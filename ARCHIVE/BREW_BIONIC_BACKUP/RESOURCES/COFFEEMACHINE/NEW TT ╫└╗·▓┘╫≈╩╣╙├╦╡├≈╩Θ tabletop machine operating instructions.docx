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1B1C38" w14:textId="729F8982" w:rsidR="00C85ABD" w:rsidRDefault="0040652C">
      <w:pPr>
        <w:pStyle w:val="a4"/>
        <w:spacing w:before="4"/>
        <w:jc w:val="center"/>
        <w:rPr>
          <w:rFonts w:ascii="Times New Roman" w:hAnsi="Times New Roman" w:cs="Times New Roman"/>
          <w:sz w:val="52"/>
          <w:szCs w:val="280"/>
        </w:rPr>
      </w:pPr>
      <w:r>
        <w:rPr>
          <w:rFonts w:ascii="Times New Roman" w:hAnsi="Times New Roman" w:cs="Times New Roman"/>
          <w:sz w:val="52"/>
          <w:szCs w:val="280"/>
        </w:rPr>
        <w:t>EVOCA</w:t>
      </w:r>
      <w:r w:rsidR="00961E4D">
        <w:rPr>
          <w:rFonts w:ascii="Times New Roman" w:hAnsi="Times New Roman" w:cs="Times New Roman"/>
          <w:sz w:val="52"/>
          <w:szCs w:val="280"/>
        </w:rPr>
        <w:t xml:space="preserve"> </w:t>
      </w:r>
      <w:r>
        <w:rPr>
          <w:rFonts w:ascii="Times New Roman" w:hAnsi="Times New Roman" w:cs="Times New Roman"/>
          <w:sz w:val="52"/>
          <w:szCs w:val="280"/>
        </w:rPr>
        <w:t>T</w:t>
      </w:r>
      <w:r w:rsidR="00961E4D">
        <w:rPr>
          <w:rFonts w:ascii="Times New Roman" w:hAnsi="Times New Roman" w:cs="Times New Roman"/>
          <w:sz w:val="52"/>
          <w:szCs w:val="280"/>
        </w:rPr>
        <w:t xml:space="preserve">abletop </w:t>
      </w:r>
      <w:r>
        <w:rPr>
          <w:rFonts w:ascii="Times New Roman" w:hAnsi="Times New Roman" w:cs="Times New Roman"/>
          <w:sz w:val="52"/>
          <w:szCs w:val="280"/>
        </w:rPr>
        <w:t>F</w:t>
      </w:r>
      <w:r w:rsidR="00961E4D">
        <w:rPr>
          <w:rFonts w:ascii="Times New Roman" w:hAnsi="Times New Roman" w:cs="Times New Roman"/>
          <w:sz w:val="52"/>
          <w:szCs w:val="280"/>
        </w:rPr>
        <w:t xml:space="preserve">reshly </w:t>
      </w:r>
      <w:r>
        <w:rPr>
          <w:rFonts w:ascii="Times New Roman" w:hAnsi="Times New Roman" w:cs="Times New Roman"/>
          <w:sz w:val="52"/>
          <w:szCs w:val="280"/>
        </w:rPr>
        <w:t>G</w:t>
      </w:r>
      <w:r w:rsidR="00961E4D">
        <w:rPr>
          <w:rFonts w:ascii="Times New Roman" w:hAnsi="Times New Roman" w:cs="Times New Roman"/>
          <w:sz w:val="52"/>
          <w:szCs w:val="280"/>
        </w:rPr>
        <w:t xml:space="preserve">round </w:t>
      </w:r>
      <w:r>
        <w:rPr>
          <w:rFonts w:ascii="Times New Roman" w:hAnsi="Times New Roman" w:cs="Times New Roman"/>
          <w:sz w:val="52"/>
          <w:szCs w:val="280"/>
        </w:rPr>
        <w:t>C</w:t>
      </w:r>
      <w:r w:rsidR="00961E4D">
        <w:rPr>
          <w:rFonts w:ascii="Times New Roman" w:hAnsi="Times New Roman" w:cs="Times New Roman"/>
          <w:sz w:val="52"/>
          <w:szCs w:val="280"/>
        </w:rPr>
        <w:t xml:space="preserve">offee </w:t>
      </w:r>
      <w:r>
        <w:rPr>
          <w:rFonts w:ascii="Times New Roman" w:hAnsi="Times New Roman" w:cs="Times New Roman"/>
          <w:sz w:val="52"/>
          <w:szCs w:val="280"/>
        </w:rPr>
        <w:t>M</w:t>
      </w:r>
      <w:r w:rsidR="00961E4D">
        <w:rPr>
          <w:rFonts w:ascii="Times New Roman" w:hAnsi="Times New Roman" w:cs="Times New Roman"/>
          <w:sz w:val="52"/>
          <w:szCs w:val="280"/>
        </w:rPr>
        <w:t xml:space="preserve">achine </w:t>
      </w:r>
      <w:r>
        <w:rPr>
          <w:rFonts w:ascii="Times New Roman" w:hAnsi="Times New Roman" w:cs="Times New Roman"/>
          <w:sz w:val="52"/>
          <w:szCs w:val="280"/>
        </w:rPr>
        <w:t>G</w:t>
      </w:r>
      <w:r w:rsidR="00961E4D">
        <w:rPr>
          <w:rFonts w:ascii="Times New Roman" w:hAnsi="Times New Roman" w:cs="Times New Roman"/>
          <w:sz w:val="52"/>
          <w:szCs w:val="280"/>
        </w:rPr>
        <w:t xml:space="preserve">eneral </w:t>
      </w:r>
      <w:r>
        <w:rPr>
          <w:rFonts w:ascii="Times New Roman" w:hAnsi="Times New Roman" w:cs="Times New Roman"/>
          <w:sz w:val="52"/>
          <w:szCs w:val="280"/>
        </w:rPr>
        <w:t>O</w:t>
      </w:r>
      <w:r w:rsidR="00961E4D">
        <w:rPr>
          <w:rFonts w:ascii="Times New Roman" w:hAnsi="Times New Roman" w:cs="Times New Roman"/>
          <w:sz w:val="52"/>
          <w:szCs w:val="280"/>
        </w:rPr>
        <w:t xml:space="preserve">perating </w:t>
      </w:r>
      <w:r>
        <w:rPr>
          <w:rFonts w:ascii="Times New Roman" w:hAnsi="Times New Roman" w:cs="Times New Roman"/>
          <w:sz w:val="52"/>
          <w:szCs w:val="280"/>
        </w:rPr>
        <w:t>I</w:t>
      </w:r>
      <w:r w:rsidR="00961E4D">
        <w:rPr>
          <w:rFonts w:ascii="Times New Roman" w:hAnsi="Times New Roman" w:cs="Times New Roman"/>
          <w:sz w:val="52"/>
          <w:szCs w:val="280"/>
        </w:rPr>
        <w:t>nstructions</w:t>
      </w:r>
    </w:p>
    <w:p w14:paraId="6BB61223" w14:textId="77777777" w:rsidR="00C85ABD" w:rsidRDefault="00C85ABD" w:rsidP="0073616D">
      <w:pPr>
        <w:pStyle w:val="a4"/>
        <w:spacing w:before="4"/>
        <w:rPr>
          <w:rFonts w:ascii="Times New Roman" w:hAnsi="Times New Roman" w:cs="Times New Roman"/>
          <w:sz w:val="52"/>
          <w:szCs w:val="280"/>
        </w:rPr>
      </w:pPr>
    </w:p>
    <w:p w14:paraId="30C12135" w14:textId="4C8E8C80" w:rsidR="00C85ABD" w:rsidRDefault="00961E4D" w:rsidP="0073616D">
      <w:pPr>
        <w:pStyle w:val="a4"/>
        <w:spacing w:before="4"/>
        <w:jc w:val="center"/>
        <w:rPr>
          <w:rFonts w:ascii="Times New Roman" w:hAnsi="Times New Roman" w:cs="Times New Roman"/>
          <w:sz w:val="52"/>
          <w:szCs w:val="280"/>
        </w:rPr>
      </w:pPr>
      <w:r>
        <w:rPr>
          <w:rFonts w:ascii="Times New Roman" w:hAnsi="Times New Roman" w:cs="Times New Roman"/>
          <w:noProof/>
        </w:rPr>
        <w:drawing>
          <wp:inline distT="0" distB="0" distL="0" distR="0" wp14:anchorId="4182D3B1" wp14:editId="53000C02">
            <wp:extent cx="3359150" cy="4688840"/>
            <wp:effectExtent l="0" t="0" r="635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extLst>
                        <a:ext uri="{28A0092B-C50C-407E-A947-70E740481C1C}">
                          <a14:useLocalDpi xmlns:a14="http://schemas.microsoft.com/office/drawing/2010/main" val="0"/>
                        </a:ext>
                      </a:extLst>
                    </a:blip>
                    <a:srcRect l="14179" r="14179"/>
                    <a:stretch>
                      <a:fillRect/>
                    </a:stretch>
                  </pic:blipFill>
                  <pic:spPr>
                    <a:xfrm>
                      <a:off x="0" y="0"/>
                      <a:ext cx="3359241" cy="4688961"/>
                    </a:xfrm>
                    <a:prstGeom prst="rect">
                      <a:avLst/>
                    </a:prstGeom>
                    <a:ln>
                      <a:noFill/>
                    </a:ln>
                  </pic:spPr>
                </pic:pic>
              </a:graphicData>
            </a:graphic>
          </wp:inline>
        </w:drawing>
      </w:r>
    </w:p>
    <w:p w14:paraId="48C4F5DF" w14:textId="77777777" w:rsidR="00AD44A7" w:rsidRDefault="00AD44A7" w:rsidP="0073616D">
      <w:pPr>
        <w:pStyle w:val="a4"/>
        <w:spacing w:before="4"/>
        <w:jc w:val="center"/>
        <w:rPr>
          <w:rFonts w:ascii="Times New Roman" w:hAnsi="Times New Roman" w:cs="Times New Roman"/>
          <w:sz w:val="52"/>
          <w:szCs w:val="280"/>
        </w:rPr>
      </w:pPr>
    </w:p>
    <w:p w14:paraId="60755C6B" w14:textId="77777777" w:rsidR="00EA0CC3" w:rsidRPr="0073616D" w:rsidRDefault="00EA0CC3" w:rsidP="0073616D">
      <w:pPr>
        <w:pStyle w:val="a4"/>
        <w:spacing w:before="4"/>
        <w:jc w:val="center"/>
        <w:rPr>
          <w:rFonts w:ascii="Times New Roman" w:hAnsi="Times New Roman" w:cs="Times New Roman"/>
          <w:sz w:val="52"/>
          <w:szCs w:val="280"/>
        </w:rPr>
      </w:pPr>
    </w:p>
    <w:p w14:paraId="7C23CEAF" w14:textId="77777777" w:rsidR="00C85ABD" w:rsidRDefault="00961E4D" w:rsidP="009C5F49">
      <w:pPr>
        <w:pStyle w:val="a4"/>
        <w:tabs>
          <w:tab w:val="right" w:pos="1121"/>
        </w:tabs>
        <w:spacing w:line="240" w:lineRule="auto"/>
        <w:jc w:val="both"/>
        <w:rPr>
          <w:rFonts w:ascii="Times New Roman" w:hAnsi="Times New Roman" w:cs="Times New Roman"/>
          <w:sz w:val="28"/>
          <w:szCs w:val="28"/>
          <w:lang w:eastAsia="zh-CN"/>
        </w:rPr>
      </w:pPr>
      <w:r>
        <w:rPr>
          <w:rFonts w:ascii="Times New Roman" w:hAnsi="Times New Roman" w:cs="Times New Roman"/>
          <w:lang w:eastAsia="zh-CN"/>
        </w:rPr>
        <w:tab/>
      </w:r>
      <w:r>
        <w:rPr>
          <w:rFonts w:ascii="Times New Roman" w:hAnsi="Times New Roman" w:cs="Times New Roman"/>
          <w:noProof/>
        </w:rPr>
        <mc:AlternateContent>
          <mc:Choice Requires="wps">
            <w:drawing>
              <wp:anchor distT="0" distB="0" distL="114300" distR="114300" simplePos="0" relativeHeight="251561984" behindDoc="1" locked="0" layoutInCell="1" allowOverlap="1" wp14:anchorId="63CDDC7B" wp14:editId="5B621325">
                <wp:simplePos x="0" y="0"/>
                <wp:positionH relativeFrom="page">
                  <wp:posOffset>1283970</wp:posOffset>
                </wp:positionH>
                <wp:positionV relativeFrom="paragraph">
                  <wp:posOffset>66040</wp:posOffset>
                </wp:positionV>
                <wp:extent cx="712470" cy="133350"/>
                <wp:effectExtent l="0" t="0" r="0" b="0"/>
                <wp:wrapNone/>
                <wp:docPr id="293" name="文本框 293"/>
                <wp:cNvGraphicFramePr/>
                <a:graphic xmlns:a="http://schemas.openxmlformats.org/drawingml/2006/main">
                  <a:graphicData uri="http://schemas.microsoft.com/office/word/2010/wordprocessingShape">
                    <wps:wsp>
                      <wps:cNvSpPr txBox="1"/>
                      <wps:spPr>
                        <a:xfrm>
                          <a:off x="0" y="0"/>
                          <a:ext cx="712470" cy="133350"/>
                        </a:xfrm>
                        <a:prstGeom prst="rect">
                          <a:avLst/>
                        </a:prstGeom>
                        <a:noFill/>
                        <a:ln>
                          <a:noFill/>
                        </a:ln>
                      </wps:spPr>
                      <wps:txbx>
                        <w:txbxContent>
                          <w:p w14:paraId="0376D901" w14:textId="77777777" w:rsidR="00C85ABD" w:rsidRDefault="00C85ABD"/>
                        </w:txbxContent>
                      </wps:txbx>
                      <wps:bodyPr lIns="0" tIns="0" rIns="0" bIns="0" upright="1"/>
                    </wps:wsp>
                  </a:graphicData>
                </a:graphic>
              </wp:anchor>
            </w:drawing>
          </mc:Choice>
          <mc:Fallback>
            <w:pict>
              <v:shapetype w14:anchorId="63CDDC7B" id="_x0000_t202" coordsize="21600,21600" o:spt="202" path="m,l,21600r21600,l21600,xe">
                <v:stroke joinstyle="miter"/>
                <v:path gradientshapeok="t" o:connecttype="rect"/>
              </v:shapetype>
              <v:shape id="文本框 293" o:spid="_x0000_s1026" type="#_x0000_t202" style="position:absolute;left:0;text-align:left;margin-left:101.1pt;margin-top:5.2pt;width:56.1pt;height:10.5pt;z-index:-2517544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" filled="f" stroked="f">
                <v:textbox inset="0,0,0,0">
                  <w:txbxContent>
                    <w:p w14:paraId="0376D901" w14:textId="77777777" w:rsidR="00C85ABD" w:rsidRDefault="00C85ABD"/>
                  </w:txbxContent>
                </v:textbox>
                <w10:wrap anchorx="page"/>
              </v:shape>
            </w:pict>
          </mc:Fallback>
        </mc:AlternateContent>
      </w:r>
      <w:bookmarkStart w:id="0" w:name="OLE_LINK6"/>
      <w:r>
        <w:rPr>
          <w:rFonts w:ascii="Times New Roman" w:hAnsi="Times New Roman" w:cs="Times New Roman"/>
          <w:sz w:val="28"/>
          <w:szCs w:val="28"/>
          <w:lang w:eastAsia="zh-CN"/>
        </w:rPr>
        <w:t xml:space="preserve">Guangzhou </w:t>
      </w:r>
      <w:proofErr w:type="spellStart"/>
      <w:r>
        <w:rPr>
          <w:rFonts w:ascii="Times New Roman" w:hAnsi="Times New Roman" w:cs="Times New Roman"/>
          <w:sz w:val="28"/>
          <w:szCs w:val="28"/>
          <w:lang w:eastAsia="zh-CN"/>
        </w:rPr>
        <w:t>Evoacas</w:t>
      </w:r>
      <w:proofErr w:type="spellEnd"/>
      <w:r>
        <w:rPr>
          <w:rFonts w:ascii="Times New Roman" w:hAnsi="Times New Roman" w:cs="Times New Roman"/>
          <w:sz w:val="28"/>
          <w:szCs w:val="28"/>
          <w:lang w:eastAsia="zh-CN"/>
        </w:rPr>
        <w:t xml:space="preserve"> Intelligent Equipment </w:t>
      </w:r>
      <w:proofErr w:type="spellStart"/>
      <w:proofErr w:type="gramStart"/>
      <w:r>
        <w:rPr>
          <w:rFonts w:ascii="Times New Roman" w:hAnsi="Times New Roman" w:cs="Times New Roman"/>
          <w:sz w:val="28"/>
          <w:szCs w:val="28"/>
          <w:lang w:eastAsia="zh-CN"/>
        </w:rPr>
        <w:t>Co.,Ltd</w:t>
      </w:r>
      <w:proofErr w:type="spellEnd"/>
      <w:r>
        <w:rPr>
          <w:rFonts w:ascii="Times New Roman" w:hAnsi="Times New Roman" w:cs="Times New Roman"/>
          <w:sz w:val="28"/>
          <w:szCs w:val="28"/>
          <w:lang w:eastAsia="zh-CN"/>
        </w:rPr>
        <w:t>.</w:t>
      </w:r>
      <w:proofErr w:type="gramEnd"/>
    </w:p>
    <w:bookmarkEnd w:id="0"/>
    <w:p w14:paraId="04BD0704" w14:textId="77777777" w:rsidR="00C85ABD" w:rsidRDefault="00961E4D">
      <w:pPr>
        <w:autoSpaceDE/>
        <w:autoSpaceDN/>
        <w:rPr>
          <w:rFonts w:ascii="Times New Roman" w:hAnsi="Times New Roman" w:cs="Times New Roman"/>
          <w:sz w:val="23"/>
          <w:lang w:eastAsia="zh-CN"/>
        </w:rPr>
      </w:pPr>
      <w:r>
        <w:rPr>
          <w:rFonts w:ascii="Times New Roman" w:hAnsi="Times New Roman" w:cs="Times New Roman"/>
          <w:sz w:val="28"/>
          <w:szCs w:val="28"/>
          <w:lang w:eastAsia="zh-CN"/>
        </w:rPr>
        <w:t>Address:</w:t>
      </w:r>
      <w:r>
        <w:rPr>
          <w:rFonts w:ascii="Times New Roman" w:hAnsi="Times New Roman" w:cs="Times New Roman"/>
          <w:sz w:val="23"/>
        </w:rPr>
        <w:t xml:space="preserve"> 5th Floor, Building A1, Block B, No. 18, Road 7, Pacific Industrial Zone, </w:t>
      </w:r>
      <w:proofErr w:type="spellStart"/>
      <w:r>
        <w:rPr>
          <w:rFonts w:ascii="Times New Roman" w:hAnsi="Times New Roman" w:cs="Times New Roman"/>
          <w:sz w:val="23"/>
        </w:rPr>
        <w:t>Xintang</w:t>
      </w:r>
      <w:proofErr w:type="spellEnd"/>
      <w:r>
        <w:rPr>
          <w:rFonts w:ascii="Times New Roman" w:hAnsi="Times New Roman" w:cs="Times New Roman"/>
          <w:sz w:val="23"/>
        </w:rPr>
        <w:t xml:space="preserve"> Town, </w:t>
      </w:r>
      <w:proofErr w:type="spellStart"/>
      <w:r>
        <w:rPr>
          <w:rFonts w:ascii="Times New Roman" w:hAnsi="Times New Roman" w:cs="Times New Roman"/>
          <w:sz w:val="23"/>
          <w:lang w:eastAsia="zh-CN"/>
        </w:rPr>
        <w:t>Zengcheng</w:t>
      </w:r>
      <w:proofErr w:type="spellEnd"/>
      <w:r>
        <w:rPr>
          <w:rFonts w:ascii="Times New Roman" w:hAnsi="Times New Roman" w:cs="Times New Roman"/>
          <w:sz w:val="23"/>
          <w:lang w:eastAsia="zh-CN"/>
        </w:rPr>
        <w:t xml:space="preserve"> </w:t>
      </w:r>
      <w:r>
        <w:rPr>
          <w:rFonts w:ascii="Times New Roman" w:hAnsi="Times New Roman" w:cs="Times New Roman"/>
          <w:sz w:val="23"/>
        </w:rPr>
        <w:t>District, Guangzhou</w:t>
      </w:r>
      <w:r>
        <w:rPr>
          <w:rFonts w:ascii="Times New Roman" w:hAnsi="Times New Roman" w:cs="Times New Roman"/>
          <w:sz w:val="23"/>
          <w:lang w:eastAsia="zh-CN"/>
        </w:rPr>
        <w:t xml:space="preserve"> China</w:t>
      </w:r>
    </w:p>
    <w:p w14:paraId="62C2C63E" w14:textId="77777777" w:rsidR="00C85ABD" w:rsidRDefault="00961E4D">
      <w:pPr>
        <w:tabs>
          <w:tab w:val="left" w:pos="2426"/>
        </w:tabs>
        <w:rPr>
          <w:rFonts w:ascii="Times New Roman" w:hAnsi="Times New Roman" w:cs="Times New Roman"/>
          <w:sz w:val="28"/>
          <w:szCs w:val="28"/>
          <w:lang w:eastAsia="zh-CN"/>
        </w:rPr>
      </w:pPr>
      <w:r>
        <w:rPr>
          <w:rFonts w:ascii="Times New Roman" w:hAnsi="Times New Roman" w:cs="Times New Roman"/>
          <w:sz w:val="28"/>
          <w:szCs w:val="28"/>
          <w:lang w:eastAsia="zh-CN"/>
        </w:rPr>
        <w:t>Email: kevin@icoffee-tea.com</w:t>
      </w:r>
    </w:p>
    <w:p w14:paraId="653C35A7" w14:textId="77777777" w:rsidR="00C85ABD" w:rsidRDefault="00961E4D">
      <w:pPr>
        <w:tabs>
          <w:tab w:val="left" w:pos="2426"/>
        </w:tabs>
        <w:rPr>
          <w:rFonts w:ascii="Times New Roman" w:hAnsi="Times New Roman" w:cs="Times New Roman"/>
          <w:sz w:val="28"/>
          <w:szCs w:val="28"/>
          <w:lang w:eastAsia="zh-CN"/>
        </w:rPr>
      </w:pPr>
      <w:proofErr w:type="spellStart"/>
      <w:proofErr w:type="gramStart"/>
      <w:r>
        <w:rPr>
          <w:rFonts w:ascii="Times New Roman" w:hAnsi="Times New Roman" w:cs="Times New Roman"/>
          <w:sz w:val="28"/>
          <w:szCs w:val="28"/>
          <w:lang w:eastAsia="zh-CN"/>
        </w:rPr>
        <w:t>Website:http</w:t>
      </w:r>
      <w:proofErr w:type="spellEnd"/>
      <w:r>
        <w:rPr>
          <w:rFonts w:ascii="Times New Roman" w:hAnsi="Times New Roman" w:cs="Times New Roman"/>
          <w:sz w:val="28"/>
          <w:szCs w:val="28"/>
          <w:lang w:eastAsia="zh-CN"/>
        </w:rPr>
        <w:t>://www.icoffee-</w:t>
      </w:r>
      <w:proofErr w:type="gramEnd"/>
      <w:r>
        <w:rPr>
          <w:rFonts w:ascii="Times New Roman" w:hAnsi="Times New Roman" w:cs="Times New Roman"/>
          <w:sz w:val="28"/>
          <w:szCs w:val="28"/>
          <w:lang w:eastAsia="zh-CN"/>
        </w:rPr>
        <w:t xml:space="preserve"> tea.com</w:t>
      </w:r>
    </w:p>
    <w:p w14:paraId="6460AC90" w14:textId="38E5CCC2" w:rsidR="00D40474" w:rsidRPr="00D40474" w:rsidRDefault="00961E4D">
      <w:pPr>
        <w:tabs>
          <w:tab w:val="left" w:pos="2426"/>
        </w:tabs>
        <w:rPr>
          <w:rFonts w:ascii="Times New Roman" w:eastAsiaTheme="minorEastAsia" w:hAnsi="Times New Roman" w:cs="Times New Roman"/>
          <w:sz w:val="28"/>
          <w:szCs w:val="28"/>
          <w:lang w:eastAsia="zh-CN"/>
        </w:rPr>
      </w:pPr>
      <w:r>
        <w:rPr>
          <w:rFonts w:ascii="Times New Roman" w:hAnsi="Times New Roman" w:cs="Times New Roman"/>
          <w:sz w:val="28"/>
          <w:szCs w:val="28"/>
          <w:lang w:eastAsia="zh-CN"/>
        </w:rPr>
        <w:t>Call: 86-020-82557460</w:t>
      </w:r>
    </w:p>
    <w:sdt>
      <w:sdtPr>
        <w:rPr>
          <w:rFonts w:ascii="Arial" w:eastAsia="Arial" w:hAnsi="Arial" w:cs="Arial"/>
          <w:color w:val="auto"/>
          <w:sz w:val="21"/>
          <w:szCs w:val="21"/>
          <w:lang w:val="zh-CN" w:eastAsia="en-US"/>
        </w:rPr>
        <w:id w:val="1910955115"/>
        <w:docPartObj>
          <w:docPartGallery w:val="Table of Contents"/>
          <w:docPartUnique/>
        </w:docPartObj>
      </w:sdtPr>
      <w:sdtEndPr>
        <w:rPr>
          <w:b/>
          <w:bCs/>
        </w:rPr>
      </w:sdtEndPr>
      <w:sdtContent>
        <w:p w14:paraId="38127E61" w14:textId="29772F6A" w:rsidR="00D40474" w:rsidRDefault="008515E4">
          <w:pPr>
            <w:pStyle w:val="TOC"/>
          </w:pPr>
          <w:r>
            <w:rPr>
              <w:rFonts w:hint="eastAsia"/>
              <w:lang w:val="zh-CN"/>
            </w:rPr>
            <w:t>D</w:t>
          </w:r>
          <w:r w:rsidRPr="008515E4">
            <w:rPr>
              <w:lang w:val="zh-CN"/>
            </w:rPr>
            <w:t>irectory</w:t>
          </w:r>
        </w:p>
        <w:p w14:paraId="2D07D195" w14:textId="1AFC7FEC" w:rsidR="00D40474" w:rsidRDefault="00D40474">
          <w:pPr>
            <w:pStyle w:val="TOC1"/>
            <w:tabs>
              <w:tab w:val="right" w:leader="dot" w:pos="10585"/>
            </w:tabs>
            <w:rPr>
              <w:rFonts w:asciiTheme="minorHAnsi" w:eastAsiaTheme="minorEastAsia" w:hAnsiTheme="minorHAnsi" w:cstheme="minorBidi"/>
              <w:noProof/>
              <w:kern w:val="2"/>
              <w:szCs w:val="22"/>
              <w:lang w:eastAsia="zh-CN"/>
              <w14:ligatures w14:val="standardContextual"/>
            </w:rPr>
          </w:pPr>
          <w:r>
            <w:fldChar w:fldCharType="begin"/>
          </w:r>
          <w:r>
            <w:instrText xml:space="preserve"> TOC \o "1-3" \h \z \u </w:instrText>
          </w:r>
          <w:r>
            <w:fldChar w:fldCharType="separate"/>
          </w:r>
          <w:hyperlink w:anchor="_Toc154667379" w:history="1">
            <w:r w:rsidRPr="008A4CD2">
              <w:rPr>
                <w:rStyle w:val="ae"/>
                <w:noProof/>
              </w:rPr>
              <w:t>1 Preface</w:t>
            </w:r>
            <w:r>
              <w:rPr>
                <w:noProof/>
                <w:webHidden/>
              </w:rPr>
              <w:tab/>
            </w:r>
            <w:r>
              <w:rPr>
                <w:noProof/>
                <w:webHidden/>
              </w:rPr>
              <w:fldChar w:fldCharType="begin"/>
            </w:r>
            <w:r>
              <w:rPr>
                <w:noProof/>
                <w:webHidden/>
              </w:rPr>
              <w:instrText xml:space="preserve"> PAGEREF _Toc154667379 \h </w:instrText>
            </w:r>
            <w:r>
              <w:rPr>
                <w:noProof/>
                <w:webHidden/>
              </w:rPr>
            </w:r>
            <w:r>
              <w:rPr>
                <w:noProof/>
                <w:webHidden/>
              </w:rPr>
              <w:fldChar w:fldCharType="separate"/>
            </w:r>
            <w:r>
              <w:rPr>
                <w:noProof/>
                <w:webHidden/>
              </w:rPr>
              <w:t>5</w:t>
            </w:r>
            <w:r>
              <w:rPr>
                <w:noProof/>
                <w:webHidden/>
              </w:rPr>
              <w:fldChar w:fldCharType="end"/>
            </w:r>
          </w:hyperlink>
        </w:p>
        <w:p w14:paraId="1FFFFEA6" w14:textId="2CD33F58"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380" w:history="1">
            <w:r w:rsidR="00D40474" w:rsidRPr="008A4CD2">
              <w:rPr>
                <w:rStyle w:val="ae"/>
                <w:noProof/>
              </w:rPr>
              <w:t>1.1 About the brochure</w:t>
            </w:r>
            <w:r w:rsidR="00D40474">
              <w:rPr>
                <w:noProof/>
                <w:webHidden/>
              </w:rPr>
              <w:tab/>
            </w:r>
            <w:r w:rsidR="00D40474">
              <w:rPr>
                <w:noProof/>
                <w:webHidden/>
              </w:rPr>
              <w:fldChar w:fldCharType="begin"/>
            </w:r>
            <w:r w:rsidR="00D40474">
              <w:rPr>
                <w:noProof/>
                <w:webHidden/>
              </w:rPr>
              <w:instrText xml:space="preserve"> PAGEREF _Toc154667380 \h </w:instrText>
            </w:r>
            <w:r w:rsidR="00D40474">
              <w:rPr>
                <w:noProof/>
                <w:webHidden/>
              </w:rPr>
            </w:r>
            <w:r w:rsidR="00D40474">
              <w:rPr>
                <w:noProof/>
                <w:webHidden/>
              </w:rPr>
              <w:fldChar w:fldCharType="separate"/>
            </w:r>
            <w:r w:rsidR="00D40474">
              <w:rPr>
                <w:noProof/>
                <w:webHidden/>
              </w:rPr>
              <w:t>5</w:t>
            </w:r>
            <w:r w:rsidR="00D40474">
              <w:rPr>
                <w:noProof/>
                <w:webHidden/>
              </w:rPr>
              <w:fldChar w:fldCharType="end"/>
            </w:r>
          </w:hyperlink>
        </w:p>
        <w:p w14:paraId="3AD8DEA7" w14:textId="52D5398B"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381" w:history="1">
            <w:r w:rsidR="00D40474" w:rsidRPr="008A4CD2">
              <w:rPr>
                <w:rStyle w:val="ae"/>
                <w:noProof/>
              </w:rPr>
              <w:t>1.2 Important security advice</w:t>
            </w:r>
            <w:r w:rsidR="00D40474">
              <w:rPr>
                <w:noProof/>
                <w:webHidden/>
              </w:rPr>
              <w:tab/>
            </w:r>
            <w:r w:rsidR="00D40474">
              <w:rPr>
                <w:noProof/>
                <w:webHidden/>
              </w:rPr>
              <w:fldChar w:fldCharType="begin"/>
            </w:r>
            <w:r w:rsidR="00D40474">
              <w:rPr>
                <w:noProof/>
                <w:webHidden/>
              </w:rPr>
              <w:instrText xml:space="preserve"> PAGEREF _Toc154667381 \h </w:instrText>
            </w:r>
            <w:r w:rsidR="00D40474">
              <w:rPr>
                <w:noProof/>
                <w:webHidden/>
              </w:rPr>
            </w:r>
            <w:r w:rsidR="00D40474">
              <w:rPr>
                <w:noProof/>
                <w:webHidden/>
              </w:rPr>
              <w:fldChar w:fldCharType="separate"/>
            </w:r>
            <w:r w:rsidR="00D40474">
              <w:rPr>
                <w:noProof/>
                <w:webHidden/>
              </w:rPr>
              <w:t>5</w:t>
            </w:r>
            <w:r w:rsidR="00D40474">
              <w:rPr>
                <w:noProof/>
                <w:webHidden/>
              </w:rPr>
              <w:fldChar w:fldCharType="end"/>
            </w:r>
          </w:hyperlink>
        </w:p>
        <w:p w14:paraId="2CE276EC" w14:textId="3B730E07"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382" w:history="1">
            <w:r w:rsidR="00D40474" w:rsidRPr="008A4CD2">
              <w:rPr>
                <w:rStyle w:val="ae"/>
                <w:noProof/>
              </w:rPr>
              <w:t>1.3 Wear and tear parts</w:t>
            </w:r>
            <w:r w:rsidR="00D40474">
              <w:rPr>
                <w:noProof/>
                <w:webHidden/>
              </w:rPr>
              <w:tab/>
            </w:r>
            <w:r w:rsidR="00D40474">
              <w:rPr>
                <w:noProof/>
                <w:webHidden/>
              </w:rPr>
              <w:fldChar w:fldCharType="begin"/>
            </w:r>
            <w:r w:rsidR="00D40474">
              <w:rPr>
                <w:noProof/>
                <w:webHidden/>
              </w:rPr>
              <w:instrText xml:space="preserve"> PAGEREF _Toc154667382 \h </w:instrText>
            </w:r>
            <w:r w:rsidR="00D40474">
              <w:rPr>
                <w:noProof/>
                <w:webHidden/>
              </w:rPr>
            </w:r>
            <w:r w:rsidR="00D40474">
              <w:rPr>
                <w:noProof/>
                <w:webHidden/>
              </w:rPr>
              <w:fldChar w:fldCharType="separate"/>
            </w:r>
            <w:r w:rsidR="00D40474">
              <w:rPr>
                <w:noProof/>
                <w:webHidden/>
              </w:rPr>
              <w:t>6</w:t>
            </w:r>
            <w:r w:rsidR="00D40474">
              <w:rPr>
                <w:noProof/>
                <w:webHidden/>
              </w:rPr>
              <w:fldChar w:fldCharType="end"/>
            </w:r>
          </w:hyperlink>
        </w:p>
        <w:p w14:paraId="06F915CD" w14:textId="55F9ABC8"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383" w:history="1">
            <w:r w:rsidR="00D40474" w:rsidRPr="008A4CD2">
              <w:rPr>
                <w:rStyle w:val="ae"/>
                <w:rFonts w:eastAsia="宋体"/>
                <w:noProof/>
                <w:lang w:eastAsia="zh-CN"/>
              </w:rPr>
              <w:t xml:space="preserve">1.4 </w:t>
            </w:r>
            <w:r w:rsidR="00D40474" w:rsidRPr="008A4CD2">
              <w:rPr>
                <w:rStyle w:val="ae"/>
                <w:noProof/>
              </w:rPr>
              <w:t>Packaging material handling</w:t>
            </w:r>
            <w:r w:rsidR="00D40474">
              <w:rPr>
                <w:noProof/>
                <w:webHidden/>
              </w:rPr>
              <w:tab/>
            </w:r>
            <w:r w:rsidR="00D40474">
              <w:rPr>
                <w:noProof/>
                <w:webHidden/>
              </w:rPr>
              <w:fldChar w:fldCharType="begin"/>
            </w:r>
            <w:r w:rsidR="00D40474">
              <w:rPr>
                <w:noProof/>
                <w:webHidden/>
              </w:rPr>
              <w:instrText xml:space="preserve"> PAGEREF _Toc154667383 \h </w:instrText>
            </w:r>
            <w:r w:rsidR="00D40474">
              <w:rPr>
                <w:noProof/>
                <w:webHidden/>
              </w:rPr>
            </w:r>
            <w:r w:rsidR="00D40474">
              <w:rPr>
                <w:noProof/>
                <w:webHidden/>
              </w:rPr>
              <w:fldChar w:fldCharType="separate"/>
            </w:r>
            <w:r w:rsidR="00D40474">
              <w:rPr>
                <w:noProof/>
                <w:webHidden/>
              </w:rPr>
              <w:t>6</w:t>
            </w:r>
            <w:r w:rsidR="00D40474">
              <w:rPr>
                <w:noProof/>
                <w:webHidden/>
              </w:rPr>
              <w:fldChar w:fldCharType="end"/>
            </w:r>
          </w:hyperlink>
        </w:p>
        <w:p w14:paraId="1CC619B0" w14:textId="5C506B64"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384" w:history="1">
            <w:r w:rsidR="00D40474" w:rsidRPr="008A4CD2">
              <w:rPr>
                <w:rStyle w:val="ae"/>
                <w:noProof/>
              </w:rPr>
              <w:t>1.5 Machine scrapping</w:t>
            </w:r>
            <w:r w:rsidR="00D40474">
              <w:rPr>
                <w:noProof/>
                <w:webHidden/>
              </w:rPr>
              <w:tab/>
            </w:r>
            <w:r w:rsidR="00D40474">
              <w:rPr>
                <w:noProof/>
                <w:webHidden/>
              </w:rPr>
              <w:fldChar w:fldCharType="begin"/>
            </w:r>
            <w:r w:rsidR="00D40474">
              <w:rPr>
                <w:noProof/>
                <w:webHidden/>
              </w:rPr>
              <w:instrText xml:space="preserve"> PAGEREF _Toc154667384 \h </w:instrText>
            </w:r>
            <w:r w:rsidR="00D40474">
              <w:rPr>
                <w:noProof/>
                <w:webHidden/>
              </w:rPr>
            </w:r>
            <w:r w:rsidR="00D40474">
              <w:rPr>
                <w:noProof/>
                <w:webHidden/>
              </w:rPr>
              <w:fldChar w:fldCharType="separate"/>
            </w:r>
            <w:r w:rsidR="00D40474">
              <w:rPr>
                <w:noProof/>
                <w:webHidden/>
              </w:rPr>
              <w:t>7</w:t>
            </w:r>
            <w:r w:rsidR="00D40474">
              <w:rPr>
                <w:noProof/>
                <w:webHidden/>
              </w:rPr>
              <w:fldChar w:fldCharType="end"/>
            </w:r>
          </w:hyperlink>
        </w:p>
        <w:p w14:paraId="76D441F6" w14:textId="2EC01F93"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385" w:history="1">
            <w:r w:rsidR="00D40474" w:rsidRPr="008A4CD2">
              <w:rPr>
                <w:rStyle w:val="ae"/>
                <w:noProof/>
              </w:rPr>
              <w:t>1.6 Edition right</w:t>
            </w:r>
            <w:r w:rsidR="00D40474">
              <w:rPr>
                <w:noProof/>
                <w:webHidden/>
              </w:rPr>
              <w:tab/>
            </w:r>
            <w:r w:rsidR="00D40474">
              <w:rPr>
                <w:noProof/>
                <w:webHidden/>
              </w:rPr>
              <w:fldChar w:fldCharType="begin"/>
            </w:r>
            <w:r w:rsidR="00D40474">
              <w:rPr>
                <w:noProof/>
                <w:webHidden/>
              </w:rPr>
              <w:instrText xml:space="preserve"> PAGEREF _Toc154667385 \h </w:instrText>
            </w:r>
            <w:r w:rsidR="00D40474">
              <w:rPr>
                <w:noProof/>
                <w:webHidden/>
              </w:rPr>
            </w:r>
            <w:r w:rsidR="00D40474">
              <w:rPr>
                <w:noProof/>
                <w:webHidden/>
              </w:rPr>
              <w:fldChar w:fldCharType="separate"/>
            </w:r>
            <w:r w:rsidR="00D40474">
              <w:rPr>
                <w:noProof/>
                <w:webHidden/>
              </w:rPr>
              <w:t>7</w:t>
            </w:r>
            <w:r w:rsidR="00D40474">
              <w:rPr>
                <w:noProof/>
                <w:webHidden/>
              </w:rPr>
              <w:fldChar w:fldCharType="end"/>
            </w:r>
          </w:hyperlink>
        </w:p>
        <w:p w14:paraId="47F37014" w14:textId="409C9332"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386" w:history="1">
            <w:r w:rsidR="00D40474" w:rsidRPr="008A4CD2">
              <w:rPr>
                <w:rStyle w:val="ae"/>
                <w:noProof/>
              </w:rPr>
              <w:t>1.7 Statement</w:t>
            </w:r>
            <w:r w:rsidR="00D40474">
              <w:rPr>
                <w:noProof/>
                <w:webHidden/>
              </w:rPr>
              <w:tab/>
            </w:r>
            <w:r w:rsidR="00D40474">
              <w:rPr>
                <w:noProof/>
                <w:webHidden/>
              </w:rPr>
              <w:fldChar w:fldCharType="begin"/>
            </w:r>
            <w:r w:rsidR="00D40474">
              <w:rPr>
                <w:noProof/>
                <w:webHidden/>
              </w:rPr>
              <w:instrText xml:space="preserve"> PAGEREF _Toc154667386 \h </w:instrText>
            </w:r>
            <w:r w:rsidR="00D40474">
              <w:rPr>
                <w:noProof/>
                <w:webHidden/>
              </w:rPr>
            </w:r>
            <w:r w:rsidR="00D40474">
              <w:rPr>
                <w:noProof/>
                <w:webHidden/>
              </w:rPr>
              <w:fldChar w:fldCharType="separate"/>
            </w:r>
            <w:r w:rsidR="00D40474">
              <w:rPr>
                <w:noProof/>
                <w:webHidden/>
              </w:rPr>
              <w:t>7</w:t>
            </w:r>
            <w:r w:rsidR="00D40474">
              <w:rPr>
                <w:noProof/>
                <w:webHidden/>
              </w:rPr>
              <w:fldChar w:fldCharType="end"/>
            </w:r>
          </w:hyperlink>
        </w:p>
        <w:p w14:paraId="611F96E4" w14:textId="77291ECE" w:rsidR="00D40474" w:rsidRDefault="00000000">
          <w:pPr>
            <w:pStyle w:val="TOC1"/>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387" w:history="1">
            <w:r w:rsidR="00D40474" w:rsidRPr="008A4CD2">
              <w:rPr>
                <w:rStyle w:val="ae"/>
                <w:noProof/>
              </w:rPr>
              <w:t>2 About the machine</w:t>
            </w:r>
            <w:r w:rsidR="00D40474">
              <w:rPr>
                <w:noProof/>
                <w:webHidden/>
              </w:rPr>
              <w:tab/>
            </w:r>
            <w:r w:rsidR="00D40474">
              <w:rPr>
                <w:noProof/>
                <w:webHidden/>
              </w:rPr>
              <w:fldChar w:fldCharType="begin"/>
            </w:r>
            <w:r w:rsidR="00D40474">
              <w:rPr>
                <w:noProof/>
                <w:webHidden/>
              </w:rPr>
              <w:instrText xml:space="preserve"> PAGEREF _Toc154667387 \h </w:instrText>
            </w:r>
            <w:r w:rsidR="00D40474">
              <w:rPr>
                <w:noProof/>
                <w:webHidden/>
              </w:rPr>
            </w:r>
            <w:r w:rsidR="00D40474">
              <w:rPr>
                <w:noProof/>
                <w:webHidden/>
              </w:rPr>
              <w:fldChar w:fldCharType="separate"/>
            </w:r>
            <w:r w:rsidR="00D40474">
              <w:rPr>
                <w:noProof/>
                <w:webHidden/>
              </w:rPr>
              <w:t>8</w:t>
            </w:r>
            <w:r w:rsidR="00D40474">
              <w:rPr>
                <w:noProof/>
                <w:webHidden/>
              </w:rPr>
              <w:fldChar w:fldCharType="end"/>
            </w:r>
          </w:hyperlink>
        </w:p>
        <w:p w14:paraId="13EC8AB0" w14:textId="39A3B249"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388" w:history="1">
            <w:r w:rsidR="00D40474" w:rsidRPr="008A4CD2">
              <w:rPr>
                <w:rStyle w:val="ae"/>
                <w:noProof/>
              </w:rPr>
              <w:t>2.1 features</w:t>
            </w:r>
            <w:r w:rsidR="00D40474">
              <w:rPr>
                <w:noProof/>
                <w:webHidden/>
              </w:rPr>
              <w:tab/>
            </w:r>
            <w:r w:rsidR="00D40474">
              <w:rPr>
                <w:noProof/>
                <w:webHidden/>
              </w:rPr>
              <w:fldChar w:fldCharType="begin"/>
            </w:r>
            <w:r w:rsidR="00D40474">
              <w:rPr>
                <w:noProof/>
                <w:webHidden/>
              </w:rPr>
              <w:instrText xml:space="preserve"> PAGEREF _Toc154667388 \h </w:instrText>
            </w:r>
            <w:r w:rsidR="00D40474">
              <w:rPr>
                <w:noProof/>
                <w:webHidden/>
              </w:rPr>
            </w:r>
            <w:r w:rsidR="00D40474">
              <w:rPr>
                <w:noProof/>
                <w:webHidden/>
              </w:rPr>
              <w:fldChar w:fldCharType="separate"/>
            </w:r>
            <w:r w:rsidR="00D40474">
              <w:rPr>
                <w:noProof/>
                <w:webHidden/>
              </w:rPr>
              <w:t>8</w:t>
            </w:r>
            <w:r w:rsidR="00D40474">
              <w:rPr>
                <w:noProof/>
                <w:webHidden/>
              </w:rPr>
              <w:fldChar w:fldCharType="end"/>
            </w:r>
          </w:hyperlink>
        </w:p>
        <w:p w14:paraId="74913DF4" w14:textId="5B08B108" w:rsidR="00D40474" w:rsidRDefault="00000000">
          <w:pPr>
            <w:pStyle w:val="TOC3"/>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389" w:history="1">
            <w:r w:rsidR="00D40474" w:rsidRPr="008A4CD2">
              <w:rPr>
                <w:rStyle w:val="ae"/>
                <w:noProof/>
              </w:rPr>
              <w:t>2.1.1 Machines</w:t>
            </w:r>
            <w:r w:rsidR="00D40474">
              <w:rPr>
                <w:noProof/>
                <w:webHidden/>
              </w:rPr>
              <w:tab/>
            </w:r>
            <w:r w:rsidR="00D40474">
              <w:rPr>
                <w:noProof/>
                <w:webHidden/>
              </w:rPr>
              <w:fldChar w:fldCharType="begin"/>
            </w:r>
            <w:r w:rsidR="00D40474">
              <w:rPr>
                <w:noProof/>
                <w:webHidden/>
              </w:rPr>
              <w:instrText xml:space="preserve"> PAGEREF _Toc154667389 \h </w:instrText>
            </w:r>
            <w:r w:rsidR="00D40474">
              <w:rPr>
                <w:noProof/>
                <w:webHidden/>
              </w:rPr>
            </w:r>
            <w:r w:rsidR="00D40474">
              <w:rPr>
                <w:noProof/>
                <w:webHidden/>
              </w:rPr>
              <w:fldChar w:fldCharType="separate"/>
            </w:r>
            <w:r w:rsidR="00D40474">
              <w:rPr>
                <w:noProof/>
                <w:webHidden/>
              </w:rPr>
              <w:t>8</w:t>
            </w:r>
            <w:r w:rsidR="00D40474">
              <w:rPr>
                <w:noProof/>
                <w:webHidden/>
              </w:rPr>
              <w:fldChar w:fldCharType="end"/>
            </w:r>
          </w:hyperlink>
        </w:p>
        <w:p w14:paraId="0302A671" w14:textId="4CB9358C" w:rsidR="00D40474" w:rsidRDefault="00000000">
          <w:pPr>
            <w:pStyle w:val="TOC3"/>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390" w:history="1">
            <w:r w:rsidR="00D40474" w:rsidRPr="008A4CD2">
              <w:rPr>
                <w:rStyle w:val="ae"/>
                <w:noProof/>
              </w:rPr>
              <w:t>2.1.2 Software and hardware pieces</w:t>
            </w:r>
            <w:r w:rsidR="00D40474">
              <w:rPr>
                <w:noProof/>
                <w:webHidden/>
              </w:rPr>
              <w:tab/>
            </w:r>
            <w:r w:rsidR="00D40474">
              <w:rPr>
                <w:noProof/>
                <w:webHidden/>
              </w:rPr>
              <w:fldChar w:fldCharType="begin"/>
            </w:r>
            <w:r w:rsidR="00D40474">
              <w:rPr>
                <w:noProof/>
                <w:webHidden/>
              </w:rPr>
              <w:instrText xml:space="preserve"> PAGEREF _Toc154667390 \h </w:instrText>
            </w:r>
            <w:r w:rsidR="00D40474">
              <w:rPr>
                <w:noProof/>
                <w:webHidden/>
              </w:rPr>
            </w:r>
            <w:r w:rsidR="00D40474">
              <w:rPr>
                <w:noProof/>
                <w:webHidden/>
              </w:rPr>
              <w:fldChar w:fldCharType="separate"/>
            </w:r>
            <w:r w:rsidR="00D40474">
              <w:rPr>
                <w:noProof/>
                <w:webHidden/>
              </w:rPr>
              <w:t>8</w:t>
            </w:r>
            <w:r w:rsidR="00D40474">
              <w:rPr>
                <w:noProof/>
                <w:webHidden/>
              </w:rPr>
              <w:fldChar w:fldCharType="end"/>
            </w:r>
          </w:hyperlink>
        </w:p>
        <w:p w14:paraId="17B7E6A4" w14:textId="491CAAE3" w:rsidR="00D40474" w:rsidRDefault="00000000">
          <w:pPr>
            <w:pStyle w:val="TOC3"/>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391" w:history="1">
            <w:r w:rsidR="00D40474" w:rsidRPr="008A4CD2">
              <w:rPr>
                <w:rStyle w:val="ae"/>
                <w:noProof/>
              </w:rPr>
              <w:t>2.1.3 Machine key indicators</w:t>
            </w:r>
            <w:r w:rsidR="00D40474">
              <w:rPr>
                <w:noProof/>
                <w:webHidden/>
              </w:rPr>
              <w:tab/>
            </w:r>
            <w:r w:rsidR="00D40474">
              <w:rPr>
                <w:noProof/>
                <w:webHidden/>
              </w:rPr>
              <w:fldChar w:fldCharType="begin"/>
            </w:r>
            <w:r w:rsidR="00D40474">
              <w:rPr>
                <w:noProof/>
                <w:webHidden/>
              </w:rPr>
              <w:instrText xml:space="preserve"> PAGEREF _Toc154667391 \h </w:instrText>
            </w:r>
            <w:r w:rsidR="00D40474">
              <w:rPr>
                <w:noProof/>
                <w:webHidden/>
              </w:rPr>
            </w:r>
            <w:r w:rsidR="00D40474">
              <w:rPr>
                <w:noProof/>
                <w:webHidden/>
              </w:rPr>
              <w:fldChar w:fldCharType="separate"/>
            </w:r>
            <w:r w:rsidR="00D40474">
              <w:rPr>
                <w:noProof/>
                <w:webHidden/>
              </w:rPr>
              <w:t>9</w:t>
            </w:r>
            <w:r w:rsidR="00D40474">
              <w:rPr>
                <w:noProof/>
                <w:webHidden/>
              </w:rPr>
              <w:fldChar w:fldCharType="end"/>
            </w:r>
          </w:hyperlink>
        </w:p>
        <w:p w14:paraId="0517CDCB" w14:textId="66345D97" w:rsidR="00D40474" w:rsidRDefault="00000000">
          <w:pPr>
            <w:pStyle w:val="TOC3"/>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392" w:history="1">
            <w:r w:rsidR="00D40474" w:rsidRPr="008A4CD2">
              <w:rPr>
                <w:rStyle w:val="ae"/>
                <w:noProof/>
              </w:rPr>
              <w:t>2.1.4 Warehouse storage</w:t>
            </w:r>
            <w:r w:rsidR="00D40474">
              <w:rPr>
                <w:noProof/>
                <w:webHidden/>
              </w:rPr>
              <w:tab/>
            </w:r>
            <w:r w:rsidR="00D40474">
              <w:rPr>
                <w:noProof/>
                <w:webHidden/>
              </w:rPr>
              <w:fldChar w:fldCharType="begin"/>
            </w:r>
            <w:r w:rsidR="00D40474">
              <w:rPr>
                <w:noProof/>
                <w:webHidden/>
              </w:rPr>
              <w:instrText xml:space="preserve"> PAGEREF _Toc154667392 \h </w:instrText>
            </w:r>
            <w:r w:rsidR="00D40474">
              <w:rPr>
                <w:noProof/>
                <w:webHidden/>
              </w:rPr>
            </w:r>
            <w:r w:rsidR="00D40474">
              <w:rPr>
                <w:noProof/>
                <w:webHidden/>
              </w:rPr>
              <w:fldChar w:fldCharType="separate"/>
            </w:r>
            <w:r w:rsidR="00D40474">
              <w:rPr>
                <w:noProof/>
                <w:webHidden/>
              </w:rPr>
              <w:t>9</w:t>
            </w:r>
            <w:r w:rsidR="00D40474">
              <w:rPr>
                <w:noProof/>
                <w:webHidden/>
              </w:rPr>
              <w:fldChar w:fldCharType="end"/>
            </w:r>
          </w:hyperlink>
        </w:p>
        <w:p w14:paraId="7D3E8F4D" w14:textId="3F813F43" w:rsidR="00D40474" w:rsidRDefault="00000000">
          <w:pPr>
            <w:pStyle w:val="TOC3"/>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393" w:history="1">
            <w:r w:rsidR="00D40474" w:rsidRPr="008A4CD2">
              <w:rPr>
                <w:rStyle w:val="ae"/>
                <w:noProof/>
              </w:rPr>
              <w:t>2.1.5 Implementation standards</w:t>
            </w:r>
            <w:r w:rsidR="00D40474">
              <w:rPr>
                <w:noProof/>
                <w:webHidden/>
              </w:rPr>
              <w:tab/>
            </w:r>
            <w:r w:rsidR="00D40474">
              <w:rPr>
                <w:noProof/>
                <w:webHidden/>
              </w:rPr>
              <w:fldChar w:fldCharType="begin"/>
            </w:r>
            <w:r w:rsidR="00D40474">
              <w:rPr>
                <w:noProof/>
                <w:webHidden/>
              </w:rPr>
              <w:instrText xml:space="preserve"> PAGEREF _Toc154667393 \h </w:instrText>
            </w:r>
            <w:r w:rsidR="00D40474">
              <w:rPr>
                <w:noProof/>
                <w:webHidden/>
              </w:rPr>
            </w:r>
            <w:r w:rsidR="00D40474">
              <w:rPr>
                <w:noProof/>
                <w:webHidden/>
              </w:rPr>
              <w:fldChar w:fldCharType="separate"/>
            </w:r>
            <w:r w:rsidR="00D40474">
              <w:rPr>
                <w:noProof/>
                <w:webHidden/>
              </w:rPr>
              <w:t>9</w:t>
            </w:r>
            <w:r w:rsidR="00D40474">
              <w:rPr>
                <w:noProof/>
                <w:webHidden/>
              </w:rPr>
              <w:fldChar w:fldCharType="end"/>
            </w:r>
          </w:hyperlink>
        </w:p>
        <w:p w14:paraId="640C83C4" w14:textId="21F6A43A" w:rsidR="00D40474" w:rsidRDefault="00000000">
          <w:pPr>
            <w:pStyle w:val="TOC3"/>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394" w:history="1">
            <w:r w:rsidR="00D40474" w:rsidRPr="008A4CD2">
              <w:rPr>
                <w:rStyle w:val="ae"/>
                <w:noProof/>
                <w:spacing w:val="-3"/>
                <w:w w:val="98"/>
                <w:lang w:eastAsia="zh-CN"/>
              </w:rPr>
              <w:t xml:space="preserve">2.1.6 </w:t>
            </w:r>
            <w:r w:rsidR="00D40474" w:rsidRPr="008A4CD2">
              <w:rPr>
                <w:rStyle w:val="ae"/>
                <w:noProof/>
                <w:w w:val="95"/>
              </w:rPr>
              <w:t>Machine</w:t>
            </w:r>
            <w:r w:rsidR="00D40474" w:rsidRPr="008A4CD2">
              <w:rPr>
                <w:rStyle w:val="ae"/>
                <w:noProof/>
                <w:spacing w:val="-30"/>
                <w:w w:val="95"/>
              </w:rPr>
              <w:t xml:space="preserve"> </w:t>
            </w:r>
            <w:r w:rsidR="00D40474" w:rsidRPr="008A4CD2">
              <w:rPr>
                <w:rStyle w:val="ae"/>
                <w:noProof/>
                <w:w w:val="95"/>
              </w:rPr>
              <w:t>installation</w:t>
            </w:r>
            <w:r w:rsidR="00D40474">
              <w:rPr>
                <w:noProof/>
                <w:webHidden/>
              </w:rPr>
              <w:tab/>
            </w:r>
            <w:r w:rsidR="00D40474">
              <w:rPr>
                <w:noProof/>
                <w:webHidden/>
              </w:rPr>
              <w:fldChar w:fldCharType="begin"/>
            </w:r>
            <w:r w:rsidR="00D40474">
              <w:rPr>
                <w:noProof/>
                <w:webHidden/>
              </w:rPr>
              <w:instrText xml:space="preserve"> PAGEREF _Toc154667394 \h </w:instrText>
            </w:r>
            <w:r w:rsidR="00D40474">
              <w:rPr>
                <w:noProof/>
                <w:webHidden/>
              </w:rPr>
            </w:r>
            <w:r w:rsidR="00D40474">
              <w:rPr>
                <w:noProof/>
                <w:webHidden/>
              </w:rPr>
              <w:fldChar w:fldCharType="separate"/>
            </w:r>
            <w:r w:rsidR="00D40474">
              <w:rPr>
                <w:noProof/>
                <w:webHidden/>
              </w:rPr>
              <w:t>9</w:t>
            </w:r>
            <w:r w:rsidR="00D40474">
              <w:rPr>
                <w:noProof/>
                <w:webHidden/>
              </w:rPr>
              <w:fldChar w:fldCharType="end"/>
            </w:r>
          </w:hyperlink>
        </w:p>
        <w:p w14:paraId="4F27EDB7" w14:textId="7F77A3AD" w:rsidR="00D40474" w:rsidRDefault="00000000">
          <w:pPr>
            <w:pStyle w:val="TOC3"/>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395" w:history="1">
            <w:r w:rsidR="00D40474" w:rsidRPr="008A4CD2">
              <w:rPr>
                <w:rStyle w:val="ae"/>
                <w:noProof/>
              </w:rPr>
              <w:t>2.1.7 Machine capacity parameters</w:t>
            </w:r>
            <w:r w:rsidR="00D40474">
              <w:rPr>
                <w:noProof/>
                <w:webHidden/>
              </w:rPr>
              <w:tab/>
            </w:r>
            <w:r w:rsidR="00D40474">
              <w:rPr>
                <w:noProof/>
                <w:webHidden/>
              </w:rPr>
              <w:fldChar w:fldCharType="begin"/>
            </w:r>
            <w:r w:rsidR="00D40474">
              <w:rPr>
                <w:noProof/>
                <w:webHidden/>
              </w:rPr>
              <w:instrText xml:space="preserve"> PAGEREF _Toc154667395 \h </w:instrText>
            </w:r>
            <w:r w:rsidR="00D40474">
              <w:rPr>
                <w:noProof/>
                <w:webHidden/>
              </w:rPr>
            </w:r>
            <w:r w:rsidR="00D40474">
              <w:rPr>
                <w:noProof/>
                <w:webHidden/>
              </w:rPr>
              <w:fldChar w:fldCharType="separate"/>
            </w:r>
            <w:r w:rsidR="00D40474">
              <w:rPr>
                <w:noProof/>
                <w:webHidden/>
              </w:rPr>
              <w:t>10</w:t>
            </w:r>
            <w:r w:rsidR="00D40474">
              <w:rPr>
                <w:noProof/>
                <w:webHidden/>
              </w:rPr>
              <w:fldChar w:fldCharType="end"/>
            </w:r>
          </w:hyperlink>
        </w:p>
        <w:p w14:paraId="49D75474" w14:textId="168FAF6A"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396" w:history="1">
            <w:r w:rsidR="00D40474" w:rsidRPr="008A4CD2">
              <w:rPr>
                <w:rStyle w:val="ae"/>
                <w:noProof/>
                <w:spacing w:val="-3"/>
                <w:w w:val="98"/>
              </w:rPr>
              <w:t xml:space="preserve">2.4 </w:t>
            </w:r>
            <w:r w:rsidR="00D40474" w:rsidRPr="008A4CD2">
              <w:rPr>
                <w:rStyle w:val="ae"/>
                <w:noProof/>
                <w:w w:val="95"/>
              </w:rPr>
              <w:t>Front view o fthe external structure of the product</w:t>
            </w:r>
            <w:r w:rsidR="00D40474">
              <w:rPr>
                <w:noProof/>
                <w:webHidden/>
              </w:rPr>
              <w:tab/>
            </w:r>
            <w:r w:rsidR="00D40474">
              <w:rPr>
                <w:noProof/>
                <w:webHidden/>
              </w:rPr>
              <w:fldChar w:fldCharType="begin"/>
            </w:r>
            <w:r w:rsidR="00D40474">
              <w:rPr>
                <w:noProof/>
                <w:webHidden/>
              </w:rPr>
              <w:instrText xml:space="preserve"> PAGEREF _Toc154667396 \h </w:instrText>
            </w:r>
            <w:r w:rsidR="00D40474">
              <w:rPr>
                <w:noProof/>
                <w:webHidden/>
              </w:rPr>
            </w:r>
            <w:r w:rsidR="00D40474">
              <w:rPr>
                <w:noProof/>
                <w:webHidden/>
              </w:rPr>
              <w:fldChar w:fldCharType="separate"/>
            </w:r>
            <w:r w:rsidR="00D40474">
              <w:rPr>
                <w:noProof/>
                <w:webHidden/>
              </w:rPr>
              <w:t>11</w:t>
            </w:r>
            <w:r w:rsidR="00D40474">
              <w:rPr>
                <w:noProof/>
                <w:webHidden/>
              </w:rPr>
              <w:fldChar w:fldCharType="end"/>
            </w:r>
          </w:hyperlink>
        </w:p>
        <w:p w14:paraId="64CFD136" w14:textId="18CDD256"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397" w:history="1">
            <w:r w:rsidR="00D40474" w:rsidRPr="008A4CD2">
              <w:rPr>
                <w:rStyle w:val="ae"/>
                <w:noProof/>
                <w:spacing w:val="-3"/>
                <w:w w:val="98"/>
              </w:rPr>
              <w:t xml:space="preserve">2.5 </w:t>
            </w:r>
            <w:r w:rsidR="00D40474" w:rsidRPr="008A4CD2">
              <w:rPr>
                <w:rStyle w:val="ae"/>
                <w:noProof/>
                <w:w w:val="95"/>
              </w:rPr>
              <w:t>View of the product's internal structure</w:t>
            </w:r>
            <w:r w:rsidR="00D40474">
              <w:rPr>
                <w:noProof/>
                <w:webHidden/>
              </w:rPr>
              <w:tab/>
            </w:r>
            <w:r w:rsidR="00D40474">
              <w:rPr>
                <w:noProof/>
                <w:webHidden/>
              </w:rPr>
              <w:fldChar w:fldCharType="begin"/>
            </w:r>
            <w:r w:rsidR="00D40474">
              <w:rPr>
                <w:noProof/>
                <w:webHidden/>
              </w:rPr>
              <w:instrText xml:space="preserve"> PAGEREF _Toc154667397 \h </w:instrText>
            </w:r>
            <w:r w:rsidR="00D40474">
              <w:rPr>
                <w:noProof/>
                <w:webHidden/>
              </w:rPr>
            </w:r>
            <w:r w:rsidR="00D40474">
              <w:rPr>
                <w:noProof/>
                <w:webHidden/>
              </w:rPr>
              <w:fldChar w:fldCharType="separate"/>
            </w:r>
            <w:r w:rsidR="00D40474">
              <w:rPr>
                <w:noProof/>
                <w:webHidden/>
              </w:rPr>
              <w:t>12</w:t>
            </w:r>
            <w:r w:rsidR="00D40474">
              <w:rPr>
                <w:noProof/>
                <w:webHidden/>
              </w:rPr>
              <w:fldChar w:fldCharType="end"/>
            </w:r>
          </w:hyperlink>
        </w:p>
        <w:p w14:paraId="1399F41D" w14:textId="2B632A45"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398" w:history="1">
            <w:r w:rsidR="00D40474" w:rsidRPr="008A4CD2">
              <w:rPr>
                <w:rStyle w:val="ae"/>
                <w:noProof/>
                <w:spacing w:val="-3"/>
                <w:w w:val="98"/>
              </w:rPr>
              <w:t xml:space="preserve">2.6 </w:t>
            </w:r>
            <w:r w:rsidR="00D40474" w:rsidRPr="008A4CD2">
              <w:rPr>
                <w:rStyle w:val="ae"/>
                <w:noProof/>
                <w:w w:val="95"/>
              </w:rPr>
              <w:t xml:space="preserve">View of the hardware architecture and wiring on the back of the </w:t>
            </w:r>
            <w:r w:rsidR="00D40474" w:rsidRPr="008A4CD2">
              <w:rPr>
                <w:rStyle w:val="ae"/>
                <w:noProof/>
              </w:rPr>
              <w:t>product</w:t>
            </w:r>
            <w:r w:rsidR="00D40474">
              <w:rPr>
                <w:noProof/>
                <w:webHidden/>
              </w:rPr>
              <w:tab/>
            </w:r>
            <w:r w:rsidR="00D40474">
              <w:rPr>
                <w:noProof/>
                <w:webHidden/>
              </w:rPr>
              <w:fldChar w:fldCharType="begin"/>
            </w:r>
            <w:r w:rsidR="00D40474">
              <w:rPr>
                <w:noProof/>
                <w:webHidden/>
              </w:rPr>
              <w:instrText xml:space="preserve"> PAGEREF _Toc154667398 \h </w:instrText>
            </w:r>
            <w:r w:rsidR="00D40474">
              <w:rPr>
                <w:noProof/>
                <w:webHidden/>
              </w:rPr>
            </w:r>
            <w:r w:rsidR="00D40474">
              <w:rPr>
                <w:noProof/>
                <w:webHidden/>
              </w:rPr>
              <w:fldChar w:fldCharType="separate"/>
            </w:r>
            <w:r w:rsidR="00D40474">
              <w:rPr>
                <w:noProof/>
                <w:webHidden/>
              </w:rPr>
              <w:t>13</w:t>
            </w:r>
            <w:r w:rsidR="00D40474">
              <w:rPr>
                <w:noProof/>
                <w:webHidden/>
              </w:rPr>
              <w:fldChar w:fldCharType="end"/>
            </w:r>
          </w:hyperlink>
        </w:p>
        <w:p w14:paraId="1436BACE" w14:textId="21ACD096"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399" w:history="1">
            <w:r w:rsidR="00D40474" w:rsidRPr="008A4CD2">
              <w:rPr>
                <w:rStyle w:val="ae"/>
                <w:noProof/>
              </w:rPr>
              <w:t>2.7 User Interface</w:t>
            </w:r>
            <w:r w:rsidR="00D40474">
              <w:rPr>
                <w:noProof/>
                <w:webHidden/>
              </w:rPr>
              <w:tab/>
            </w:r>
            <w:r w:rsidR="00D40474">
              <w:rPr>
                <w:noProof/>
                <w:webHidden/>
              </w:rPr>
              <w:fldChar w:fldCharType="begin"/>
            </w:r>
            <w:r w:rsidR="00D40474">
              <w:rPr>
                <w:noProof/>
                <w:webHidden/>
              </w:rPr>
              <w:instrText xml:space="preserve"> PAGEREF _Toc154667399 \h </w:instrText>
            </w:r>
            <w:r w:rsidR="00D40474">
              <w:rPr>
                <w:noProof/>
                <w:webHidden/>
              </w:rPr>
            </w:r>
            <w:r w:rsidR="00D40474">
              <w:rPr>
                <w:noProof/>
                <w:webHidden/>
              </w:rPr>
              <w:fldChar w:fldCharType="separate"/>
            </w:r>
            <w:r w:rsidR="00D40474">
              <w:rPr>
                <w:noProof/>
                <w:webHidden/>
              </w:rPr>
              <w:t>14</w:t>
            </w:r>
            <w:r w:rsidR="00D40474">
              <w:rPr>
                <w:noProof/>
                <w:webHidden/>
              </w:rPr>
              <w:fldChar w:fldCharType="end"/>
            </w:r>
          </w:hyperlink>
        </w:p>
        <w:p w14:paraId="12A92224" w14:textId="69DA4340"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00" w:history="1">
            <w:r w:rsidR="00D40474" w:rsidRPr="008A4CD2">
              <w:rPr>
                <w:rStyle w:val="ae"/>
                <w:noProof/>
              </w:rPr>
              <w:t>2.8 Machine configuration</w:t>
            </w:r>
            <w:r w:rsidR="00D40474">
              <w:rPr>
                <w:noProof/>
                <w:webHidden/>
              </w:rPr>
              <w:tab/>
            </w:r>
            <w:r w:rsidR="00D40474">
              <w:rPr>
                <w:noProof/>
                <w:webHidden/>
              </w:rPr>
              <w:fldChar w:fldCharType="begin"/>
            </w:r>
            <w:r w:rsidR="00D40474">
              <w:rPr>
                <w:noProof/>
                <w:webHidden/>
              </w:rPr>
              <w:instrText xml:space="preserve"> PAGEREF _Toc154667400 \h </w:instrText>
            </w:r>
            <w:r w:rsidR="00D40474">
              <w:rPr>
                <w:noProof/>
                <w:webHidden/>
              </w:rPr>
            </w:r>
            <w:r w:rsidR="00D40474">
              <w:rPr>
                <w:noProof/>
                <w:webHidden/>
              </w:rPr>
              <w:fldChar w:fldCharType="separate"/>
            </w:r>
            <w:r w:rsidR="00D40474">
              <w:rPr>
                <w:noProof/>
                <w:webHidden/>
              </w:rPr>
              <w:t>15</w:t>
            </w:r>
            <w:r w:rsidR="00D40474">
              <w:rPr>
                <w:noProof/>
                <w:webHidden/>
              </w:rPr>
              <w:fldChar w:fldCharType="end"/>
            </w:r>
          </w:hyperlink>
        </w:p>
        <w:p w14:paraId="7D8F867B" w14:textId="4CDBD642" w:rsidR="00D40474" w:rsidRDefault="00000000">
          <w:pPr>
            <w:pStyle w:val="TOC3"/>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01" w:history="1">
            <w:r w:rsidR="00D40474" w:rsidRPr="008A4CD2">
              <w:rPr>
                <w:rStyle w:val="ae"/>
                <w:noProof/>
              </w:rPr>
              <w:t>2.8.1 Configuration layout (canbe adapted to customer requirements)</w:t>
            </w:r>
            <w:r w:rsidR="00D40474">
              <w:rPr>
                <w:noProof/>
                <w:webHidden/>
              </w:rPr>
              <w:tab/>
            </w:r>
            <w:r w:rsidR="00D40474">
              <w:rPr>
                <w:noProof/>
                <w:webHidden/>
              </w:rPr>
              <w:fldChar w:fldCharType="begin"/>
            </w:r>
            <w:r w:rsidR="00D40474">
              <w:rPr>
                <w:noProof/>
                <w:webHidden/>
              </w:rPr>
              <w:instrText xml:space="preserve"> PAGEREF _Toc154667401 \h </w:instrText>
            </w:r>
            <w:r w:rsidR="00D40474">
              <w:rPr>
                <w:noProof/>
                <w:webHidden/>
              </w:rPr>
            </w:r>
            <w:r w:rsidR="00D40474">
              <w:rPr>
                <w:noProof/>
                <w:webHidden/>
              </w:rPr>
              <w:fldChar w:fldCharType="separate"/>
            </w:r>
            <w:r w:rsidR="00D40474">
              <w:rPr>
                <w:noProof/>
                <w:webHidden/>
              </w:rPr>
              <w:t>15</w:t>
            </w:r>
            <w:r w:rsidR="00D40474">
              <w:rPr>
                <w:noProof/>
                <w:webHidden/>
              </w:rPr>
              <w:fldChar w:fldCharType="end"/>
            </w:r>
          </w:hyperlink>
        </w:p>
        <w:p w14:paraId="062720DC" w14:textId="4D9F50EE"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02" w:history="1">
            <w:r w:rsidR="00D40474" w:rsidRPr="008A4CD2">
              <w:rPr>
                <w:rStyle w:val="ae"/>
                <w:noProof/>
                <w:w w:val="95"/>
                <w:lang w:eastAsia="zh-CN"/>
              </w:rPr>
              <w:t>2.9</w:t>
            </w:r>
            <w:r w:rsidR="00D40474" w:rsidRPr="008A4CD2">
              <w:rPr>
                <w:rStyle w:val="ae"/>
                <w:noProof/>
              </w:rPr>
              <w:t xml:space="preserve"> Machine water circuit schematic (for reference only)</w:t>
            </w:r>
            <w:r w:rsidR="00D40474">
              <w:rPr>
                <w:noProof/>
                <w:webHidden/>
              </w:rPr>
              <w:tab/>
            </w:r>
            <w:r w:rsidR="00D40474">
              <w:rPr>
                <w:noProof/>
                <w:webHidden/>
              </w:rPr>
              <w:fldChar w:fldCharType="begin"/>
            </w:r>
            <w:r w:rsidR="00D40474">
              <w:rPr>
                <w:noProof/>
                <w:webHidden/>
              </w:rPr>
              <w:instrText xml:space="preserve"> PAGEREF _Toc154667402 \h </w:instrText>
            </w:r>
            <w:r w:rsidR="00D40474">
              <w:rPr>
                <w:noProof/>
                <w:webHidden/>
              </w:rPr>
            </w:r>
            <w:r w:rsidR="00D40474">
              <w:rPr>
                <w:noProof/>
                <w:webHidden/>
              </w:rPr>
              <w:fldChar w:fldCharType="separate"/>
            </w:r>
            <w:r w:rsidR="00D40474">
              <w:rPr>
                <w:noProof/>
                <w:webHidden/>
              </w:rPr>
              <w:t>15</w:t>
            </w:r>
            <w:r w:rsidR="00D40474">
              <w:rPr>
                <w:noProof/>
                <w:webHidden/>
              </w:rPr>
              <w:fldChar w:fldCharType="end"/>
            </w:r>
          </w:hyperlink>
        </w:p>
        <w:p w14:paraId="26245B49" w14:textId="311E310F" w:rsidR="00D40474" w:rsidRDefault="00000000">
          <w:pPr>
            <w:pStyle w:val="TOC1"/>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03" w:history="1">
            <w:r w:rsidR="00D40474" w:rsidRPr="008A4CD2">
              <w:rPr>
                <w:rStyle w:val="ae"/>
                <w:noProof/>
              </w:rPr>
              <w:t>3 Transport and storage</w:t>
            </w:r>
            <w:r w:rsidR="00D40474">
              <w:rPr>
                <w:noProof/>
                <w:webHidden/>
              </w:rPr>
              <w:tab/>
            </w:r>
            <w:r w:rsidR="00D40474">
              <w:rPr>
                <w:noProof/>
                <w:webHidden/>
              </w:rPr>
              <w:fldChar w:fldCharType="begin"/>
            </w:r>
            <w:r w:rsidR="00D40474">
              <w:rPr>
                <w:noProof/>
                <w:webHidden/>
              </w:rPr>
              <w:instrText xml:space="preserve"> PAGEREF _Toc154667403 \h </w:instrText>
            </w:r>
            <w:r w:rsidR="00D40474">
              <w:rPr>
                <w:noProof/>
                <w:webHidden/>
              </w:rPr>
            </w:r>
            <w:r w:rsidR="00D40474">
              <w:rPr>
                <w:noProof/>
                <w:webHidden/>
              </w:rPr>
              <w:fldChar w:fldCharType="separate"/>
            </w:r>
            <w:r w:rsidR="00D40474">
              <w:rPr>
                <w:noProof/>
                <w:webHidden/>
              </w:rPr>
              <w:t>16</w:t>
            </w:r>
            <w:r w:rsidR="00D40474">
              <w:rPr>
                <w:noProof/>
                <w:webHidden/>
              </w:rPr>
              <w:fldChar w:fldCharType="end"/>
            </w:r>
          </w:hyperlink>
        </w:p>
        <w:p w14:paraId="5BCEBE4F" w14:textId="56B7818C"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04" w:history="1">
            <w:r w:rsidR="00D40474" w:rsidRPr="008A4CD2">
              <w:rPr>
                <w:rStyle w:val="ae"/>
                <w:noProof/>
              </w:rPr>
              <w:t>3.1 Shipping Transport</w:t>
            </w:r>
            <w:r w:rsidR="00D40474">
              <w:rPr>
                <w:noProof/>
                <w:webHidden/>
              </w:rPr>
              <w:tab/>
            </w:r>
            <w:r w:rsidR="00D40474">
              <w:rPr>
                <w:noProof/>
                <w:webHidden/>
              </w:rPr>
              <w:fldChar w:fldCharType="begin"/>
            </w:r>
            <w:r w:rsidR="00D40474">
              <w:rPr>
                <w:noProof/>
                <w:webHidden/>
              </w:rPr>
              <w:instrText xml:space="preserve"> PAGEREF _Toc154667404 \h </w:instrText>
            </w:r>
            <w:r w:rsidR="00D40474">
              <w:rPr>
                <w:noProof/>
                <w:webHidden/>
              </w:rPr>
            </w:r>
            <w:r w:rsidR="00D40474">
              <w:rPr>
                <w:noProof/>
                <w:webHidden/>
              </w:rPr>
              <w:fldChar w:fldCharType="separate"/>
            </w:r>
            <w:r w:rsidR="00D40474">
              <w:rPr>
                <w:noProof/>
                <w:webHidden/>
              </w:rPr>
              <w:t>16</w:t>
            </w:r>
            <w:r w:rsidR="00D40474">
              <w:rPr>
                <w:noProof/>
                <w:webHidden/>
              </w:rPr>
              <w:fldChar w:fldCharType="end"/>
            </w:r>
          </w:hyperlink>
        </w:p>
        <w:p w14:paraId="2567BEC8" w14:textId="0F92B839"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05" w:history="1">
            <w:r w:rsidR="00D40474" w:rsidRPr="008A4CD2">
              <w:rPr>
                <w:rStyle w:val="ae"/>
                <w:noProof/>
              </w:rPr>
              <w:t>3.2 Transport and storage environment</w:t>
            </w:r>
            <w:r w:rsidR="00D40474">
              <w:rPr>
                <w:noProof/>
                <w:webHidden/>
              </w:rPr>
              <w:tab/>
            </w:r>
            <w:r w:rsidR="00D40474">
              <w:rPr>
                <w:noProof/>
                <w:webHidden/>
              </w:rPr>
              <w:fldChar w:fldCharType="begin"/>
            </w:r>
            <w:r w:rsidR="00D40474">
              <w:rPr>
                <w:noProof/>
                <w:webHidden/>
              </w:rPr>
              <w:instrText xml:space="preserve"> PAGEREF _Toc154667405 \h </w:instrText>
            </w:r>
            <w:r w:rsidR="00D40474">
              <w:rPr>
                <w:noProof/>
                <w:webHidden/>
              </w:rPr>
            </w:r>
            <w:r w:rsidR="00D40474">
              <w:rPr>
                <w:noProof/>
                <w:webHidden/>
              </w:rPr>
              <w:fldChar w:fldCharType="separate"/>
            </w:r>
            <w:r w:rsidR="00D40474">
              <w:rPr>
                <w:noProof/>
                <w:webHidden/>
              </w:rPr>
              <w:t>16</w:t>
            </w:r>
            <w:r w:rsidR="00D40474">
              <w:rPr>
                <w:noProof/>
                <w:webHidden/>
              </w:rPr>
              <w:fldChar w:fldCharType="end"/>
            </w:r>
          </w:hyperlink>
        </w:p>
        <w:p w14:paraId="180ECF95" w14:textId="3DCD3FB7"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06" w:history="1">
            <w:r w:rsidR="00D40474" w:rsidRPr="008A4CD2">
              <w:rPr>
                <w:rStyle w:val="ae"/>
                <w:noProof/>
                <w:w w:val="95"/>
                <w:lang w:eastAsia="zh-CN"/>
              </w:rPr>
              <w:t xml:space="preserve">3.3 </w:t>
            </w:r>
            <w:r w:rsidR="00D40474" w:rsidRPr="008A4CD2">
              <w:rPr>
                <w:rStyle w:val="ae"/>
                <w:noProof/>
                <w:w w:val="95"/>
              </w:rPr>
              <w:t>Machine</w:t>
            </w:r>
            <w:r w:rsidR="00D40474" w:rsidRPr="008A4CD2">
              <w:rPr>
                <w:rStyle w:val="ae"/>
                <w:noProof/>
                <w:spacing w:val="-21"/>
                <w:w w:val="95"/>
              </w:rPr>
              <w:t xml:space="preserve"> </w:t>
            </w:r>
            <w:r w:rsidR="00D40474" w:rsidRPr="008A4CD2">
              <w:rPr>
                <w:rStyle w:val="ae"/>
                <w:noProof/>
                <w:w w:val="95"/>
              </w:rPr>
              <w:t>shutdown</w:t>
            </w:r>
            <w:r w:rsidR="00D40474">
              <w:rPr>
                <w:noProof/>
                <w:webHidden/>
              </w:rPr>
              <w:tab/>
            </w:r>
            <w:r w:rsidR="00D40474">
              <w:rPr>
                <w:noProof/>
                <w:webHidden/>
              </w:rPr>
              <w:fldChar w:fldCharType="begin"/>
            </w:r>
            <w:r w:rsidR="00D40474">
              <w:rPr>
                <w:noProof/>
                <w:webHidden/>
              </w:rPr>
              <w:instrText xml:space="preserve"> PAGEREF _Toc154667406 \h </w:instrText>
            </w:r>
            <w:r w:rsidR="00D40474">
              <w:rPr>
                <w:noProof/>
                <w:webHidden/>
              </w:rPr>
            </w:r>
            <w:r w:rsidR="00D40474">
              <w:rPr>
                <w:noProof/>
                <w:webHidden/>
              </w:rPr>
              <w:fldChar w:fldCharType="separate"/>
            </w:r>
            <w:r w:rsidR="00D40474">
              <w:rPr>
                <w:noProof/>
                <w:webHidden/>
              </w:rPr>
              <w:t>16</w:t>
            </w:r>
            <w:r w:rsidR="00D40474">
              <w:rPr>
                <w:noProof/>
                <w:webHidden/>
              </w:rPr>
              <w:fldChar w:fldCharType="end"/>
            </w:r>
          </w:hyperlink>
        </w:p>
        <w:p w14:paraId="0B3E4134" w14:textId="68ECBDC9" w:rsidR="00D40474" w:rsidRDefault="00000000">
          <w:pPr>
            <w:pStyle w:val="TOC1"/>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07" w:history="1">
            <w:r w:rsidR="00D40474" w:rsidRPr="008A4CD2">
              <w:rPr>
                <w:rStyle w:val="ae"/>
                <w:noProof/>
              </w:rPr>
              <w:t>4 Pre-operational preparation</w:t>
            </w:r>
            <w:r w:rsidR="00D40474">
              <w:rPr>
                <w:noProof/>
                <w:webHidden/>
              </w:rPr>
              <w:tab/>
            </w:r>
            <w:r w:rsidR="00D40474">
              <w:rPr>
                <w:noProof/>
                <w:webHidden/>
              </w:rPr>
              <w:fldChar w:fldCharType="begin"/>
            </w:r>
            <w:r w:rsidR="00D40474">
              <w:rPr>
                <w:noProof/>
                <w:webHidden/>
              </w:rPr>
              <w:instrText xml:space="preserve"> PAGEREF _Toc154667407 \h </w:instrText>
            </w:r>
            <w:r w:rsidR="00D40474">
              <w:rPr>
                <w:noProof/>
                <w:webHidden/>
              </w:rPr>
            </w:r>
            <w:r w:rsidR="00D40474">
              <w:rPr>
                <w:noProof/>
                <w:webHidden/>
              </w:rPr>
              <w:fldChar w:fldCharType="separate"/>
            </w:r>
            <w:r w:rsidR="00D40474">
              <w:rPr>
                <w:noProof/>
                <w:webHidden/>
              </w:rPr>
              <w:t>17</w:t>
            </w:r>
            <w:r w:rsidR="00D40474">
              <w:rPr>
                <w:noProof/>
                <w:webHidden/>
              </w:rPr>
              <w:fldChar w:fldCharType="end"/>
            </w:r>
          </w:hyperlink>
        </w:p>
        <w:p w14:paraId="6E581299" w14:textId="46609171"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08" w:history="1">
            <w:r w:rsidR="00D40474" w:rsidRPr="008A4CD2">
              <w:rPr>
                <w:rStyle w:val="ae"/>
                <w:noProof/>
              </w:rPr>
              <w:t>4.1 Placement of machines</w:t>
            </w:r>
            <w:r w:rsidR="00D40474">
              <w:rPr>
                <w:noProof/>
                <w:webHidden/>
              </w:rPr>
              <w:tab/>
            </w:r>
            <w:r w:rsidR="00D40474">
              <w:rPr>
                <w:noProof/>
                <w:webHidden/>
              </w:rPr>
              <w:fldChar w:fldCharType="begin"/>
            </w:r>
            <w:r w:rsidR="00D40474">
              <w:rPr>
                <w:noProof/>
                <w:webHidden/>
              </w:rPr>
              <w:instrText xml:space="preserve"> PAGEREF _Toc154667408 \h </w:instrText>
            </w:r>
            <w:r w:rsidR="00D40474">
              <w:rPr>
                <w:noProof/>
                <w:webHidden/>
              </w:rPr>
            </w:r>
            <w:r w:rsidR="00D40474">
              <w:rPr>
                <w:noProof/>
                <w:webHidden/>
              </w:rPr>
              <w:fldChar w:fldCharType="separate"/>
            </w:r>
            <w:r w:rsidR="00D40474">
              <w:rPr>
                <w:noProof/>
                <w:webHidden/>
              </w:rPr>
              <w:t>17</w:t>
            </w:r>
            <w:r w:rsidR="00D40474">
              <w:rPr>
                <w:noProof/>
                <w:webHidden/>
              </w:rPr>
              <w:fldChar w:fldCharType="end"/>
            </w:r>
          </w:hyperlink>
        </w:p>
        <w:p w14:paraId="43CE65F4" w14:textId="7EE21748"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09" w:history="1">
            <w:r w:rsidR="00D40474" w:rsidRPr="008A4CD2">
              <w:rPr>
                <w:rStyle w:val="ae"/>
                <w:noProof/>
              </w:rPr>
              <w:t>4.2 Payment Systems</w:t>
            </w:r>
            <w:r w:rsidR="00D40474">
              <w:rPr>
                <w:noProof/>
                <w:webHidden/>
              </w:rPr>
              <w:tab/>
            </w:r>
            <w:r w:rsidR="00D40474">
              <w:rPr>
                <w:noProof/>
                <w:webHidden/>
              </w:rPr>
              <w:fldChar w:fldCharType="begin"/>
            </w:r>
            <w:r w:rsidR="00D40474">
              <w:rPr>
                <w:noProof/>
                <w:webHidden/>
              </w:rPr>
              <w:instrText xml:space="preserve"> PAGEREF _Toc154667409 \h </w:instrText>
            </w:r>
            <w:r w:rsidR="00D40474">
              <w:rPr>
                <w:noProof/>
                <w:webHidden/>
              </w:rPr>
            </w:r>
            <w:r w:rsidR="00D40474">
              <w:rPr>
                <w:noProof/>
                <w:webHidden/>
              </w:rPr>
              <w:fldChar w:fldCharType="separate"/>
            </w:r>
            <w:r w:rsidR="00D40474">
              <w:rPr>
                <w:noProof/>
                <w:webHidden/>
              </w:rPr>
              <w:t>17</w:t>
            </w:r>
            <w:r w:rsidR="00D40474">
              <w:rPr>
                <w:noProof/>
                <w:webHidden/>
              </w:rPr>
              <w:fldChar w:fldCharType="end"/>
            </w:r>
          </w:hyperlink>
        </w:p>
        <w:p w14:paraId="602A0A8B" w14:textId="044C256F"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10" w:history="1">
            <w:r w:rsidR="00D40474" w:rsidRPr="008A4CD2">
              <w:rPr>
                <w:rStyle w:val="ae"/>
                <w:noProof/>
              </w:rPr>
              <w:t>4.3 Water source</w:t>
            </w:r>
            <w:r w:rsidR="00D40474">
              <w:rPr>
                <w:noProof/>
                <w:webHidden/>
              </w:rPr>
              <w:tab/>
            </w:r>
            <w:r w:rsidR="00D40474">
              <w:rPr>
                <w:noProof/>
                <w:webHidden/>
              </w:rPr>
              <w:fldChar w:fldCharType="begin"/>
            </w:r>
            <w:r w:rsidR="00D40474">
              <w:rPr>
                <w:noProof/>
                <w:webHidden/>
              </w:rPr>
              <w:instrText xml:space="preserve"> PAGEREF _Toc154667410 \h </w:instrText>
            </w:r>
            <w:r w:rsidR="00D40474">
              <w:rPr>
                <w:noProof/>
                <w:webHidden/>
              </w:rPr>
            </w:r>
            <w:r w:rsidR="00D40474">
              <w:rPr>
                <w:noProof/>
                <w:webHidden/>
              </w:rPr>
              <w:fldChar w:fldCharType="separate"/>
            </w:r>
            <w:r w:rsidR="00D40474">
              <w:rPr>
                <w:noProof/>
                <w:webHidden/>
              </w:rPr>
              <w:t>17</w:t>
            </w:r>
            <w:r w:rsidR="00D40474">
              <w:rPr>
                <w:noProof/>
                <w:webHidden/>
              </w:rPr>
              <w:fldChar w:fldCharType="end"/>
            </w:r>
          </w:hyperlink>
        </w:p>
        <w:p w14:paraId="47E36C95" w14:textId="3565246C"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11" w:history="1">
            <w:r w:rsidR="00D40474" w:rsidRPr="008A4CD2">
              <w:rPr>
                <w:rStyle w:val="ae"/>
                <w:noProof/>
              </w:rPr>
              <w:t>4.4 Product Formulation Setup</w:t>
            </w:r>
            <w:r w:rsidR="00D40474">
              <w:rPr>
                <w:noProof/>
                <w:webHidden/>
              </w:rPr>
              <w:tab/>
            </w:r>
            <w:r w:rsidR="00D40474">
              <w:rPr>
                <w:noProof/>
                <w:webHidden/>
              </w:rPr>
              <w:fldChar w:fldCharType="begin"/>
            </w:r>
            <w:r w:rsidR="00D40474">
              <w:rPr>
                <w:noProof/>
                <w:webHidden/>
              </w:rPr>
              <w:instrText xml:space="preserve"> PAGEREF _Toc154667411 \h </w:instrText>
            </w:r>
            <w:r w:rsidR="00D40474">
              <w:rPr>
                <w:noProof/>
                <w:webHidden/>
              </w:rPr>
            </w:r>
            <w:r w:rsidR="00D40474">
              <w:rPr>
                <w:noProof/>
                <w:webHidden/>
              </w:rPr>
              <w:fldChar w:fldCharType="separate"/>
            </w:r>
            <w:r w:rsidR="00D40474">
              <w:rPr>
                <w:noProof/>
                <w:webHidden/>
              </w:rPr>
              <w:t>17</w:t>
            </w:r>
            <w:r w:rsidR="00D40474">
              <w:rPr>
                <w:noProof/>
                <w:webHidden/>
              </w:rPr>
              <w:fldChar w:fldCharType="end"/>
            </w:r>
          </w:hyperlink>
        </w:p>
        <w:p w14:paraId="7AC97428" w14:textId="6B2CBFE0"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12" w:history="1">
            <w:r w:rsidR="00D40474" w:rsidRPr="008A4CD2">
              <w:rPr>
                <w:rStyle w:val="ae"/>
                <w:noProof/>
                <w:w w:val="95"/>
                <w:lang w:eastAsia="zh-CN"/>
              </w:rPr>
              <w:t xml:space="preserve">4.5 </w:t>
            </w:r>
            <w:r w:rsidR="00D40474" w:rsidRPr="008A4CD2">
              <w:rPr>
                <w:rStyle w:val="ae"/>
                <w:noProof/>
                <w:w w:val="95"/>
              </w:rPr>
              <w:t>User</w:t>
            </w:r>
            <w:r w:rsidR="00D40474" w:rsidRPr="008A4CD2">
              <w:rPr>
                <w:rStyle w:val="ae"/>
                <w:noProof/>
                <w:spacing w:val="-21"/>
                <w:w w:val="95"/>
              </w:rPr>
              <w:t xml:space="preserve"> </w:t>
            </w:r>
            <w:r w:rsidR="00D40474" w:rsidRPr="008A4CD2">
              <w:rPr>
                <w:rStyle w:val="ae"/>
                <w:noProof/>
                <w:w w:val="95"/>
              </w:rPr>
              <w:t>definitions</w:t>
            </w:r>
            <w:r w:rsidR="00D40474">
              <w:rPr>
                <w:noProof/>
                <w:webHidden/>
              </w:rPr>
              <w:tab/>
            </w:r>
            <w:r w:rsidR="00D40474">
              <w:rPr>
                <w:noProof/>
                <w:webHidden/>
              </w:rPr>
              <w:fldChar w:fldCharType="begin"/>
            </w:r>
            <w:r w:rsidR="00D40474">
              <w:rPr>
                <w:noProof/>
                <w:webHidden/>
              </w:rPr>
              <w:instrText xml:space="preserve"> PAGEREF _Toc154667412 \h </w:instrText>
            </w:r>
            <w:r w:rsidR="00D40474">
              <w:rPr>
                <w:noProof/>
                <w:webHidden/>
              </w:rPr>
            </w:r>
            <w:r w:rsidR="00D40474">
              <w:rPr>
                <w:noProof/>
                <w:webHidden/>
              </w:rPr>
              <w:fldChar w:fldCharType="separate"/>
            </w:r>
            <w:r w:rsidR="00D40474">
              <w:rPr>
                <w:noProof/>
                <w:webHidden/>
              </w:rPr>
              <w:t>17</w:t>
            </w:r>
            <w:r w:rsidR="00D40474">
              <w:rPr>
                <w:noProof/>
                <w:webHidden/>
              </w:rPr>
              <w:fldChar w:fldCharType="end"/>
            </w:r>
          </w:hyperlink>
        </w:p>
        <w:p w14:paraId="1D7A0F2E" w14:textId="6B7B037F" w:rsidR="00D40474" w:rsidRDefault="00000000">
          <w:pPr>
            <w:pStyle w:val="TOC1"/>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13" w:history="1">
            <w:r w:rsidR="00D40474" w:rsidRPr="008A4CD2">
              <w:rPr>
                <w:rStyle w:val="ae"/>
                <w:noProof/>
              </w:rPr>
              <w:t>5 Machine Installation</w:t>
            </w:r>
            <w:r w:rsidR="00D40474">
              <w:rPr>
                <w:noProof/>
                <w:webHidden/>
              </w:rPr>
              <w:tab/>
            </w:r>
            <w:r w:rsidR="00D40474">
              <w:rPr>
                <w:noProof/>
                <w:webHidden/>
              </w:rPr>
              <w:fldChar w:fldCharType="begin"/>
            </w:r>
            <w:r w:rsidR="00D40474">
              <w:rPr>
                <w:noProof/>
                <w:webHidden/>
              </w:rPr>
              <w:instrText xml:space="preserve"> PAGEREF _Toc154667413 \h </w:instrText>
            </w:r>
            <w:r w:rsidR="00D40474">
              <w:rPr>
                <w:noProof/>
                <w:webHidden/>
              </w:rPr>
            </w:r>
            <w:r w:rsidR="00D40474">
              <w:rPr>
                <w:noProof/>
                <w:webHidden/>
              </w:rPr>
              <w:fldChar w:fldCharType="separate"/>
            </w:r>
            <w:r w:rsidR="00D40474">
              <w:rPr>
                <w:noProof/>
                <w:webHidden/>
              </w:rPr>
              <w:t>18</w:t>
            </w:r>
            <w:r w:rsidR="00D40474">
              <w:rPr>
                <w:noProof/>
                <w:webHidden/>
              </w:rPr>
              <w:fldChar w:fldCharType="end"/>
            </w:r>
          </w:hyperlink>
        </w:p>
        <w:p w14:paraId="6EA519DF" w14:textId="76F132D2"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14" w:history="1">
            <w:r w:rsidR="00D40474" w:rsidRPr="008A4CD2">
              <w:rPr>
                <w:rStyle w:val="ae"/>
                <w:noProof/>
                <w:w w:val="95"/>
              </w:rPr>
              <w:t>5.1 Unpacking</w:t>
            </w:r>
            <w:r w:rsidR="00D40474">
              <w:rPr>
                <w:noProof/>
                <w:webHidden/>
              </w:rPr>
              <w:tab/>
            </w:r>
            <w:r w:rsidR="00D40474">
              <w:rPr>
                <w:noProof/>
                <w:webHidden/>
              </w:rPr>
              <w:fldChar w:fldCharType="begin"/>
            </w:r>
            <w:r w:rsidR="00D40474">
              <w:rPr>
                <w:noProof/>
                <w:webHidden/>
              </w:rPr>
              <w:instrText xml:space="preserve"> PAGEREF _Toc154667414 \h </w:instrText>
            </w:r>
            <w:r w:rsidR="00D40474">
              <w:rPr>
                <w:noProof/>
                <w:webHidden/>
              </w:rPr>
            </w:r>
            <w:r w:rsidR="00D40474">
              <w:rPr>
                <w:noProof/>
                <w:webHidden/>
              </w:rPr>
              <w:fldChar w:fldCharType="separate"/>
            </w:r>
            <w:r w:rsidR="00D40474">
              <w:rPr>
                <w:noProof/>
                <w:webHidden/>
              </w:rPr>
              <w:t>19</w:t>
            </w:r>
            <w:r w:rsidR="00D40474">
              <w:rPr>
                <w:noProof/>
                <w:webHidden/>
              </w:rPr>
              <w:fldChar w:fldCharType="end"/>
            </w:r>
          </w:hyperlink>
        </w:p>
        <w:p w14:paraId="4EDE68C3" w14:textId="73E6318C"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15" w:history="1">
            <w:r w:rsidR="00D40474" w:rsidRPr="008A4CD2">
              <w:rPr>
                <w:rStyle w:val="ae"/>
                <w:noProof/>
              </w:rPr>
              <w:t>5.2 Machine opening</w:t>
            </w:r>
            <w:r w:rsidR="00D40474">
              <w:rPr>
                <w:noProof/>
                <w:webHidden/>
              </w:rPr>
              <w:tab/>
            </w:r>
            <w:r w:rsidR="00D40474">
              <w:rPr>
                <w:noProof/>
                <w:webHidden/>
              </w:rPr>
              <w:fldChar w:fldCharType="begin"/>
            </w:r>
            <w:r w:rsidR="00D40474">
              <w:rPr>
                <w:noProof/>
                <w:webHidden/>
              </w:rPr>
              <w:instrText xml:space="preserve"> PAGEREF _Toc154667415 \h </w:instrText>
            </w:r>
            <w:r w:rsidR="00D40474">
              <w:rPr>
                <w:noProof/>
                <w:webHidden/>
              </w:rPr>
            </w:r>
            <w:r w:rsidR="00D40474">
              <w:rPr>
                <w:noProof/>
                <w:webHidden/>
              </w:rPr>
              <w:fldChar w:fldCharType="separate"/>
            </w:r>
            <w:r w:rsidR="00D40474">
              <w:rPr>
                <w:noProof/>
                <w:webHidden/>
              </w:rPr>
              <w:t>19</w:t>
            </w:r>
            <w:r w:rsidR="00D40474">
              <w:rPr>
                <w:noProof/>
                <w:webHidden/>
              </w:rPr>
              <w:fldChar w:fldCharType="end"/>
            </w:r>
          </w:hyperlink>
        </w:p>
        <w:p w14:paraId="4565D848" w14:textId="7ED845A6" w:rsidR="00D40474" w:rsidRDefault="00000000">
          <w:pPr>
            <w:pStyle w:val="TOC3"/>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16" w:history="1">
            <w:r w:rsidR="00D40474" w:rsidRPr="008A4CD2">
              <w:rPr>
                <w:rStyle w:val="ae"/>
                <w:noProof/>
                <w:w w:val="95"/>
              </w:rPr>
              <w:t>5.2.1 Machine</w:t>
            </w:r>
            <w:r w:rsidR="00D40474" w:rsidRPr="008A4CD2">
              <w:rPr>
                <w:rStyle w:val="ae"/>
                <w:noProof/>
                <w:spacing w:val="-2"/>
                <w:w w:val="95"/>
              </w:rPr>
              <w:t xml:space="preserve"> </w:t>
            </w:r>
            <w:r w:rsidR="00D40474" w:rsidRPr="008A4CD2">
              <w:rPr>
                <w:rStyle w:val="ae"/>
                <w:noProof/>
                <w:w w:val="95"/>
              </w:rPr>
              <w:t>back</w:t>
            </w:r>
            <w:r w:rsidR="00D40474" w:rsidRPr="008A4CD2">
              <w:rPr>
                <w:rStyle w:val="ae"/>
                <w:noProof/>
                <w:spacing w:val="-2"/>
                <w:w w:val="95"/>
              </w:rPr>
              <w:t xml:space="preserve"> </w:t>
            </w:r>
            <w:r w:rsidR="00D40474" w:rsidRPr="008A4CD2">
              <w:rPr>
                <w:rStyle w:val="ae"/>
                <w:noProof/>
                <w:w w:val="95"/>
              </w:rPr>
              <w:t>office</w:t>
            </w:r>
            <w:r w:rsidR="00D40474" w:rsidRPr="008A4CD2">
              <w:rPr>
                <w:rStyle w:val="ae"/>
                <w:noProof/>
                <w:spacing w:val="-3"/>
                <w:w w:val="95"/>
              </w:rPr>
              <w:t xml:space="preserve"> </w:t>
            </w:r>
            <w:r w:rsidR="00D40474" w:rsidRPr="008A4CD2">
              <w:rPr>
                <w:rStyle w:val="ae"/>
                <w:noProof/>
                <w:w w:val="95"/>
              </w:rPr>
              <w:t>maintenance</w:t>
            </w:r>
            <w:r w:rsidR="00D40474" w:rsidRPr="008A4CD2">
              <w:rPr>
                <w:rStyle w:val="ae"/>
                <w:noProof/>
                <w:spacing w:val="-2"/>
                <w:w w:val="95"/>
              </w:rPr>
              <w:t xml:space="preserve"> </w:t>
            </w:r>
            <w:r w:rsidR="00D40474" w:rsidRPr="008A4CD2">
              <w:rPr>
                <w:rStyle w:val="ae"/>
                <w:noProof/>
                <w:w w:val="95"/>
              </w:rPr>
              <w:t>interface</w:t>
            </w:r>
            <w:r w:rsidR="00D40474">
              <w:rPr>
                <w:noProof/>
                <w:webHidden/>
              </w:rPr>
              <w:tab/>
            </w:r>
            <w:r w:rsidR="00D40474">
              <w:rPr>
                <w:noProof/>
                <w:webHidden/>
              </w:rPr>
              <w:fldChar w:fldCharType="begin"/>
            </w:r>
            <w:r w:rsidR="00D40474">
              <w:rPr>
                <w:noProof/>
                <w:webHidden/>
              </w:rPr>
              <w:instrText xml:space="preserve"> PAGEREF _Toc154667416 \h </w:instrText>
            </w:r>
            <w:r w:rsidR="00D40474">
              <w:rPr>
                <w:noProof/>
                <w:webHidden/>
              </w:rPr>
            </w:r>
            <w:r w:rsidR="00D40474">
              <w:rPr>
                <w:noProof/>
                <w:webHidden/>
              </w:rPr>
              <w:fldChar w:fldCharType="separate"/>
            </w:r>
            <w:r w:rsidR="00D40474">
              <w:rPr>
                <w:noProof/>
                <w:webHidden/>
              </w:rPr>
              <w:t>20</w:t>
            </w:r>
            <w:r w:rsidR="00D40474">
              <w:rPr>
                <w:noProof/>
                <w:webHidden/>
              </w:rPr>
              <w:fldChar w:fldCharType="end"/>
            </w:r>
          </w:hyperlink>
        </w:p>
        <w:p w14:paraId="6F271B05" w14:textId="45F5EE82"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17" w:history="1">
            <w:r w:rsidR="00D40474" w:rsidRPr="008A4CD2">
              <w:rPr>
                <w:rStyle w:val="ae"/>
                <w:noProof/>
              </w:rPr>
              <w:t>5.3 Connecting to a water sour</w:t>
            </w:r>
            <w:r w:rsidR="00D40474">
              <w:rPr>
                <w:noProof/>
                <w:webHidden/>
              </w:rPr>
              <w:tab/>
            </w:r>
            <w:r w:rsidR="00D40474">
              <w:rPr>
                <w:noProof/>
                <w:webHidden/>
              </w:rPr>
              <w:fldChar w:fldCharType="begin"/>
            </w:r>
            <w:r w:rsidR="00D40474">
              <w:rPr>
                <w:noProof/>
                <w:webHidden/>
              </w:rPr>
              <w:instrText xml:space="preserve"> PAGEREF _Toc154667417 \h </w:instrText>
            </w:r>
            <w:r w:rsidR="00D40474">
              <w:rPr>
                <w:noProof/>
                <w:webHidden/>
              </w:rPr>
            </w:r>
            <w:r w:rsidR="00D40474">
              <w:rPr>
                <w:noProof/>
                <w:webHidden/>
              </w:rPr>
              <w:fldChar w:fldCharType="separate"/>
            </w:r>
            <w:r w:rsidR="00D40474">
              <w:rPr>
                <w:noProof/>
                <w:webHidden/>
              </w:rPr>
              <w:t>22</w:t>
            </w:r>
            <w:r w:rsidR="00D40474">
              <w:rPr>
                <w:noProof/>
                <w:webHidden/>
              </w:rPr>
              <w:fldChar w:fldCharType="end"/>
            </w:r>
          </w:hyperlink>
        </w:p>
        <w:p w14:paraId="4A4478FD" w14:textId="7D6470A0"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18" w:history="1">
            <w:r w:rsidR="00D40474" w:rsidRPr="008A4CD2">
              <w:rPr>
                <w:rStyle w:val="ae"/>
                <w:noProof/>
              </w:rPr>
              <w:t>5.4 Filled instant powder canisters</w:t>
            </w:r>
            <w:r w:rsidR="00D40474">
              <w:rPr>
                <w:noProof/>
                <w:webHidden/>
              </w:rPr>
              <w:tab/>
            </w:r>
            <w:r w:rsidR="00D40474">
              <w:rPr>
                <w:noProof/>
                <w:webHidden/>
              </w:rPr>
              <w:fldChar w:fldCharType="begin"/>
            </w:r>
            <w:r w:rsidR="00D40474">
              <w:rPr>
                <w:noProof/>
                <w:webHidden/>
              </w:rPr>
              <w:instrText xml:space="preserve"> PAGEREF _Toc154667418 \h </w:instrText>
            </w:r>
            <w:r w:rsidR="00D40474">
              <w:rPr>
                <w:noProof/>
                <w:webHidden/>
              </w:rPr>
            </w:r>
            <w:r w:rsidR="00D40474">
              <w:rPr>
                <w:noProof/>
                <w:webHidden/>
              </w:rPr>
              <w:fldChar w:fldCharType="separate"/>
            </w:r>
            <w:r w:rsidR="00D40474">
              <w:rPr>
                <w:noProof/>
                <w:webHidden/>
              </w:rPr>
              <w:t>22</w:t>
            </w:r>
            <w:r w:rsidR="00D40474">
              <w:rPr>
                <w:noProof/>
                <w:webHidden/>
              </w:rPr>
              <w:fldChar w:fldCharType="end"/>
            </w:r>
          </w:hyperlink>
        </w:p>
        <w:p w14:paraId="3FE26A96" w14:textId="6EF16F8A"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19" w:history="1">
            <w:r w:rsidR="00D40474" w:rsidRPr="008A4CD2">
              <w:rPr>
                <w:rStyle w:val="ae"/>
                <w:noProof/>
              </w:rPr>
              <w:t>5.5 Placement of waste bins and drip trays</w:t>
            </w:r>
            <w:r w:rsidR="00D40474">
              <w:rPr>
                <w:noProof/>
                <w:webHidden/>
              </w:rPr>
              <w:tab/>
            </w:r>
            <w:r w:rsidR="00D40474">
              <w:rPr>
                <w:noProof/>
                <w:webHidden/>
              </w:rPr>
              <w:fldChar w:fldCharType="begin"/>
            </w:r>
            <w:r w:rsidR="00D40474">
              <w:rPr>
                <w:noProof/>
                <w:webHidden/>
              </w:rPr>
              <w:instrText xml:space="preserve"> PAGEREF _Toc154667419 \h </w:instrText>
            </w:r>
            <w:r w:rsidR="00D40474">
              <w:rPr>
                <w:noProof/>
                <w:webHidden/>
              </w:rPr>
            </w:r>
            <w:r w:rsidR="00D40474">
              <w:rPr>
                <w:noProof/>
                <w:webHidden/>
              </w:rPr>
              <w:fldChar w:fldCharType="separate"/>
            </w:r>
            <w:r w:rsidR="00D40474">
              <w:rPr>
                <w:noProof/>
                <w:webHidden/>
              </w:rPr>
              <w:t>23</w:t>
            </w:r>
            <w:r w:rsidR="00D40474">
              <w:rPr>
                <w:noProof/>
                <w:webHidden/>
              </w:rPr>
              <w:fldChar w:fldCharType="end"/>
            </w:r>
          </w:hyperlink>
        </w:p>
        <w:p w14:paraId="6C1FCCD0" w14:textId="44BDA12C"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20" w:history="1">
            <w:r w:rsidR="00D40474" w:rsidRPr="008A4CD2">
              <w:rPr>
                <w:rStyle w:val="ae"/>
                <w:noProof/>
              </w:rPr>
              <w:t>5.6 Connecting the router,wifi and RJ45</w:t>
            </w:r>
            <w:r w:rsidR="00D40474">
              <w:rPr>
                <w:noProof/>
                <w:webHidden/>
              </w:rPr>
              <w:tab/>
            </w:r>
            <w:r w:rsidR="00D40474">
              <w:rPr>
                <w:noProof/>
                <w:webHidden/>
              </w:rPr>
              <w:fldChar w:fldCharType="begin"/>
            </w:r>
            <w:r w:rsidR="00D40474">
              <w:rPr>
                <w:noProof/>
                <w:webHidden/>
              </w:rPr>
              <w:instrText xml:space="preserve"> PAGEREF _Toc154667420 \h </w:instrText>
            </w:r>
            <w:r w:rsidR="00D40474">
              <w:rPr>
                <w:noProof/>
                <w:webHidden/>
              </w:rPr>
            </w:r>
            <w:r w:rsidR="00D40474">
              <w:rPr>
                <w:noProof/>
                <w:webHidden/>
              </w:rPr>
              <w:fldChar w:fldCharType="separate"/>
            </w:r>
            <w:r w:rsidR="00D40474">
              <w:rPr>
                <w:noProof/>
                <w:webHidden/>
              </w:rPr>
              <w:t>23</w:t>
            </w:r>
            <w:r w:rsidR="00D40474">
              <w:rPr>
                <w:noProof/>
                <w:webHidden/>
              </w:rPr>
              <w:fldChar w:fldCharType="end"/>
            </w:r>
          </w:hyperlink>
        </w:p>
        <w:p w14:paraId="1B013CFA" w14:textId="77D8140A"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21" w:history="1">
            <w:r w:rsidR="00D40474" w:rsidRPr="008A4CD2">
              <w:rPr>
                <w:rStyle w:val="ae"/>
                <w:noProof/>
              </w:rPr>
              <w:t>5.7 Connect power and turn on</w:t>
            </w:r>
            <w:r w:rsidR="00D40474">
              <w:rPr>
                <w:noProof/>
                <w:webHidden/>
              </w:rPr>
              <w:tab/>
            </w:r>
            <w:r w:rsidR="00D40474">
              <w:rPr>
                <w:noProof/>
                <w:webHidden/>
              </w:rPr>
              <w:fldChar w:fldCharType="begin"/>
            </w:r>
            <w:r w:rsidR="00D40474">
              <w:rPr>
                <w:noProof/>
                <w:webHidden/>
              </w:rPr>
              <w:instrText xml:space="preserve"> PAGEREF _Toc154667421 \h </w:instrText>
            </w:r>
            <w:r w:rsidR="00D40474">
              <w:rPr>
                <w:noProof/>
                <w:webHidden/>
              </w:rPr>
            </w:r>
            <w:r w:rsidR="00D40474">
              <w:rPr>
                <w:noProof/>
                <w:webHidden/>
              </w:rPr>
              <w:fldChar w:fldCharType="separate"/>
            </w:r>
            <w:r w:rsidR="00D40474">
              <w:rPr>
                <w:noProof/>
                <w:webHidden/>
              </w:rPr>
              <w:t>24</w:t>
            </w:r>
            <w:r w:rsidR="00D40474">
              <w:rPr>
                <w:noProof/>
                <w:webHidden/>
              </w:rPr>
              <w:fldChar w:fldCharType="end"/>
            </w:r>
          </w:hyperlink>
        </w:p>
        <w:p w14:paraId="198D0E93" w14:textId="0FC3A91D"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22" w:history="1">
            <w:r w:rsidR="00D40474" w:rsidRPr="008A4CD2">
              <w:rPr>
                <w:rStyle w:val="ae"/>
                <w:noProof/>
              </w:rPr>
              <w:t>5.8 Filling boilers</w:t>
            </w:r>
            <w:r w:rsidR="00D40474">
              <w:rPr>
                <w:noProof/>
                <w:webHidden/>
              </w:rPr>
              <w:tab/>
            </w:r>
            <w:r w:rsidR="00D40474">
              <w:rPr>
                <w:noProof/>
                <w:webHidden/>
              </w:rPr>
              <w:fldChar w:fldCharType="begin"/>
            </w:r>
            <w:r w:rsidR="00D40474">
              <w:rPr>
                <w:noProof/>
                <w:webHidden/>
              </w:rPr>
              <w:instrText xml:space="preserve"> PAGEREF _Toc154667422 \h </w:instrText>
            </w:r>
            <w:r w:rsidR="00D40474">
              <w:rPr>
                <w:noProof/>
                <w:webHidden/>
              </w:rPr>
            </w:r>
            <w:r w:rsidR="00D40474">
              <w:rPr>
                <w:noProof/>
                <w:webHidden/>
              </w:rPr>
              <w:fldChar w:fldCharType="separate"/>
            </w:r>
            <w:r w:rsidR="00D40474">
              <w:rPr>
                <w:noProof/>
                <w:webHidden/>
              </w:rPr>
              <w:t>25</w:t>
            </w:r>
            <w:r w:rsidR="00D40474">
              <w:rPr>
                <w:noProof/>
                <w:webHidden/>
              </w:rPr>
              <w:fldChar w:fldCharType="end"/>
            </w:r>
          </w:hyperlink>
        </w:p>
        <w:p w14:paraId="5374E961" w14:textId="2A7DD2EE"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23" w:history="1">
            <w:r w:rsidR="00D40474" w:rsidRPr="008A4CD2">
              <w:rPr>
                <w:rStyle w:val="ae"/>
                <w:noProof/>
                <w:w w:val="95"/>
              </w:rPr>
              <w:t>5.9 Commissioning</w:t>
            </w:r>
            <w:r w:rsidR="00D40474" w:rsidRPr="008A4CD2">
              <w:rPr>
                <w:rStyle w:val="ae"/>
                <w:noProof/>
                <w:spacing w:val="-32"/>
                <w:w w:val="95"/>
              </w:rPr>
              <w:t xml:space="preserve"> </w:t>
            </w:r>
            <w:r w:rsidR="00D40474" w:rsidRPr="008A4CD2">
              <w:rPr>
                <w:rStyle w:val="ae"/>
                <w:noProof/>
                <w:w w:val="95"/>
              </w:rPr>
              <w:t>machines</w:t>
            </w:r>
            <w:r w:rsidR="00D40474">
              <w:rPr>
                <w:noProof/>
                <w:webHidden/>
              </w:rPr>
              <w:tab/>
            </w:r>
            <w:r w:rsidR="00D40474">
              <w:rPr>
                <w:noProof/>
                <w:webHidden/>
              </w:rPr>
              <w:fldChar w:fldCharType="begin"/>
            </w:r>
            <w:r w:rsidR="00D40474">
              <w:rPr>
                <w:noProof/>
                <w:webHidden/>
              </w:rPr>
              <w:instrText xml:space="preserve"> PAGEREF _Toc154667423 \h </w:instrText>
            </w:r>
            <w:r w:rsidR="00D40474">
              <w:rPr>
                <w:noProof/>
                <w:webHidden/>
              </w:rPr>
            </w:r>
            <w:r w:rsidR="00D40474">
              <w:rPr>
                <w:noProof/>
                <w:webHidden/>
              </w:rPr>
              <w:fldChar w:fldCharType="separate"/>
            </w:r>
            <w:r w:rsidR="00D40474">
              <w:rPr>
                <w:noProof/>
                <w:webHidden/>
              </w:rPr>
              <w:t>25</w:t>
            </w:r>
            <w:r w:rsidR="00D40474">
              <w:rPr>
                <w:noProof/>
                <w:webHidden/>
              </w:rPr>
              <w:fldChar w:fldCharType="end"/>
            </w:r>
          </w:hyperlink>
        </w:p>
        <w:p w14:paraId="472A0F1F" w14:textId="130A8DB9" w:rsidR="00D40474" w:rsidRDefault="00000000">
          <w:pPr>
            <w:pStyle w:val="TOC3"/>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24" w:history="1">
            <w:r w:rsidR="00D40474" w:rsidRPr="008A4CD2">
              <w:rPr>
                <w:rStyle w:val="ae"/>
                <w:noProof/>
                <w:w w:val="95"/>
              </w:rPr>
              <w:t>5.9.1 Calibrated</w:t>
            </w:r>
            <w:r w:rsidR="00D40474" w:rsidRPr="008A4CD2">
              <w:rPr>
                <w:rStyle w:val="ae"/>
                <w:noProof/>
                <w:spacing w:val="-5"/>
                <w:w w:val="95"/>
              </w:rPr>
              <w:t xml:space="preserve"> </w:t>
            </w:r>
            <w:r w:rsidR="00D40474" w:rsidRPr="008A4CD2">
              <w:rPr>
                <w:rStyle w:val="ae"/>
                <w:noProof/>
                <w:w w:val="95"/>
              </w:rPr>
              <w:t>grind</w:t>
            </w:r>
            <w:r w:rsidR="00D40474" w:rsidRPr="008A4CD2">
              <w:rPr>
                <w:rStyle w:val="ae"/>
                <w:noProof/>
                <w:w w:val="95"/>
                <w:lang w:eastAsia="zh-CN"/>
              </w:rPr>
              <w:t>er</w:t>
            </w:r>
            <w:r w:rsidR="00D40474">
              <w:rPr>
                <w:noProof/>
                <w:webHidden/>
              </w:rPr>
              <w:tab/>
            </w:r>
            <w:r w:rsidR="00D40474">
              <w:rPr>
                <w:noProof/>
                <w:webHidden/>
              </w:rPr>
              <w:fldChar w:fldCharType="begin"/>
            </w:r>
            <w:r w:rsidR="00D40474">
              <w:rPr>
                <w:noProof/>
                <w:webHidden/>
              </w:rPr>
              <w:instrText xml:space="preserve"> PAGEREF _Toc154667424 \h </w:instrText>
            </w:r>
            <w:r w:rsidR="00D40474">
              <w:rPr>
                <w:noProof/>
                <w:webHidden/>
              </w:rPr>
            </w:r>
            <w:r w:rsidR="00D40474">
              <w:rPr>
                <w:noProof/>
                <w:webHidden/>
              </w:rPr>
              <w:fldChar w:fldCharType="separate"/>
            </w:r>
            <w:r w:rsidR="00D40474">
              <w:rPr>
                <w:noProof/>
                <w:webHidden/>
              </w:rPr>
              <w:t>25</w:t>
            </w:r>
            <w:r w:rsidR="00D40474">
              <w:rPr>
                <w:noProof/>
                <w:webHidden/>
              </w:rPr>
              <w:fldChar w:fldCharType="end"/>
            </w:r>
          </w:hyperlink>
        </w:p>
        <w:p w14:paraId="3392ECC8" w14:textId="5A4C6430" w:rsidR="00D40474" w:rsidRDefault="00000000">
          <w:pPr>
            <w:pStyle w:val="TOC3"/>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25" w:history="1">
            <w:r w:rsidR="00D40474" w:rsidRPr="008A4CD2">
              <w:rPr>
                <w:rStyle w:val="ae"/>
                <w:noProof/>
              </w:rPr>
              <w:t>5.9.2 Calibrated instant cartridges</w:t>
            </w:r>
            <w:r w:rsidR="00D40474">
              <w:rPr>
                <w:noProof/>
                <w:webHidden/>
              </w:rPr>
              <w:tab/>
            </w:r>
            <w:r w:rsidR="00D40474">
              <w:rPr>
                <w:noProof/>
                <w:webHidden/>
              </w:rPr>
              <w:fldChar w:fldCharType="begin"/>
            </w:r>
            <w:r w:rsidR="00D40474">
              <w:rPr>
                <w:noProof/>
                <w:webHidden/>
              </w:rPr>
              <w:instrText xml:space="preserve"> PAGEREF _Toc154667425 \h </w:instrText>
            </w:r>
            <w:r w:rsidR="00D40474">
              <w:rPr>
                <w:noProof/>
                <w:webHidden/>
              </w:rPr>
            </w:r>
            <w:r w:rsidR="00D40474">
              <w:rPr>
                <w:noProof/>
                <w:webHidden/>
              </w:rPr>
              <w:fldChar w:fldCharType="separate"/>
            </w:r>
            <w:r w:rsidR="00D40474">
              <w:rPr>
                <w:noProof/>
                <w:webHidden/>
              </w:rPr>
              <w:t>31</w:t>
            </w:r>
            <w:r w:rsidR="00D40474">
              <w:rPr>
                <w:noProof/>
                <w:webHidden/>
              </w:rPr>
              <w:fldChar w:fldCharType="end"/>
            </w:r>
          </w:hyperlink>
        </w:p>
        <w:p w14:paraId="26928A4D" w14:textId="3E1A1102"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26" w:history="1">
            <w:r w:rsidR="00D40474" w:rsidRPr="008A4CD2">
              <w:rPr>
                <w:rStyle w:val="ae"/>
                <w:noProof/>
              </w:rPr>
              <w:t>5.10 Setting the machine's vending mode</w:t>
            </w:r>
            <w:r w:rsidR="00D40474">
              <w:rPr>
                <w:noProof/>
                <w:webHidden/>
              </w:rPr>
              <w:tab/>
            </w:r>
            <w:r w:rsidR="00D40474">
              <w:rPr>
                <w:noProof/>
                <w:webHidden/>
              </w:rPr>
              <w:fldChar w:fldCharType="begin"/>
            </w:r>
            <w:r w:rsidR="00D40474">
              <w:rPr>
                <w:noProof/>
                <w:webHidden/>
              </w:rPr>
              <w:instrText xml:space="preserve"> PAGEREF _Toc154667426 \h </w:instrText>
            </w:r>
            <w:r w:rsidR="00D40474">
              <w:rPr>
                <w:noProof/>
                <w:webHidden/>
              </w:rPr>
            </w:r>
            <w:r w:rsidR="00D40474">
              <w:rPr>
                <w:noProof/>
                <w:webHidden/>
              </w:rPr>
              <w:fldChar w:fldCharType="separate"/>
            </w:r>
            <w:r w:rsidR="00D40474">
              <w:rPr>
                <w:noProof/>
                <w:webHidden/>
              </w:rPr>
              <w:t>34</w:t>
            </w:r>
            <w:r w:rsidR="00D40474">
              <w:rPr>
                <w:noProof/>
                <w:webHidden/>
              </w:rPr>
              <w:fldChar w:fldCharType="end"/>
            </w:r>
          </w:hyperlink>
        </w:p>
        <w:p w14:paraId="5ED0770D" w14:textId="7894358C"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27" w:history="1">
            <w:r w:rsidR="00D40474" w:rsidRPr="008A4CD2">
              <w:rPr>
                <w:rStyle w:val="ae"/>
                <w:noProof/>
              </w:rPr>
              <w:t>5.11 Beverage recipe setting</w:t>
            </w:r>
            <w:r w:rsidR="00D40474">
              <w:rPr>
                <w:noProof/>
                <w:webHidden/>
              </w:rPr>
              <w:tab/>
            </w:r>
            <w:r w:rsidR="00D40474">
              <w:rPr>
                <w:noProof/>
                <w:webHidden/>
              </w:rPr>
              <w:fldChar w:fldCharType="begin"/>
            </w:r>
            <w:r w:rsidR="00D40474">
              <w:rPr>
                <w:noProof/>
                <w:webHidden/>
              </w:rPr>
              <w:instrText xml:space="preserve"> PAGEREF _Toc154667427 \h </w:instrText>
            </w:r>
            <w:r w:rsidR="00D40474">
              <w:rPr>
                <w:noProof/>
                <w:webHidden/>
              </w:rPr>
            </w:r>
            <w:r w:rsidR="00D40474">
              <w:rPr>
                <w:noProof/>
                <w:webHidden/>
              </w:rPr>
              <w:fldChar w:fldCharType="separate"/>
            </w:r>
            <w:r w:rsidR="00D40474">
              <w:rPr>
                <w:noProof/>
                <w:webHidden/>
              </w:rPr>
              <w:t>37</w:t>
            </w:r>
            <w:r w:rsidR="00D40474">
              <w:rPr>
                <w:noProof/>
                <w:webHidden/>
              </w:rPr>
              <w:fldChar w:fldCharType="end"/>
            </w:r>
          </w:hyperlink>
        </w:p>
        <w:p w14:paraId="7E7407B5" w14:textId="5F5D4266"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28" w:history="1">
            <w:r w:rsidR="00D40474" w:rsidRPr="008A4CD2">
              <w:rPr>
                <w:rStyle w:val="ae"/>
                <w:noProof/>
              </w:rPr>
              <w:t>5.12 Beverage price setting</w:t>
            </w:r>
            <w:r w:rsidR="00D40474">
              <w:rPr>
                <w:noProof/>
                <w:webHidden/>
              </w:rPr>
              <w:tab/>
            </w:r>
            <w:r w:rsidR="00D40474">
              <w:rPr>
                <w:noProof/>
                <w:webHidden/>
              </w:rPr>
              <w:fldChar w:fldCharType="begin"/>
            </w:r>
            <w:r w:rsidR="00D40474">
              <w:rPr>
                <w:noProof/>
                <w:webHidden/>
              </w:rPr>
              <w:instrText xml:space="preserve"> PAGEREF _Toc154667428 \h </w:instrText>
            </w:r>
            <w:r w:rsidR="00D40474">
              <w:rPr>
                <w:noProof/>
                <w:webHidden/>
              </w:rPr>
            </w:r>
            <w:r w:rsidR="00D40474">
              <w:rPr>
                <w:noProof/>
                <w:webHidden/>
              </w:rPr>
              <w:fldChar w:fldCharType="separate"/>
            </w:r>
            <w:r w:rsidR="00D40474">
              <w:rPr>
                <w:noProof/>
                <w:webHidden/>
              </w:rPr>
              <w:t>39</w:t>
            </w:r>
            <w:r w:rsidR="00D40474">
              <w:rPr>
                <w:noProof/>
                <w:webHidden/>
              </w:rPr>
              <w:fldChar w:fldCharType="end"/>
            </w:r>
          </w:hyperlink>
        </w:p>
        <w:p w14:paraId="4458B0BA" w14:textId="123C8A20" w:rsidR="00D40474" w:rsidRDefault="00000000">
          <w:pPr>
            <w:pStyle w:val="TOC3"/>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29" w:history="1">
            <w:r w:rsidR="00D40474" w:rsidRPr="008A4CD2">
              <w:rPr>
                <w:rStyle w:val="ae"/>
                <w:noProof/>
                <w:lang w:eastAsia="zh-CN"/>
              </w:rPr>
              <w:t>5.12.1 Beverage selling price setting</w:t>
            </w:r>
            <w:r w:rsidR="00D40474">
              <w:rPr>
                <w:noProof/>
                <w:webHidden/>
              </w:rPr>
              <w:tab/>
            </w:r>
            <w:r w:rsidR="00D40474">
              <w:rPr>
                <w:noProof/>
                <w:webHidden/>
              </w:rPr>
              <w:fldChar w:fldCharType="begin"/>
            </w:r>
            <w:r w:rsidR="00D40474">
              <w:rPr>
                <w:noProof/>
                <w:webHidden/>
              </w:rPr>
              <w:instrText xml:space="preserve"> PAGEREF _Toc154667429 \h </w:instrText>
            </w:r>
            <w:r w:rsidR="00D40474">
              <w:rPr>
                <w:noProof/>
                <w:webHidden/>
              </w:rPr>
            </w:r>
            <w:r w:rsidR="00D40474">
              <w:rPr>
                <w:noProof/>
                <w:webHidden/>
              </w:rPr>
              <w:fldChar w:fldCharType="separate"/>
            </w:r>
            <w:r w:rsidR="00D40474">
              <w:rPr>
                <w:noProof/>
                <w:webHidden/>
              </w:rPr>
              <w:t>40</w:t>
            </w:r>
            <w:r w:rsidR="00D40474">
              <w:rPr>
                <w:noProof/>
                <w:webHidden/>
              </w:rPr>
              <w:fldChar w:fldCharType="end"/>
            </w:r>
          </w:hyperlink>
        </w:p>
        <w:p w14:paraId="1980A0B8" w14:textId="2113BD6F" w:rsidR="00D40474" w:rsidRDefault="00000000">
          <w:pPr>
            <w:pStyle w:val="TOC3"/>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30" w:history="1">
            <w:r w:rsidR="00D40474" w:rsidRPr="008A4CD2">
              <w:rPr>
                <w:rStyle w:val="ae"/>
                <w:noProof/>
                <w:w w:val="95"/>
                <w:lang w:eastAsia="zh-CN"/>
              </w:rPr>
              <w:t xml:space="preserve">5.12.2 </w:t>
            </w:r>
            <w:r w:rsidR="00D40474" w:rsidRPr="008A4CD2">
              <w:rPr>
                <w:rStyle w:val="ae"/>
                <w:noProof/>
                <w:w w:val="95"/>
              </w:rPr>
              <w:t>Different</w:t>
            </w:r>
            <w:r w:rsidR="00D40474" w:rsidRPr="008A4CD2">
              <w:rPr>
                <w:rStyle w:val="ae"/>
                <w:noProof/>
                <w:spacing w:val="8"/>
                <w:w w:val="95"/>
              </w:rPr>
              <w:t xml:space="preserve"> </w:t>
            </w:r>
            <w:r w:rsidR="00D40474" w:rsidRPr="008A4CD2">
              <w:rPr>
                <w:rStyle w:val="ae"/>
                <w:noProof/>
                <w:w w:val="95"/>
              </w:rPr>
              <w:t>prices</w:t>
            </w:r>
            <w:r w:rsidR="00D40474" w:rsidRPr="008A4CD2">
              <w:rPr>
                <w:rStyle w:val="ae"/>
                <w:noProof/>
                <w:spacing w:val="9"/>
                <w:w w:val="95"/>
              </w:rPr>
              <w:t xml:space="preserve"> </w:t>
            </w:r>
            <w:r w:rsidR="00D40474" w:rsidRPr="008A4CD2">
              <w:rPr>
                <w:rStyle w:val="ae"/>
                <w:noProof/>
                <w:w w:val="95"/>
              </w:rPr>
              <w:t>for</w:t>
            </w:r>
            <w:r w:rsidR="00D40474" w:rsidRPr="008A4CD2">
              <w:rPr>
                <w:rStyle w:val="ae"/>
                <w:noProof/>
                <w:spacing w:val="9"/>
                <w:w w:val="95"/>
              </w:rPr>
              <w:t xml:space="preserve"> </w:t>
            </w:r>
            <w:r w:rsidR="00D40474" w:rsidRPr="008A4CD2">
              <w:rPr>
                <w:rStyle w:val="ae"/>
                <w:noProof/>
                <w:w w:val="95"/>
              </w:rPr>
              <w:t>different</w:t>
            </w:r>
            <w:r w:rsidR="00D40474" w:rsidRPr="008A4CD2">
              <w:rPr>
                <w:rStyle w:val="ae"/>
                <w:noProof/>
                <w:spacing w:val="9"/>
                <w:w w:val="95"/>
              </w:rPr>
              <w:t xml:space="preserve"> </w:t>
            </w:r>
            <w:r w:rsidR="00D40474" w:rsidRPr="008A4CD2">
              <w:rPr>
                <w:rStyle w:val="ae"/>
                <w:noProof/>
                <w:w w:val="95"/>
              </w:rPr>
              <w:t>time</w:t>
            </w:r>
            <w:r w:rsidR="00D40474" w:rsidRPr="008A4CD2">
              <w:rPr>
                <w:rStyle w:val="ae"/>
                <w:noProof/>
                <w:spacing w:val="9"/>
                <w:w w:val="95"/>
              </w:rPr>
              <w:t xml:space="preserve"> </w:t>
            </w:r>
            <w:r w:rsidR="00D40474" w:rsidRPr="008A4CD2">
              <w:rPr>
                <w:rStyle w:val="ae"/>
                <w:noProof/>
                <w:w w:val="95"/>
              </w:rPr>
              <w:t>periods</w:t>
            </w:r>
            <w:r w:rsidR="00D40474">
              <w:rPr>
                <w:noProof/>
                <w:webHidden/>
              </w:rPr>
              <w:tab/>
            </w:r>
            <w:r w:rsidR="00D40474">
              <w:rPr>
                <w:noProof/>
                <w:webHidden/>
              </w:rPr>
              <w:fldChar w:fldCharType="begin"/>
            </w:r>
            <w:r w:rsidR="00D40474">
              <w:rPr>
                <w:noProof/>
                <w:webHidden/>
              </w:rPr>
              <w:instrText xml:space="preserve"> PAGEREF _Toc154667430 \h </w:instrText>
            </w:r>
            <w:r w:rsidR="00D40474">
              <w:rPr>
                <w:noProof/>
                <w:webHidden/>
              </w:rPr>
            </w:r>
            <w:r w:rsidR="00D40474">
              <w:rPr>
                <w:noProof/>
                <w:webHidden/>
              </w:rPr>
              <w:fldChar w:fldCharType="separate"/>
            </w:r>
            <w:r w:rsidR="00D40474">
              <w:rPr>
                <w:noProof/>
                <w:webHidden/>
              </w:rPr>
              <w:t>41</w:t>
            </w:r>
            <w:r w:rsidR="00D40474">
              <w:rPr>
                <w:noProof/>
                <w:webHidden/>
              </w:rPr>
              <w:fldChar w:fldCharType="end"/>
            </w:r>
          </w:hyperlink>
        </w:p>
        <w:p w14:paraId="76A281D1" w14:textId="55F65D7F"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31" w:history="1">
            <w:r w:rsidR="00D40474" w:rsidRPr="008A4CD2">
              <w:rPr>
                <w:rStyle w:val="ae"/>
                <w:noProof/>
              </w:rPr>
              <w:t>5.13 Automatic machine cleaning settings</w:t>
            </w:r>
            <w:r w:rsidR="00D40474">
              <w:rPr>
                <w:noProof/>
                <w:webHidden/>
              </w:rPr>
              <w:tab/>
            </w:r>
            <w:r w:rsidR="00D40474">
              <w:rPr>
                <w:noProof/>
                <w:webHidden/>
              </w:rPr>
              <w:fldChar w:fldCharType="begin"/>
            </w:r>
            <w:r w:rsidR="00D40474">
              <w:rPr>
                <w:noProof/>
                <w:webHidden/>
              </w:rPr>
              <w:instrText xml:space="preserve"> PAGEREF _Toc154667431 \h </w:instrText>
            </w:r>
            <w:r w:rsidR="00D40474">
              <w:rPr>
                <w:noProof/>
                <w:webHidden/>
              </w:rPr>
            </w:r>
            <w:r w:rsidR="00D40474">
              <w:rPr>
                <w:noProof/>
                <w:webHidden/>
              </w:rPr>
              <w:fldChar w:fldCharType="separate"/>
            </w:r>
            <w:r w:rsidR="00D40474">
              <w:rPr>
                <w:noProof/>
                <w:webHidden/>
              </w:rPr>
              <w:t>42</w:t>
            </w:r>
            <w:r w:rsidR="00D40474">
              <w:rPr>
                <w:noProof/>
                <w:webHidden/>
              </w:rPr>
              <w:fldChar w:fldCharType="end"/>
            </w:r>
          </w:hyperlink>
        </w:p>
        <w:p w14:paraId="535B19FF" w14:textId="0A37BB67" w:rsidR="00D40474" w:rsidRDefault="00000000">
          <w:pPr>
            <w:pStyle w:val="TOC1"/>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32" w:history="1">
            <w:r w:rsidR="00D40474" w:rsidRPr="008A4CD2">
              <w:rPr>
                <w:rStyle w:val="ae"/>
                <w:noProof/>
                <w:lang w:eastAsia="zh-CN"/>
              </w:rPr>
              <w:t xml:space="preserve">6 </w:t>
            </w:r>
            <w:r w:rsidR="00D40474" w:rsidRPr="008A4CD2">
              <w:rPr>
                <w:rStyle w:val="ae"/>
                <w:rFonts w:ascii="Times New Roman" w:hAnsi="Times New Roman" w:cs="Times New Roman"/>
                <w:noProof/>
              </w:rPr>
              <w:t>Turnover &amp; Accounts</w:t>
            </w:r>
            <w:r w:rsidR="00D40474">
              <w:rPr>
                <w:noProof/>
                <w:webHidden/>
              </w:rPr>
              <w:tab/>
            </w:r>
            <w:r w:rsidR="00D40474">
              <w:rPr>
                <w:noProof/>
                <w:webHidden/>
              </w:rPr>
              <w:fldChar w:fldCharType="begin"/>
            </w:r>
            <w:r w:rsidR="00D40474">
              <w:rPr>
                <w:noProof/>
                <w:webHidden/>
              </w:rPr>
              <w:instrText xml:space="preserve"> PAGEREF _Toc154667432 \h </w:instrText>
            </w:r>
            <w:r w:rsidR="00D40474">
              <w:rPr>
                <w:noProof/>
                <w:webHidden/>
              </w:rPr>
            </w:r>
            <w:r w:rsidR="00D40474">
              <w:rPr>
                <w:noProof/>
                <w:webHidden/>
              </w:rPr>
              <w:fldChar w:fldCharType="separate"/>
            </w:r>
            <w:r w:rsidR="00D40474">
              <w:rPr>
                <w:noProof/>
                <w:webHidden/>
              </w:rPr>
              <w:t>43</w:t>
            </w:r>
            <w:r w:rsidR="00D40474">
              <w:rPr>
                <w:noProof/>
                <w:webHidden/>
              </w:rPr>
              <w:fldChar w:fldCharType="end"/>
            </w:r>
          </w:hyperlink>
        </w:p>
        <w:p w14:paraId="69013B34" w14:textId="6BBB64CE" w:rsidR="00D40474" w:rsidRDefault="00000000">
          <w:pPr>
            <w:pStyle w:val="TOC1"/>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33" w:history="1">
            <w:r w:rsidR="00D40474" w:rsidRPr="008A4CD2">
              <w:rPr>
                <w:rStyle w:val="ae"/>
                <w:noProof/>
              </w:rPr>
              <w:t>7 Machine function options</w:t>
            </w:r>
            <w:r w:rsidR="00D40474">
              <w:rPr>
                <w:noProof/>
                <w:webHidden/>
              </w:rPr>
              <w:tab/>
            </w:r>
            <w:r w:rsidR="00D40474">
              <w:rPr>
                <w:noProof/>
                <w:webHidden/>
              </w:rPr>
              <w:fldChar w:fldCharType="begin"/>
            </w:r>
            <w:r w:rsidR="00D40474">
              <w:rPr>
                <w:noProof/>
                <w:webHidden/>
              </w:rPr>
              <w:instrText xml:space="preserve"> PAGEREF _Toc154667433 \h </w:instrText>
            </w:r>
            <w:r w:rsidR="00D40474">
              <w:rPr>
                <w:noProof/>
                <w:webHidden/>
              </w:rPr>
            </w:r>
            <w:r w:rsidR="00D40474">
              <w:rPr>
                <w:noProof/>
                <w:webHidden/>
              </w:rPr>
              <w:fldChar w:fldCharType="separate"/>
            </w:r>
            <w:r w:rsidR="00D40474">
              <w:rPr>
                <w:noProof/>
                <w:webHidden/>
              </w:rPr>
              <w:t>44</w:t>
            </w:r>
            <w:r w:rsidR="00D40474">
              <w:rPr>
                <w:noProof/>
                <w:webHidden/>
              </w:rPr>
              <w:fldChar w:fldCharType="end"/>
            </w:r>
          </w:hyperlink>
        </w:p>
        <w:p w14:paraId="6F49257C" w14:textId="7AF3F74B" w:rsidR="00D40474" w:rsidRDefault="00000000">
          <w:pPr>
            <w:pStyle w:val="TOC1"/>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34" w:history="1">
            <w:r w:rsidR="00D40474" w:rsidRPr="008A4CD2">
              <w:rPr>
                <w:rStyle w:val="ae"/>
                <w:noProof/>
              </w:rPr>
              <w:t>8 Consumer use of the machine</w:t>
            </w:r>
            <w:r w:rsidR="00D40474">
              <w:rPr>
                <w:noProof/>
                <w:webHidden/>
              </w:rPr>
              <w:tab/>
            </w:r>
            <w:r w:rsidR="00D40474">
              <w:rPr>
                <w:noProof/>
                <w:webHidden/>
              </w:rPr>
              <w:fldChar w:fldCharType="begin"/>
            </w:r>
            <w:r w:rsidR="00D40474">
              <w:rPr>
                <w:noProof/>
                <w:webHidden/>
              </w:rPr>
              <w:instrText xml:space="preserve"> PAGEREF _Toc154667434 \h </w:instrText>
            </w:r>
            <w:r w:rsidR="00D40474">
              <w:rPr>
                <w:noProof/>
                <w:webHidden/>
              </w:rPr>
            </w:r>
            <w:r w:rsidR="00D40474">
              <w:rPr>
                <w:noProof/>
                <w:webHidden/>
              </w:rPr>
              <w:fldChar w:fldCharType="separate"/>
            </w:r>
            <w:r w:rsidR="00D40474">
              <w:rPr>
                <w:noProof/>
                <w:webHidden/>
              </w:rPr>
              <w:t>47</w:t>
            </w:r>
            <w:r w:rsidR="00D40474">
              <w:rPr>
                <w:noProof/>
                <w:webHidden/>
              </w:rPr>
              <w:fldChar w:fldCharType="end"/>
            </w:r>
          </w:hyperlink>
        </w:p>
        <w:p w14:paraId="642FFFF4" w14:textId="7A9FA4F4" w:rsidR="00D40474" w:rsidRDefault="00000000">
          <w:pPr>
            <w:pStyle w:val="TOC1"/>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35" w:history="1">
            <w:r w:rsidR="00D40474" w:rsidRPr="008A4CD2">
              <w:rPr>
                <w:rStyle w:val="ae"/>
                <w:noProof/>
              </w:rPr>
              <w:t>9 Cleaning and maintenance</w:t>
            </w:r>
            <w:r w:rsidR="00D40474">
              <w:rPr>
                <w:noProof/>
                <w:webHidden/>
              </w:rPr>
              <w:tab/>
            </w:r>
            <w:r w:rsidR="00D40474">
              <w:rPr>
                <w:noProof/>
                <w:webHidden/>
              </w:rPr>
              <w:fldChar w:fldCharType="begin"/>
            </w:r>
            <w:r w:rsidR="00D40474">
              <w:rPr>
                <w:noProof/>
                <w:webHidden/>
              </w:rPr>
              <w:instrText xml:space="preserve"> PAGEREF _Toc154667435 \h </w:instrText>
            </w:r>
            <w:r w:rsidR="00D40474">
              <w:rPr>
                <w:noProof/>
                <w:webHidden/>
              </w:rPr>
            </w:r>
            <w:r w:rsidR="00D40474">
              <w:rPr>
                <w:noProof/>
                <w:webHidden/>
              </w:rPr>
              <w:fldChar w:fldCharType="separate"/>
            </w:r>
            <w:r w:rsidR="00D40474">
              <w:rPr>
                <w:noProof/>
                <w:webHidden/>
              </w:rPr>
              <w:t>49</w:t>
            </w:r>
            <w:r w:rsidR="00D40474">
              <w:rPr>
                <w:noProof/>
                <w:webHidden/>
              </w:rPr>
              <w:fldChar w:fldCharType="end"/>
            </w:r>
          </w:hyperlink>
        </w:p>
        <w:p w14:paraId="207B21DD" w14:textId="626E113C"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37" w:history="1">
            <w:r w:rsidR="00D40474" w:rsidRPr="008A4CD2">
              <w:rPr>
                <w:rStyle w:val="ae"/>
                <w:noProof/>
              </w:rPr>
              <w:t>9.1 Safety regulations for cleaning and washing</w:t>
            </w:r>
            <w:r w:rsidR="00D40474">
              <w:rPr>
                <w:noProof/>
                <w:webHidden/>
              </w:rPr>
              <w:tab/>
            </w:r>
            <w:r w:rsidR="00D40474">
              <w:rPr>
                <w:noProof/>
                <w:webHidden/>
              </w:rPr>
              <w:fldChar w:fldCharType="begin"/>
            </w:r>
            <w:r w:rsidR="00D40474">
              <w:rPr>
                <w:noProof/>
                <w:webHidden/>
              </w:rPr>
              <w:instrText xml:space="preserve"> PAGEREF _Toc154667437 \h </w:instrText>
            </w:r>
            <w:r w:rsidR="00D40474">
              <w:rPr>
                <w:noProof/>
                <w:webHidden/>
              </w:rPr>
            </w:r>
            <w:r w:rsidR="00D40474">
              <w:rPr>
                <w:noProof/>
                <w:webHidden/>
              </w:rPr>
              <w:fldChar w:fldCharType="separate"/>
            </w:r>
            <w:r w:rsidR="00D40474">
              <w:rPr>
                <w:noProof/>
                <w:webHidden/>
              </w:rPr>
              <w:t>49</w:t>
            </w:r>
            <w:r w:rsidR="00D40474">
              <w:rPr>
                <w:noProof/>
                <w:webHidden/>
              </w:rPr>
              <w:fldChar w:fldCharType="end"/>
            </w:r>
          </w:hyperlink>
        </w:p>
        <w:p w14:paraId="2ECED62E" w14:textId="12A13D5C"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38" w:history="1">
            <w:r w:rsidR="00D40474" w:rsidRPr="008A4CD2">
              <w:rPr>
                <w:rStyle w:val="ae"/>
                <w:noProof/>
              </w:rPr>
              <w:t>9.2 Cleaning</w:t>
            </w:r>
            <w:r w:rsidR="00D40474">
              <w:rPr>
                <w:noProof/>
                <w:webHidden/>
              </w:rPr>
              <w:tab/>
            </w:r>
            <w:r w:rsidR="00D40474">
              <w:rPr>
                <w:noProof/>
                <w:webHidden/>
              </w:rPr>
              <w:fldChar w:fldCharType="begin"/>
            </w:r>
            <w:r w:rsidR="00D40474">
              <w:rPr>
                <w:noProof/>
                <w:webHidden/>
              </w:rPr>
              <w:instrText xml:space="preserve"> PAGEREF _Toc154667438 \h </w:instrText>
            </w:r>
            <w:r w:rsidR="00D40474">
              <w:rPr>
                <w:noProof/>
                <w:webHidden/>
              </w:rPr>
            </w:r>
            <w:r w:rsidR="00D40474">
              <w:rPr>
                <w:noProof/>
                <w:webHidden/>
              </w:rPr>
              <w:fldChar w:fldCharType="separate"/>
            </w:r>
            <w:r w:rsidR="00D40474">
              <w:rPr>
                <w:noProof/>
                <w:webHidden/>
              </w:rPr>
              <w:t>50</w:t>
            </w:r>
            <w:r w:rsidR="00D40474">
              <w:rPr>
                <w:noProof/>
                <w:webHidden/>
              </w:rPr>
              <w:fldChar w:fldCharType="end"/>
            </w:r>
          </w:hyperlink>
        </w:p>
        <w:p w14:paraId="4FFB73B5" w14:textId="62E974D0"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39" w:history="1">
            <w:r w:rsidR="00D40474" w:rsidRPr="008A4CD2">
              <w:rPr>
                <w:rStyle w:val="ae"/>
                <w:noProof/>
              </w:rPr>
              <w:t>9.3 Spoiled food</w:t>
            </w:r>
            <w:r w:rsidR="00D40474">
              <w:rPr>
                <w:noProof/>
                <w:webHidden/>
              </w:rPr>
              <w:tab/>
            </w:r>
            <w:r w:rsidR="00D40474">
              <w:rPr>
                <w:noProof/>
                <w:webHidden/>
              </w:rPr>
              <w:fldChar w:fldCharType="begin"/>
            </w:r>
            <w:r w:rsidR="00D40474">
              <w:rPr>
                <w:noProof/>
                <w:webHidden/>
              </w:rPr>
              <w:instrText xml:space="preserve"> PAGEREF _Toc154667439 \h </w:instrText>
            </w:r>
            <w:r w:rsidR="00D40474">
              <w:rPr>
                <w:noProof/>
                <w:webHidden/>
              </w:rPr>
            </w:r>
            <w:r w:rsidR="00D40474">
              <w:rPr>
                <w:noProof/>
                <w:webHidden/>
              </w:rPr>
              <w:fldChar w:fldCharType="separate"/>
            </w:r>
            <w:r w:rsidR="00D40474">
              <w:rPr>
                <w:noProof/>
                <w:webHidden/>
              </w:rPr>
              <w:t>50</w:t>
            </w:r>
            <w:r w:rsidR="00D40474">
              <w:rPr>
                <w:noProof/>
                <w:webHidden/>
              </w:rPr>
              <w:fldChar w:fldCharType="end"/>
            </w:r>
          </w:hyperlink>
        </w:p>
        <w:p w14:paraId="7C92CE27" w14:textId="6976A66F"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40" w:history="1">
            <w:r w:rsidR="00D40474" w:rsidRPr="008A4CD2">
              <w:rPr>
                <w:rStyle w:val="ae"/>
                <w:noProof/>
                <w:lang w:eastAsia="zh-CN"/>
              </w:rPr>
              <w:t xml:space="preserve">9.4 </w:t>
            </w:r>
            <w:r w:rsidR="00D40474" w:rsidRPr="008A4CD2">
              <w:rPr>
                <w:rStyle w:val="ae"/>
                <w:noProof/>
                <w:w w:val="95"/>
              </w:rPr>
              <w:t>Cleaning</w:t>
            </w:r>
            <w:r w:rsidR="00D40474" w:rsidRPr="008A4CD2">
              <w:rPr>
                <w:rStyle w:val="ae"/>
                <w:noProof/>
                <w:spacing w:val="-4"/>
                <w:w w:val="95"/>
              </w:rPr>
              <w:t xml:space="preserve"> </w:t>
            </w:r>
            <w:r w:rsidR="00D40474" w:rsidRPr="008A4CD2">
              <w:rPr>
                <w:rStyle w:val="ae"/>
                <w:noProof/>
                <w:w w:val="95"/>
              </w:rPr>
              <w:t>Solutions</w:t>
            </w:r>
            <w:r w:rsidR="00D40474">
              <w:rPr>
                <w:noProof/>
                <w:webHidden/>
              </w:rPr>
              <w:tab/>
            </w:r>
            <w:r w:rsidR="00D40474">
              <w:rPr>
                <w:noProof/>
                <w:webHidden/>
              </w:rPr>
              <w:fldChar w:fldCharType="begin"/>
            </w:r>
            <w:r w:rsidR="00D40474">
              <w:rPr>
                <w:noProof/>
                <w:webHidden/>
              </w:rPr>
              <w:instrText xml:space="preserve"> PAGEREF _Toc154667440 \h </w:instrText>
            </w:r>
            <w:r w:rsidR="00D40474">
              <w:rPr>
                <w:noProof/>
                <w:webHidden/>
              </w:rPr>
            </w:r>
            <w:r w:rsidR="00D40474">
              <w:rPr>
                <w:noProof/>
                <w:webHidden/>
              </w:rPr>
              <w:fldChar w:fldCharType="separate"/>
            </w:r>
            <w:r w:rsidR="00D40474">
              <w:rPr>
                <w:noProof/>
                <w:webHidden/>
              </w:rPr>
              <w:t>50</w:t>
            </w:r>
            <w:r w:rsidR="00D40474">
              <w:rPr>
                <w:noProof/>
                <w:webHidden/>
              </w:rPr>
              <w:fldChar w:fldCharType="end"/>
            </w:r>
          </w:hyperlink>
        </w:p>
        <w:p w14:paraId="26FBA17C" w14:textId="534ACC2A"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41" w:history="1">
            <w:r w:rsidR="00D40474" w:rsidRPr="008A4CD2">
              <w:rPr>
                <w:rStyle w:val="ae"/>
                <w:noProof/>
                <w:w w:val="95"/>
              </w:rPr>
              <w:t>9.5 Basic</w:t>
            </w:r>
            <w:r w:rsidR="00D40474" w:rsidRPr="008A4CD2">
              <w:rPr>
                <w:rStyle w:val="ae"/>
                <w:noProof/>
                <w:spacing w:val="-3"/>
                <w:w w:val="95"/>
              </w:rPr>
              <w:t xml:space="preserve"> </w:t>
            </w:r>
            <w:r w:rsidR="00D40474" w:rsidRPr="008A4CD2">
              <w:rPr>
                <w:rStyle w:val="ae"/>
                <w:noProof/>
                <w:w w:val="95"/>
              </w:rPr>
              <w:t>cleaning</w:t>
            </w:r>
            <w:r w:rsidR="00D40474" w:rsidRPr="008A4CD2">
              <w:rPr>
                <w:rStyle w:val="ae"/>
                <w:noProof/>
                <w:spacing w:val="-2"/>
                <w:w w:val="95"/>
              </w:rPr>
              <w:t xml:space="preserve"> </w:t>
            </w:r>
            <w:r w:rsidR="00D40474" w:rsidRPr="008A4CD2">
              <w:rPr>
                <w:rStyle w:val="ae"/>
                <w:noProof/>
                <w:w w:val="95"/>
              </w:rPr>
              <w:t>work</w:t>
            </w:r>
            <w:r w:rsidR="00D40474">
              <w:rPr>
                <w:noProof/>
                <w:webHidden/>
              </w:rPr>
              <w:tab/>
            </w:r>
            <w:r w:rsidR="00D40474">
              <w:rPr>
                <w:noProof/>
                <w:webHidden/>
              </w:rPr>
              <w:fldChar w:fldCharType="begin"/>
            </w:r>
            <w:r w:rsidR="00D40474">
              <w:rPr>
                <w:noProof/>
                <w:webHidden/>
              </w:rPr>
              <w:instrText xml:space="preserve"> PAGEREF _Toc154667441 \h </w:instrText>
            </w:r>
            <w:r w:rsidR="00D40474">
              <w:rPr>
                <w:noProof/>
                <w:webHidden/>
              </w:rPr>
            </w:r>
            <w:r w:rsidR="00D40474">
              <w:rPr>
                <w:noProof/>
                <w:webHidden/>
              </w:rPr>
              <w:fldChar w:fldCharType="separate"/>
            </w:r>
            <w:r w:rsidR="00D40474">
              <w:rPr>
                <w:noProof/>
                <w:webHidden/>
              </w:rPr>
              <w:t>50</w:t>
            </w:r>
            <w:r w:rsidR="00D40474">
              <w:rPr>
                <w:noProof/>
                <w:webHidden/>
              </w:rPr>
              <w:fldChar w:fldCharType="end"/>
            </w:r>
          </w:hyperlink>
        </w:p>
        <w:p w14:paraId="1E6EDA81" w14:textId="539E8D19" w:rsidR="00D40474" w:rsidRDefault="00000000">
          <w:pPr>
            <w:pStyle w:val="TOC1"/>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42" w:history="1">
            <w:r w:rsidR="00D40474" w:rsidRPr="008A4CD2">
              <w:rPr>
                <w:rStyle w:val="ae"/>
                <w:noProof/>
              </w:rPr>
              <w:t>9.6 Cleaning</w:t>
            </w:r>
            <w:r w:rsidR="00D40474" w:rsidRPr="008A4CD2">
              <w:rPr>
                <w:rStyle w:val="ae"/>
                <w:noProof/>
                <w:spacing w:val="1"/>
              </w:rPr>
              <w:t xml:space="preserve"> </w:t>
            </w:r>
            <w:r w:rsidR="00D40474" w:rsidRPr="008A4CD2">
              <w:rPr>
                <w:rStyle w:val="ae"/>
                <w:noProof/>
              </w:rPr>
              <w:t>and</w:t>
            </w:r>
            <w:r w:rsidR="00D40474" w:rsidRPr="008A4CD2">
              <w:rPr>
                <w:rStyle w:val="ae"/>
                <w:noProof/>
                <w:spacing w:val="1"/>
              </w:rPr>
              <w:t xml:space="preserve"> </w:t>
            </w:r>
            <w:r w:rsidR="00D40474" w:rsidRPr="008A4CD2">
              <w:rPr>
                <w:rStyle w:val="ae"/>
                <w:noProof/>
              </w:rPr>
              <w:t>guidelines</w:t>
            </w:r>
            <w:r w:rsidR="00D40474">
              <w:rPr>
                <w:noProof/>
                <w:webHidden/>
              </w:rPr>
              <w:tab/>
            </w:r>
            <w:r w:rsidR="00D40474">
              <w:rPr>
                <w:noProof/>
                <w:webHidden/>
              </w:rPr>
              <w:fldChar w:fldCharType="begin"/>
            </w:r>
            <w:r w:rsidR="00D40474">
              <w:rPr>
                <w:noProof/>
                <w:webHidden/>
              </w:rPr>
              <w:instrText xml:space="preserve"> PAGEREF _Toc154667442 \h </w:instrText>
            </w:r>
            <w:r w:rsidR="00D40474">
              <w:rPr>
                <w:noProof/>
                <w:webHidden/>
              </w:rPr>
            </w:r>
            <w:r w:rsidR="00D40474">
              <w:rPr>
                <w:noProof/>
                <w:webHidden/>
              </w:rPr>
              <w:fldChar w:fldCharType="separate"/>
            </w:r>
            <w:r w:rsidR="00D40474">
              <w:rPr>
                <w:noProof/>
                <w:webHidden/>
              </w:rPr>
              <w:t>51</w:t>
            </w:r>
            <w:r w:rsidR="00D40474">
              <w:rPr>
                <w:noProof/>
                <w:webHidden/>
              </w:rPr>
              <w:fldChar w:fldCharType="end"/>
            </w:r>
          </w:hyperlink>
        </w:p>
        <w:p w14:paraId="1DC15325" w14:textId="269D5688" w:rsidR="00D40474" w:rsidRDefault="00000000">
          <w:pPr>
            <w:pStyle w:val="TOC3"/>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43" w:history="1">
            <w:r w:rsidR="00D40474" w:rsidRPr="008A4CD2">
              <w:rPr>
                <w:rStyle w:val="ae"/>
                <w:noProof/>
              </w:rPr>
              <w:t>9.6.1 Opening and closing doors</w:t>
            </w:r>
            <w:r w:rsidR="00D40474">
              <w:rPr>
                <w:noProof/>
                <w:webHidden/>
              </w:rPr>
              <w:tab/>
            </w:r>
            <w:r w:rsidR="00D40474">
              <w:rPr>
                <w:noProof/>
                <w:webHidden/>
              </w:rPr>
              <w:fldChar w:fldCharType="begin"/>
            </w:r>
            <w:r w:rsidR="00D40474">
              <w:rPr>
                <w:noProof/>
                <w:webHidden/>
              </w:rPr>
              <w:instrText xml:space="preserve"> PAGEREF _Toc154667443 \h </w:instrText>
            </w:r>
            <w:r w:rsidR="00D40474">
              <w:rPr>
                <w:noProof/>
                <w:webHidden/>
              </w:rPr>
            </w:r>
            <w:r w:rsidR="00D40474">
              <w:rPr>
                <w:noProof/>
                <w:webHidden/>
              </w:rPr>
              <w:fldChar w:fldCharType="separate"/>
            </w:r>
            <w:r w:rsidR="00D40474">
              <w:rPr>
                <w:noProof/>
                <w:webHidden/>
              </w:rPr>
              <w:t>51</w:t>
            </w:r>
            <w:r w:rsidR="00D40474">
              <w:rPr>
                <w:noProof/>
                <w:webHidden/>
              </w:rPr>
              <w:fldChar w:fldCharType="end"/>
            </w:r>
          </w:hyperlink>
        </w:p>
        <w:p w14:paraId="1C9F6279" w14:textId="5AE7CE39" w:rsidR="00D40474" w:rsidRDefault="00000000">
          <w:pPr>
            <w:pStyle w:val="TOC3"/>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44" w:history="1">
            <w:r w:rsidR="00D40474" w:rsidRPr="008A4CD2">
              <w:rPr>
                <w:rStyle w:val="ae"/>
                <w:noProof/>
              </w:rPr>
              <w:t>9.6.2 Cleaning instant material box</w:t>
            </w:r>
            <w:r w:rsidR="00D40474">
              <w:rPr>
                <w:noProof/>
                <w:webHidden/>
              </w:rPr>
              <w:tab/>
            </w:r>
            <w:r w:rsidR="00D40474">
              <w:rPr>
                <w:noProof/>
                <w:webHidden/>
              </w:rPr>
              <w:fldChar w:fldCharType="begin"/>
            </w:r>
            <w:r w:rsidR="00D40474">
              <w:rPr>
                <w:noProof/>
                <w:webHidden/>
              </w:rPr>
              <w:instrText xml:space="preserve"> PAGEREF _Toc154667444 \h </w:instrText>
            </w:r>
            <w:r w:rsidR="00D40474">
              <w:rPr>
                <w:noProof/>
                <w:webHidden/>
              </w:rPr>
            </w:r>
            <w:r w:rsidR="00D40474">
              <w:rPr>
                <w:noProof/>
                <w:webHidden/>
              </w:rPr>
              <w:fldChar w:fldCharType="separate"/>
            </w:r>
            <w:r w:rsidR="00D40474">
              <w:rPr>
                <w:noProof/>
                <w:webHidden/>
              </w:rPr>
              <w:t>52</w:t>
            </w:r>
            <w:r w:rsidR="00D40474">
              <w:rPr>
                <w:noProof/>
                <w:webHidden/>
              </w:rPr>
              <w:fldChar w:fldCharType="end"/>
            </w:r>
          </w:hyperlink>
        </w:p>
        <w:p w14:paraId="29917FFE" w14:textId="56818E28" w:rsidR="00D40474" w:rsidRDefault="00000000">
          <w:pPr>
            <w:pStyle w:val="TOC3"/>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45" w:history="1">
            <w:r w:rsidR="00D40474" w:rsidRPr="008A4CD2">
              <w:rPr>
                <w:rStyle w:val="ae"/>
                <w:noProof/>
              </w:rPr>
              <w:t>9.6.3 Cleaning</w:t>
            </w:r>
            <w:r w:rsidR="00D40474" w:rsidRPr="008A4CD2">
              <w:rPr>
                <w:rStyle w:val="ae"/>
                <w:noProof/>
                <w:spacing w:val="1"/>
              </w:rPr>
              <w:t xml:space="preserve"> </w:t>
            </w:r>
            <w:r w:rsidR="00D40474" w:rsidRPr="008A4CD2">
              <w:rPr>
                <w:rStyle w:val="ae"/>
                <w:noProof/>
              </w:rPr>
              <w:t>the</w:t>
            </w:r>
            <w:r w:rsidR="00D40474" w:rsidRPr="008A4CD2">
              <w:rPr>
                <w:rStyle w:val="ae"/>
                <w:noProof/>
                <w:spacing w:val="-22"/>
              </w:rPr>
              <w:t xml:space="preserve"> </w:t>
            </w:r>
            <w:r w:rsidR="00D40474" w:rsidRPr="008A4CD2">
              <w:rPr>
                <w:rStyle w:val="ae"/>
                <w:noProof/>
              </w:rPr>
              <w:t>agitator</w:t>
            </w:r>
            <w:r w:rsidR="00D40474">
              <w:rPr>
                <w:noProof/>
                <w:webHidden/>
              </w:rPr>
              <w:tab/>
            </w:r>
            <w:r w:rsidR="00D40474">
              <w:rPr>
                <w:noProof/>
                <w:webHidden/>
              </w:rPr>
              <w:fldChar w:fldCharType="begin"/>
            </w:r>
            <w:r w:rsidR="00D40474">
              <w:rPr>
                <w:noProof/>
                <w:webHidden/>
              </w:rPr>
              <w:instrText xml:space="preserve"> PAGEREF _Toc154667445 \h </w:instrText>
            </w:r>
            <w:r w:rsidR="00D40474">
              <w:rPr>
                <w:noProof/>
                <w:webHidden/>
              </w:rPr>
            </w:r>
            <w:r w:rsidR="00D40474">
              <w:rPr>
                <w:noProof/>
                <w:webHidden/>
              </w:rPr>
              <w:fldChar w:fldCharType="separate"/>
            </w:r>
            <w:r w:rsidR="00D40474">
              <w:rPr>
                <w:noProof/>
                <w:webHidden/>
              </w:rPr>
              <w:t>53</w:t>
            </w:r>
            <w:r w:rsidR="00D40474">
              <w:rPr>
                <w:noProof/>
                <w:webHidden/>
              </w:rPr>
              <w:fldChar w:fldCharType="end"/>
            </w:r>
          </w:hyperlink>
        </w:p>
        <w:p w14:paraId="4DE80A6A" w14:textId="1EBA9E3A" w:rsidR="00D40474" w:rsidRDefault="00000000">
          <w:pPr>
            <w:pStyle w:val="TOC3"/>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46" w:history="1">
            <w:r w:rsidR="00D40474" w:rsidRPr="008A4CD2">
              <w:rPr>
                <w:rStyle w:val="ae"/>
                <w:noProof/>
              </w:rPr>
              <w:t>9.6.4 Clean drink spout and holder</w:t>
            </w:r>
            <w:r w:rsidR="00D40474">
              <w:rPr>
                <w:noProof/>
                <w:webHidden/>
              </w:rPr>
              <w:tab/>
            </w:r>
            <w:r w:rsidR="00D40474">
              <w:rPr>
                <w:noProof/>
                <w:webHidden/>
              </w:rPr>
              <w:fldChar w:fldCharType="begin"/>
            </w:r>
            <w:r w:rsidR="00D40474">
              <w:rPr>
                <w:noProof/>
                <w:webHidden/>
              </w:rPr>
              <w:instrText xml:space="preserve"> PAGEREF _Toc154667446 \h </w:instrText>
            </w:r>
            <w:r w:rsidR="00D40474">
              <w:rPr>
                <w:noProof/>
                <w:webHidden/>
              </w:rPr>
            </w:r>
            <w:r w:rsidR="00D40474">
              <w:rPr>
                <w:noProof/>
                <w:webHidden/>
              </w:rPr>
              <w:fldChar w:fldCharType="separate"/>
            </w:r>
            <w:r w:rsidR="00D40474">
              <w:rPr>
                <w:noProof/>
                <w:webHidden/>
              </w:rPr>
              <w:t>54</w:t>
            </w:r>
            <w:r w:rsidR="00D40474">
              <w:rPr>
                <w:noProof/>
                <w:webHidden/>
              </w:rPr>
              <w:fldChar w:fldCharType="end"/>
            </w:r>
          </w:hyperlink>
        </w:p>
        <w:p w14:paraId="59E467DD" w14:textId="502BA093" w:rsidR="00D40474" w:rsidRDefault="00000000">
          <w:pPr>
            <w:pStyle w:val="TOC3"/>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47" w:history="1">
            <w:r w:rsidR="00D40474" w:rsidRPr="008A4CD2">
              <w:rPr>
                <w:rStyle w:val="ae"/>
                <w:noProof/>
              </w:rPr>
              <w:t>9.6.5 Clean coffee brewer</w:t>
            </w:r>
            <w:r w:rsidR="00D40474">
              <w:rPr>
                <w:noProof/>
                <w:webHidden/>
              </w:rPr>
              <w:tab/>
            </w:r>
            <w:r w:rsidR="00D40474">
              <w:rPr>
                <w:noProof/>
                <w:webHidden/>
              </w:rPr>
              <w:fldChar w:fldCharType="begin"/>
            </w:r>
            <w:r w:rsidR="00D40474">
              <w:rPr>
                <w:noProof/>
                <w:webHidden/>
              </w:rPr>
              <w:instrText xml:space="preserve"> PAGEREF _Toc154667447 \h </w:instrText>
            </w:r>
            <w:r w:rsidR="00D40474">
              <w:rPr>
                <w:noProof/>
                <w:webHidden/>
              </w:rPr>
            </w:r>
            <w:r w:rsidR="00D40474">
              <w:rPr>
                <w:noProof/>
                <w:webHidden/>
              </w:rPr>
              <w:fldChar w:fldCharType="separate"/>
            </w:r>
            <w:r w:rsidR="00D40474">
              <w:rPr>
                <w:noProof/>
                <w:webHidden/>
              </w:rPr>
              <w:t>55</w:t>
            </w:r>
            <w:r w:rsidR="00D40474">
              <w:rPr>
                <w:noProof/>
                <w:webHidden/>
              </w:rPr>
              <w:fldChar w:fldCharType="end"/>
            </w:r>
          </w:hyperlink>
        </w:p>
        <w:p w14:paraId="2A715D95" w14:textId="337215DA" w:rsidR="00D40474" w:rsidRDefault="00000000">
          <w:pPr>
            <w:pStyle w:val="TOC3"/>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48" w:history="1">
            <w:r w:rsidR="00D40474" w:rsidRPr="008A4CD2">
              <w:rPr>
                <w:rStyle w:val="ae"/>
                <w:noProof/>
              </w:rPr>
              <w:t>9.6.6 Cleaning the drip tray</w:t>
            </w:r>
            <w:r w:rsidR="00D40474">
              <w:rPr>
                <w:noProof/>
                <w:webHidden/>
              </w:rPr>
              <w:tab/>
            </w:r>
            <w:r w:rsidR="00D40474">
              <w:rPr>
                <w:noProof/>
                <w:webHidden/>
              </w:rPr>
              <w:fldChar w:fldCharType="begin"/>
            </w:r>
            <w:r w:rsidR="00D40474">
              <w:rPr>
                <w:noProof/>
                <w:webHidden/>
              </w:rPr>
              <w:instrText xml:space="preserve"> PAGEREF _Toc154667448 \h </w:instrText>
            </w:r>
            <w:r w:rsidR="00D40474">
              <w:rPr>
                <w:noProof/>
                <w:webHidden/>
              </w:rPr>
            </w:r>
            <w:r w:rsidR="00D40474">
              <w:rPr>
                <w:noProof/>
                <w:webHidden/>
              </w:rPr>
              <w:fldChar w:fldCharType="separate"/>
            </w:r>
            <w:r w:rsidR="00D40474">
              <w:rPr>
                <w:noProof/>
                <w:webHidden/>
              </w:rPr>
              <w:t>61</w:t>
            </w:r>
            <w:r w:rsidR="00D40474">
              <w:rPr>
                <w:noProof/>
                <w:webHidden/>
              </w:rPr>
              <w:fldChar w:fldCharType="end"/>
            </w:r>
          </w:hyperlink>
        </w:p>
        <w:p w14:paraId="5A1FDDDE" w14:textId="7FA3E060" w:rsidR="00D40474" w:rsidRDefault="00000000">
          <w:pPr>
            <w:pStyle w:val="TOC3"/>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49" w:history="1">
            <w:r w:rsidR="00D40474" w:rsidRPr="008A4CD2">
              <w:rPr>
                <w:rStyle w:val="ae"/>
                <w:noProof/>
              </w:rPr>
              <w:t>9.6.7 Maintenance Guidelines</w:t>
            </w:r>
            <w:r w:rsidR="00D40474">
              <w:rPr>
                <w:noProof/>
                <w:webHidden/>
              </w:rPr>
              <w:tab/>
            </w:r>
            <w:r w:rsidR="00D40474">
              <w:rPr>
                <w:noProof/>
                <w:webHidden/>
              </w:rPr>
              <w:fldChar w:fldCharType="begin"/>
            </w:r>
            <w:r w:rsidR="00D40474">
              <w:rPr>
                <w:noProof/>
                <w:webHidden/>
              </w:rPr>
              <w:instrText xml:space="preserve"> PAGEREF _Toc154667449 \h </w:instrText>
            </w:r>
            <w:r w:rsidR="00D40474">
              <w:rPr>
                <w:noProof/>
                <w:webHidden/>
              </w:rPr>
            </w:r>
            <w:r w:rsidR="00D40474">
              <w:rPr>
                <w:noProof/>
                <w:webHidden/>
              </w:rPr>
              <w:fldChar w:fldCharType="separate"/>
            </w:r>
            <w:r w:rsidR="00D40474">
              <w:rPr>
                <w:noProof/>
                <w:webHidden/>
              </w:rPr>
              <w:t>61</w:t>
            </w:r>
            <w:r w:rsidR="00D40474">
              <w:rPr>
                <w:noProof/>
                <w:webHidden/>
              </w:rPr>
              <w:fldChar w:fldCharType="end"/>
            </w:r>
          </w:hyperlink>
        </w:p>
        <w:p w14:paraId="138F6518" w14:textId="417C75B9" w:rsidR="00D40474" w:rsidRDefault="00000000">
          <w:pPr>
            <w:pStyle w:val="TOC1"/>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50" w:history="1">
            <w:r w:rsidR="00D40474" w:rsidRPr="008A4CD2">
              <w:rPr>
                <w:rStyle w:val="ae"/>
                <w:noProof/>
              </w:rPr>
              <w:t>10 Procedures</w:t>
            </w:r>
            <w:r w:rsidR="00D40474">
              <w:rPr>
                <w:noProof/>
                <w:webHidden/>
              </w:rPr>
              <w:tab/>
            </w:r>
            <w:r w:rsidR="00D40474">
              <w:rPr>
                <w:noProof/>
                <w:webHidden/>
              </w:rPr>
              <w:fldChar w:fldCharType="begin"/>
            </w:r>
            <w:r w:rsidR="00D40474">
              <w:rPr>
                <w:noProof/>
                <w:webHidden/>
              </w:rPr>
              <w:instrText xml:space="preserve"> PAGEREF _Toc154667450 \h </w:instrText>
            </w:r>
            <w:r w:rsidR="00D40474">
              <w:rPr>
                <w:noProof/>
                <w:webHidden/>
              </w:rPr>
            </w:r>
            <w:r w:rsidR="00D40474">
              <w:rPr>
                <w:noProof/>
                <w:webHidden/>
              </w:rPr>
              <w:fldChar w:fldCharType="separate"/>
            </w:r>
            <w:r w:rsidR="00D40474">
              <w:rPr>
                <w:noProof/>
                <w:webHidden/>
              </w:rPr>
              <w:t>63</w:t>
            </w:r>
            <w:r w:rsidR="00D40474">
              <w:rPr>
                <w:noProof/>
                <w:webHidden/>
              </w:rPr>
              <w:fldChar w:fldCharType="end"/>
            </w:r>
          </w:hyperlink>
        </w:p>
        <w:p w14:paraId="7F25FC38" w14:textId="7CFE23F3"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51" w:history="1">
            <w:r w:rsidR="00D40474" w:rsidRPr="008A4CD2">
              <w:rPr>
                <w:rStyle w:val="ae"/>
                <w:noProof/>
              </w:rPr>
              <w:t>10.1 System Backup</w:t>
            </w:r>
            <w:r w:rsidR="00D40474">
              <w:rPr>
                <w:noProof/>
                <w:webHidden/>
              </w:rPr>
              <w:tab/>
            </w:r>
            <w:r w:rsidR="00D40474">
              <w:rPr>
                <w:noProof/>
                <w:webHidden/>
              </w:rPr>
              <w:fldChar w:fldCharType="begin"/>
            </w:r>
            <w:r w:rsidR="00D40474">
              <w:rPr>
                <w:noProof/>
                <w:webHidden/>
              </w:rPr>
              <w:instrText xml:space="preserve"> PAGEREF _Toc154667451 \h </w:instrText>
            </w:r>
            <w:r w:rsidR="00D40474">
              <w:rPr>
                <w:noProof/>
                <w:webHidden/>
              </w:rPr>
            </w:r>
            <w:r w:rsidR="00D40474">
              <w:rPr>
                <w:noProof/>
                <w:webHidden/>
              </w:rPr>
              <w:fldChar w:fldCharType="separate"/>
            </w:r>
            <w:r w:rsidR="00D40474">
              <w:rPr>
                <w:noProof/>
                <w:webHidden/>
              </w:rPr>
              <w:t>63</w:t>
            </w:r>
            <w:r w:rsidR="00D40474">
              <w:rPr>
                <w:noProof/>
                <w:webHidden/>
              </w:rPr>
              <w:fldChar w:fldCharType="end"/>
            </w:r>
          </w:hyperlink>
        </w:p>
        <w:p w14:paraId="6F49DA84" w14:textId="00793C6F"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52" w:history="1">
            <w:r w:rsidR="00D40474" w:rsidRPr="008A4CD2">
              <w:rPr>
                <w:rStyle w:val="ae"/>
                <w:noProof/>
              </w:rPr>
              <w:t>10.2 System Upgrade</w:t>
            </w:r>
            <w:r w:rsidR="00D40474">
              <w:rPr>
                <w:noProof/>
                <w:webHidden/>
              </w:rPr>
              <w:tab/>
            </w:r>
            <w:r w:rsidR="00D40474">
              <w:rPr>
                <w:noProof/>
                <w:webHidden/>
              </w:rPr>
              <w:fldChar w:fldCharType="begin"/>
            </w:r>
            <w:r w:rsidR="00D40474">
              <w:rPr>
                <w:noProof/>
                <w:webHidden/>
              </w:rPr>
              <w:instrText xml:space="preserve"> PAGEREF _Toc154667452 \h </w:instrText>
            </w:r>
            <w:r w:rsidR="00D40474">
              <w:rPr>
                <w:noProof/>
                <w:webHidden/>
              </w:rPr>
            </w:r>
            <w:r w:rsidR="00D40474">
              <w:rPr>
                <w:noProof/>
                <w:webHidden/>
              </w:rPr>
              <w:fldChar w:fldCharType="separate"/>
            </w:r>
            <w:r w:rsidR="00D40474">
              <w:rPr>
                <w:noProof/>
                <w:webHidden/>
              </w:rPr>
              <w:t>63</w:t>
            </w:r>
            <w:r w:rsidR="00D40474">
              <w:rPr>
                <w:noProof/>
                <w:webHidden/>
              </w:rPr>
              <w:fldChar w:fldCharType="end"/>
            </w:r>
          </w:hyperlink>
        </w:p>
        <w:p w14:paraId="7F50E2A0" w14:textId="0A584A73" w:rsidR="00D40474" w:rsidRDefault="00000000">
          <w:pPr>
            <w:pStyle w:val="TOC2"/>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53" w:history="1">
            <w:r w:rsidR="00D40474" w:rsidRPr="008A4CD2">
              <w:rPr>
                <w:rStyle w:val="ae"/>
                <w:noProof/>
              </w:rPr>
              <w:t>10.3 System Recovery</w:t>
            </w:r>
            <w:r w:rsidR="00D40474">
              <w:rPr>
                <w:noProof/>
                <w:webHidden/>
              </w:rPr>
              <w:tab/>
            </w:r>
            <w:r w:rsidR="00D40474">
              <w:rPr>
                <w:noProof/>
                <w:webHidden/>
              </w:rPr>
              <w:fldChar w:fldCharType="begin"/>
            </w:r>
            <w:r w:rsidR="00D40474">
              <w:rPr>
                <w:noProof/>
                <w:webHidden/>
              </w:rPr>
              <w:instrText xml:space="preserve"> PAGEREF _Toc154667453 \h </w:instrText>
            </w:r>
            <w:r w:rsidR="00D40474">
              <w:rPr>
                <w:noProof/>
                <w:webHidden/>
              </w:rPr>
            </w:r>
            <w:r w:rsidR="00D40474">
              <w:rPr>
                <w:noProof/>
                <w:webHidden/>
              </w:rPr>
              <w:fldChar w:fldCharType="separate"/>
            </w:r>
            <w:r w:rsidR="00D40474">
              <w:rPr>
                <w:noProof/>
                <w:webHidden/>
              </w:rPr>
              <w:t>63</w:t>
            </w:r>
            <w:r w:rsidR="00D40474">
              <w:rPr>
                <w:noProof/>
                <w:webHidden/>
              </w:rPr>
              <w:fldChar w:fldCharType="end"/>
            </w:r>
          </w:hyperlink>
        </w:p>
        <w:p w14:paraId="5D130AE3" w14:textId="39511282" w:rsidR="00D40474" w:rsidRDefault="00000000">
          <w:pPr>
            <w:pStyle w:val="TOC1"/>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54" w:history="1">
            <w:r w:rsidR="00D40474" w:rsidRPr="008A4CD2">
              <w:rPr>
                <w:rStyle w:val="ae"/>
                <w:noProof/>
              </w:rPr>
              <w:t>11 Machine Certification</w:t>
            </w:r>
            <w:r w:rsidR="00D40474">
              <w:rPr>
                <w:noProof/>
                <w:webHidden/>
              </w:rPr>
              <w:tab/>
            </w:r>
            <w:r w:rsidR="00D40474">
              <w:rPr>
                <w:noProof/>
                <w:webHidden/>
              </w:rPr>
              <w:fldChar w:fldCharType="begin"/>
            </w:r>
            <w:r w:rsidR="00D40474">
              <w:rPr>
                <w:noProof/>
                <w:webHidden/>
              </w:rPr>
              <w:instrText xml:space="preserve"> PAGEREF _Toc154667454 \h </w:instrText>
            </w:r>
            <w:r w:rsidR="00D40474">
              <w:rPr>
                <w:noProof/>
                <w:webHidden/>
              </w:rPr>
            </w:r>
            <w:r w:rsidR="00D40474">
              <w:rPr>
                <w:noProof/>
                <w:webHidden/>
              </w:rPr>
              <w:fldChar w:fldCharType="separate"/>
            </w:r>
            <w:r w:rsidR="00D40474">
              <w:rPr>
                <w:noProof/>
                <w:webHidden/>
              </w:rPr>
              <w:t>64</w:t>
            </w:r>
            <w:r w:rsidR="00D40474">
              <w:rPr>
                <w:noProof/>
                <w:webHidden/>
              </w:rPr>
              <w:fldChar w:fldCharType="end"/>
            </w:r>
          </w:hyperlink>
        </w:p>
        <w:p w14:paraId="3E957C8F" w14:textId="7D3C510C" w:rsidR="00D40474" w:rsidRDefault="00000000">
          <w:pPr>
            <w:pStyle w:val="TOC1"/>
            <w:tabs>
              <w:tab w:val="right" w:leader="dot" w:pos="10585"/>
            </w:tabs>
            <w:rPr>
              <w:rFonts w:asciiTheme="minorHAnsi" w:eastAsiaTheme="minorEastAsia" w:hAnsiTheme="minorHAnsi" w:cstheme="minorBidi"/>
              <w:noProof/>
              <w:kern w:val="2"/>
              <w:szCs w:val="22"/>
              <w:lang w:eastAsia="zh-CN"/>
              <w14:ligatures w14:val="standardContextual"/>
            </w:rPr>
          </w:pPr>
          <w:hyperlink w:anchor="_Toc154667455" w:history="1">
            <w:r w:rsidR="00D40474" w:rsidRPr="008A4CD2">
              <w:rPr>
                <w:rStyle w:val="ae"/>
                <w:noProof/>
                <w:w w:val="95"/>
              </w:rPr>
              <w:t>12</w:t>
            </w:r>
            <w:r w:rsidR="00D40474" w:rsidRPr="008A4CD2">
              <w:rPr>
                <w:rStyle w:val="ae"/>
                <w:noProof/>
                <w:spacing w:val="-15"/>
                <w:w w:val="95"/>
              </w:rPr>
              <w:t xml:space="preserve"> </w:t>
            </w:r>
            <w:r w:rsidR="00D40474" w:rsidRPr="008A4CD2">
              <w:rPr>
                <w:rStyle w:val="ae"/>
                <w:noProof/>
                <w:w w:val="95"/>
              </w:rPr>
              <w:t>List</w:t>
            </w:r>
            <w:r w:rsidR="00D40474" w:rsidRPr="008A4CD2">
              <w:rPr>
                <w:rStyle w:val="ae"/>
                <w:noProof/>
                <w:spacing w:val="-19"/>
                <w:w w:val="95"/>
              </w:rPr>
              <w:t xml:space="preserve"> </w:t>
            </w:r>
            <w:r w:rsidR="00D40474" w:rsidRPr="008A4CD2">
              <w:rPr>
                <w:rStyle w:val="ae"/>
                <w:noProof/>
                <w:w w:val="95"/>
              </w:rPr>
              <w:t>of</w:t>
            </w:r>
            <w:r w:rsidR="00D40474" w:rsidRPr="008A4CD2">
              <w:rPr>
                <w:rStyle w:val="ae"/>
                <w:noProof/>
                <w:spacing w:val="-17"/>
                <w:w w:val="95"/>
              </w:rPr>
              <w:t xml:space="preserve"> </w:t>
            </w:r>
            <w:r w:rsidR="00D40474" w:rsidRPr="008A4CD2">
              <w:rPr>
                <w:rStyle w:val="ae"/>
                <w:noProof/>
                <w:w w:val="95"/>
              </w:rPr>
              <w:t>frequently</w:t>
            </w:r>
            <w:r w:rsidR="00D40474" w:rsidRPr="008A4CD2">
              <w:rPr>
                <w:rStyle w:val="ae"/>
                <w:noProof/>
                <w:spacing w:val="-18"/>
                <w:w w:val="95"/>
              </w:rPr>
              <w:t xml:space="preserve"> </w:t>
            </w:r>
            <w:r w:rsidR="00D40474" w:rsidRPr="008A4CD2">
              <w:rPr>
                <w:rStyle w:val="ae"/>
                <w:noProof/>
                <w:w w:val="95"/>
              </w:rPr>
              <w:t>asked</w:t>
            </w:r>
            <w:r w:rsidR="00D40474" w:rsidRPr="008A4CD2">
              <w:rPr>
                <w:rStyle w:val="ae"/>
                <w:noProof/>
                <w:spacing w:val="-17"/>
                <w:w w:val="95"/>
              </w:rPr>
              <w:t xml:space="preserve"> </w:t>
            </w:r>
            <w:r w:rsidR="00D40474" w:rsidRPr="008A4CD2">
              <w:rPr>
                <w:rStyle w:val="ae"/>
                <w:noProof/>
                <w:w w:val="95"/>
              </w:rPr>
              <w:t>questions</w:t>
            </w:r>
            <w:r w:rsidR="00D40474">
              <w:rPr>
                <w:noProof/>
                <w:webHidden/>
              </w:rPr>
              <w:tab/>
            </w:r>
            <w:r w:rsidR="00D40474">
              <w:rPr>
                <w:noProof/>
                <w:webHidden/>
              </w:rPr>
              <w:fldChar w:fldCharType="begin"/>
            </w:r>
            <w:r w:rsidR="00D40474">
              <w:rPr>
                <w:noProof/>
                <w:webHidden/>
              </w:rPr>
              <w:instrText xml:space="preserve"> PAGEREF _Toc154667455 \h </w:instrText>
            </w:r>
            <w:r w:rsidR="00D40474">
              <w:rPr>
                <w:noProof/>
                <w:webHidden/>
              </w:rPr>
            </w:r>
            <w:r w:rsidR="00D40474">
              <w:rPr>
                <w:noProof/>
                <w:webHidden/>
              </w:rPr>
              <w:fldChar w:fldCharType="separate"/>
            </w:r>
            <w:r w:rsidR="00D40474">
              <w:rPr>
                <w:noProof/>
                <w:webHidden/>
              </w:rPr>
              <w:t>65</w:t>
            </w:r>
            <w:r w:rsidR="00D40474">
              <w:rPr>
                <w:noProof/>
                <w:webHidden/>
              </w:rPr>
              <w:fldChar w:fldCharType="end"/>
            </w:r>
          </w:hyperlink>
        </w:p>
        <w:p w14:paraId="38871632" w14:textId="07D8487A" w:rsidR="00D40474" w:rsidRDefault="00D40474">
          <w:r>
            <w:rPr>
              <w:b/>
              <w:bCs/>
              <w:lang w:val="zh-CN"/>
            </w:rPr>
            <w:fldChar w:fldCharType="end"/>
          </w:r>
        </w:p>
      </w:sdtContent>
    </w:sdt>
    <w:p w14:paraId="51E32E8B" w14:textId="77777777" w:rsidR="00D40474" w:rsidRDefault="00D40474">
      <w:pPr>
        <w:tabs>
          <w:tab w:val="left" w:pos="2426"/>
        </w:tabs>
        <w:rPr>
          <w:rFonts w:ascii="Times New Roman" w:hAnsi="Times New Roman" w:cs="Times New Roman"/>
          <w:sz w:val="28"/>
          <w:szCs w:val="28"/>
          <w:lang w:eastAsia="zh-CN"/>
        </w:rPr>
        <w:sectPr w:rsidR="00D40474" w:rsidSect="00EA0CC3">
          <w:footerReference w:type="default" r:id="rId10"/>
          <w:type w:val="continuous"/>
          <w:pgSz w:w="11910" w:h="16840"/>
          <w:pgMar w:top="1157" w:right="686" w:bottom="1157" w:left="629" w:header="720" w:footer="720" w:gutter="0"/>
          <w:cols w:space="425"/>
          <w:titlePg/>
          <w:docGrid w:linePitch="286"/>
        </w:sectPr>
      </w:pPr>
    </w:p>
    <w:p w14:paraId="137D7366" w14:textId="77777777" w:rsidR="00C85ABD" w:rsidRDefault="00961E4D">
      <w:pPr>
        <w:jc w:val="center"/>
        <w:rPr>
          <w:rFonts w:ascii="Times New Roman" w:hAnsi="Times New Roman" w:cs="Times New Roman"/>
          <w:sz w:val="3"/>
          <w:lang w:eastAsia="zh-CN"/>
        </w:rPr>
      </w:pPr>
      <w:bookmarkStart w:id="1" w:name="_Toc22397"/>
      <w:r>
        <w:rPr>
          <w:rFonts w:ascii="Times New Roman" w:hAnsi="Times New Roman" w:cs="Times New Roman"/>
          <w:sz w:val="3"/>
          <w:lang w:eastAsia="zh-CN"/>
        </w:rPr>
        <w:lastRenderedPageBreak/>
        <w:t>、</w:t>
      </w:r>
    </w:p>
    <w:p w14:paraId="424C33D9" w14:textId="45AD9A1D" w:rsidR="00C85ABD" w:rsidRPr="00DB797B" w:rsidRDefault="00961E4D" w:rsidP="00DB797B">
      <w:pPr>
        <w:pStyle w:val="1"/>
        <w:spacing w:before="240" w:after="240"/>
      </w:pPr>
      <w:bookmarkStart w:id="2" w:name="_bookmark1"/>
      <w:bookmarkStart w:id="3" w:name="1_Previous_words"/>
      <w:bookmarkStart w:id="4" w:name="_Toc27055"/>
      <w:bookmarkStart w:id="5" w:name="_Toc154667379"/>
      <w:bookmarkEnd w:id="2"/>
      <w:bookmarkEnd w:id="3"/>
      <w:r w:rsidRPr="00DB797B">
        <w:t>1</w:t>
      </w:r>
      <w:r w:rsidR="00DB797B">
        <w:t xml:space="preserve"> </w:t>
      </w:r>
      <w:r w:rsidRPr="00DB797B">
        <w:t>Preface</w:t>
      </w:r>
      <w:bookmarkEnd w:id="1"/>
      <w:bookmarkEnd w:id="4"/>
      <w:bookmarkEnd w:id="5"/>
      <w:r w:rsidRPr="00DB797B">
        <w:t xml:space="preserve"> </w:t>
      </w:r>
    </w:p>
    <w:p w14:paraId="485774DA" w14:textId="7C1E85FC" w:rsidR="00C15EA5" w:rsidRPr="00256F04" w:rsidRDefault="00C15EA5" w:rsidP="00C15EA5">
      <w:r w:rsidRPr="00256F04">
        <w:t>Thank you for purchasing a MACES</w:t>
      </w:r>
      <w:r w:rsidR="00561E91">
        <w:t>4C</w:t>
      </w:r>
      <w:r w:rsidRPr="00256F04">
        <w:t xml:space="preserve"> fully automatic commercial freshly ground coffee maker! Please make sure you have notified </w:t>
      </w:r>
      <w:r w:rsidR="00561E91">
        <w:t>EVOCA</w:t>
      </w:r>
      <w:r w:rsidRPr="00256F04">
        <w:t xml:space="preserve"> in advance about the factory settings, such as WeChat payment corporate account, </w:t>
      </w:r>
      <w:r w:rsidRPr="00256F04">
        <w:rPr>
          <w:rFonts w:hint="eastAsia"/>
        </w:rPr>
        <w:t>A</w:t>
      </w:r>
      <w:r w:rsidRPr="00256F04">
        <w:t>lipay corporate account, service phone number and company website, your company logo, recipe requirements and cup size and other important information</w:t>
      </w:r>
      <w:r>
        <w:rPr>
          <w:rFonts w:ascii="宋体" w:eastAsia="宋体" w:hAnsi="宋体" w:cs="宋体" w:hint="eastAsia"/>
          <w:lang w:eastAsia="zh-CN"/>
        </w:rPr>
        <w:t>.</w:t>
      </w:r>
    </w:p>
    <w:p w14:paraId="5E2A9D0B" w14:textId="77777777" w:rsidR="00C15EA5" w:rsidRPr="00256F04" w:rsidRDefault="00C15EA5" w:rsidP="00C15EA5">
      <w:pPr>
        <w:pStyle w:val="2"/>
        <w:spacing w:before="240" w:after="240"/>
      </w:pPr>
      <w:bookmarkStart w:id="6" w:name="1.1_About_the_brochure"/>
      <w:bookmarkStart w:id="7" w:name="_bookmark2"/>
      <w:bookmarkStart w:id="8" w:name="_Toc154570535"/>
      <w:bookmarkStart w:id="9" w:name="_Toc154667380"/>
      <w:bookmarkEnd w:id="6"/>
      <w:bookmarkEnd w:id="7"/>
      <w:r w:rsidRPr="00256F04">
        <w:t>1.1 About the brochure</w:t>
      </w:r>
      <w:bookmarkEnd w:id="8"/>
      <w:bookmarkEnd w:id="9"/>
    </w:p>
    <w:p w14:paraId="23D7A4A3" w14:textId="77777777" w:rsidR="00C15EA5" w:rsidRPr="00256F04" w:rsidRDefault="00C15EA5" w:rsidP="00C15EA5">
      <w:r w:rsidRPr="00256F04">
        <w:t xml:space="preserve">This manual is an instructional document for authorized technicians to safely transport, install, set up, program, maintain and repair the machine. Please refer to the separate sections for guidelines on service, use and daily cleaning tasks. </w:t>
      </w:r>
    </w:p>
    <w:p w14:paraId="22D3BB70" w14:textId="77777777" w:rsidR="00C15EA5" w:rsidRPr="00256F04" w:rsidRDefault="00C15EA5" w:rsidP="00C15EA5">
      <w:r w:rsidRPr="00256F04">
        <w:t>The following is a description of the risk level.</w:t>
      </w:r>
    </w:p>
    <w:tbl>
      <w:tblPr>
        <w:tblW w:w="5000" w:type="pct"/>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0" w:type="dxa"/>
          <w:right w:w="0" w:type="dxa"/>
        </w:tblCellMar>
        <w:tblLook w:val="04A0" w:firstRow="1" w:lastRow="0" w:firstColumn="1" w:lastColumn="0" w:noHBand="0" w:noVBand="1"/>
      </w:tblPr>
      <w:tblGrid>
        <w:gridCol w:w="4331"/>
        <w:gridCol w:w="5419"/>
      </w:tblGrid>
      <w:tr w:rsidR="00C15EA5" w:rsidRPr="00256F04" w14:paraId="4C313D4E" w14:textId="77777777" w:rsidTr="001B1D29">
        <w:trPr>
          <w:trHeight w:val="259"/>
          <w:jc w:val="center"/>
        </w:trPr>
        <w:tc>
          <w:tcPr>
            <w:tcW w:w="2221" w:type="pct"/>
            <w:shd w:val="clear" w:color="auto" w:fill="E6E6E6"/>
            <w:vAlign w:val="center"/>
          </w:tcPr>
          <w:p w14:paraId="2FCA7056" w14:textId="77777777" w:rsidR="00C15EA5" w:rsidRPr="00256F04" w:rsidRDefault="00C15EA5" w:rsidP="001B1D29">
            <w:r w:rsidRPr="00256F04">
              <w:t xml:space="preserve">Description </w:t>
            </w:r>
          </w:p>
        </w:tc>
        <w:tc>
          <w:tcPr>
            <w:tcW w:w="2779" w:type="pct"/>
            <w:shd w:val="clear" w:color="auto" w:fill="E6E6E6"/>
            <w:vAlign w:val="center"/>
          </w:tcPr>
          <w:p w14:paraId="04445303" w14:textId="77777777" w:rsidR="00C15EA5" w:rsidRPr="00256F04" w:rsidRDefault="00C15EA5" w:rsidP="001B1D29">
            <w:r w:rsidRPr="00256F04">
              <w:t xml:space="preserve">Symbols </w:t>
            </w:r>
          </w:p>
        </w:tc>
      </w:tr>
      <w:tr w:rsidR="00C15EA5" w:rsidRPr="00256F04" w14:paraId="46900B6F" w14:textId="77777777" w:rsidTr="001B1D29">
        <w:trPr>
          <w:trHeight w:val="282"/>
          <w:jc w:val="center"/>
        </w:trPr>
        <w:tc>
          <w:tcPr>
            <w:tcW w:w="2221" w:type="pct"/>
            <w:vAlign w:val="center"/>
          </w:tcPr>
          <w:p w14:paraId="1809C16A" w14:textId="77777777" w:rsidR="00C15EA5" w:rsidRPr="00256F04" w:rsidRDefault="00C15EA5" w:rsidP="001B1D29">
            <w:r w:rsidRPr="00256F04">
              <w:t xml:space="preserve">Risk of serious injury </w:t>
            </w:r>
          </w:p>
        </w:tc>
        <w:tc>
          <w:tcPr>
            <w:tcW w:w="2779" w:type="pct"/>
            <w:shd w:val="clear" w:color="auto" w:fill="FF0202"/>
            <w:vAlign w:val="center"/>
          </w:tcPr>
          <w:p w14:paraId="494DBE73" w14:textId="77777777" w:rsidR="00C15EA5" w:rsidRPr="00256F04" w:rsidRDefault="00C15EA5" w:rsidP="001B1D29">
            <w:r w:rsidRPr="00256F04">
              <w:t xml:space="preserve">Danger! </w:t>
            </w:r>
          </w:p>
        </w:tc>
      </w:tr>
      <w:tr w:rsidR="00C15EA5" w:rsidRPr="00256F04" w14:paraId="2F6789E4" w14:textId="77777777" w:rsidTr="001B1D29">
        <w:trPr>
          <w:trHeight w:val="331"/>
          <w:jc w:val="center"/>
        </w:trPr>
        <w:tc>
          <w:tcPr>
            <w:tcW w:w="2221" w:type="pct"/>
            <w:vAlign w:val="center"/>
          </w:tcPr>
          <w:p w14:paraId="1F136A02" w14:textId="77777777" w:rsidR="00C15EA5" w:rsidRPr="00256F04" w:rsidRDefault="00C15EA5" w:rsidP="001B1D29">
            <w:r w:rsidRPr="00256F04">
              <w:t xml:space="preserve">Risk of Injury </w:t>
            </w:r>
          </w:p>
        </w:tc>
        <w:tc>
          <w:tcPr>
            <w:tcW w:w="2779" w:type="pct"/>
            <w:shd w:val="clear" w:color="auto" w:fill="FFFF00"/>
            <w:vAlign w:val="center"/>
          </w:tcPr>
          <w:p w14:paraId="46D6898C" w14:textId="77777777" w:rsidR="00C15EA5" w:rsidRPr="00256F04" w:rsidRDefault="00C15EA5" w:rsidP="001B1D29">
            <w:r w:rsidRPr="00256F04">
              <w:t xml:space="preserve">Caution! </w:t>
            </w:r>
          </w:p>
        </w:tc>
      </w:tr>
      <w:tr w:rsidR="00C15EA5" w:rsidRPr="00256F04" w14:paraId="0DE9F951" w14:textId="77777777" w:rsidTr="001B1D29">
        <w:trPr>
          <w:trHeight w:val="322"/>
          <w:jc w:val="center"/>
        </w:trPr>
        <w:tc>
          <w:tcPr>
            <w:tcW w:w="2221" w:type="pct"/>
            <w:vAlign w:val="center"/>
          </w:tcPr>
          <w:p w14:paraId="3221B4FD" w14:textId="77777777" w:rsidR="00C15EA5" w:rsidRPr="00256F04" w:rsidRDefault="00C15EA5" w:rsidP="001B1D29">
            <w:r w:rsidRPr="00256F04">
              <w:t xml:space="preserve">Risk of machine damage </w:t>
            </w:r>
          </w:p>
        </w:tc>
        <w:tc>
          <w:tcPr>
            <w:tcW w:w="2779" w:type="pct"/>
            <w:shd w:val="clear" w:color="auto" w:fill="DF5F00"/>
            <w:vAlign w:val="center"/>
          </w:tcPr>
          <w:p w14:paraId="52291A7C" w14:textId="77777777" w:rsidR="00C15EA5" w:rsidRPr="00256F04" w:rsidRDefault="00C15EA5" w:rsidP="001B1D29">
            <w:proofErr w:type="spellStart"/>
            <w:proofErr w:type="gramStart"/>
            <w:r w:rsidRPr="00256F04">
              <w:t>Attention:Beware</w:t>
            </w:r>
            <w:proofErr w:type="spellEnd"/>
            <w:proofErr w:type="gramEnd"/>
            <w:r w:rsidRPr="00256F04">
              <w:t xml:space="preserve"> </w:t>
            </w:r>
          </w:p>
        </w:tc>
      </w:tr>
      <w:tr w:rsidR="00C15EA5" w:rsidRPr="00256F04" w14:paraId="05B71A24" w14:textId="77777777" w:rsidTr="001B1D29">
        <w:trPr>
          <w:trHeight w:val="312"/>
          <w:jc w:val="center"/>
        </w:trPr>
        <w:tc>
          <w:tcPr>
            <w:tcW w:w="2221" w:type="pct"/>
            <w:vAlign w:val="center"/>
          </w:tcPr>
          <w:p w14:paraId="640E4BF9" w14:textId="77777777" w:rsidR="00C15EA5" w:rsidRPr="00256F04" w:rsidRDefault="00C15EA5" w:rsidP="001B1D29">
            <w:r w:rsidRPr="00256F04">
              <w:t xml:space="preserve">Risk of impaired machine function </w:t>
            </w:r>
          </w:p>
        </w:tc>
        <w:tc>
          <w:tcPr>
            <w:tcW w:w="2779" w:type="pct"/>
            <w:shd w:val="clear" w:color="auto" w:fill="DF5F00"/>
            <w:vAlign w:val="center"/>
          </w:tcPr>
          <w:p w14:paraId="13858E77" w14:textId="77777777" w:rsidR="00C15EA5" w:rsidRPr="00256F04" w:rsidRDefault="00C15EA5" w:rsidP="001B1D29">
            <w:proofErr w:type="spellStart"/>
            <w:proofErr w:type="gramStart"/>
            <w:r w:rsidRPr="00256F04">
              <w:t>Important:Important</w:t>
            </w:r>
            <w:proofErr w:type="spellEnd"/>
            <w:proofErr w:type="gramEnd"/>
            <w:r w:rsidRPr="00256F04">
              <w:t xml:space="preserve"> </w:t>
            </w:r>
          </w:p>
        </w:tc>
      </w:tr>
      <w:tr w:rsidR="00C15EA5" w:rsidRPr="00256F04" w14:paraId="04BE20C5" w14:textId="77777777" w:rsidTr="001B1D29">
        <w:trPr>
          <w:trHeight w:val="219"/>
          <w:jc w:val="center"/>
        </w:trPr>
        <w:tc>
          <w:tcPr>
            <w:tcW w:w="2221" w:type="pct"/>
            <w:vAlign w:val="center"/>
          </w:tcPr>
          <w:p w14:paraId="5C727F50" w14:textId="77777777" w:rsidR="00C15EA5" w:rsidRPr="00256F04" w:rsidRDefault="00C15EA5" w:rsidP="001B1D29">
            <w:r w:rsidRPr="00256F04">
              <w:t>Advice and recommendation</w:t>
            </w:r>
          </w:p>
        </w:tc>
        <w:tc>
          <w:tcPr>
            <w:tcW w:w="2779" w:type="pct"/>
            <w:shd w:val="clear" w:color="auto" w:fill="2C75B5"/>
            <w:vAlign w:val="center"/>
          </w:tcPr>
          <w:p w14:paraId="2F8B0EA8" w14:textId="77777777" w:rsidR="00C15EA5" w:rsidRPr="00256F04" w:rsidRDefault="00C15EA5" w:rsidP="001B1D29">
            <w:r w:rsidRPr="00256F04">
              <w:t xml:space="preserve">Note: Remarks </w:t>
            </w:r>
          </w:p>
        </w:tc>
      </w:tr>
    </w:tbl>
    <w:p w14:paraId="0CFBE1F6" w14:textId="77777777" w:rsidR="00C15EA5" w:rsidRDefault="00C15EA5" w:rsidP="00C15EA5"/>
    <w:p w14:paraId="36185D47" w14:textId="77777777" w:rsidR="00C15EA5" w:rsidRPr="00256F04" w:rsidRDefault="00C15EA5" w:rsidP="00C15EA5">
      <w:r w:rsidRPr="00256F04">
        <w:rPr>
          <w:noProof/>
        </w:rPr>
        <mc:AlternateContent>
          <mc:Choice Requires="wpg">
            <w:drawing>
              <wp:inline distT="0" distB="0" distL="0" distR="0" wp14:anchorId="71924DE4" wp14:editId="14C31892">
                <wp:extent cx="6355080" cy="2781618"/>
                <wp:effectExtent l="0" t="0" r="26670" b="19050"/>
                <wp:docPr id="131592955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5080" cy="2781618"/>
                          <a:chOff x="1026" y="-3083"/>
                          <a:chExt cx="10008" cy="3671"/>
                        </a:xfrm>
                      </wpg:grpSpPr>
                      <wps:wsp>
                        <wps:cNvPr id="889652155" name="Text Box 12"/>
                        <wps:cNvSpPr txBox="1">
                          <a:spLocks noChangeArrowheads="1"/>
                        </wps:cNvSpPr>
                        <wps:spPr bwMode="auto">
                          <a:xfrm>
                            <a:off x="1026" y="-2760"/>
                            <a:ext cx="10008" cy="3348"/>
                          </a:xfrm>
                          <a:prstGeom prst="rect">
                            <a:avLst/>
                          </a:prstGeom>
                          <a:solidFill>
                            <a:srgbClr val="FFFF99"/>
                          </a:solidFill>
                          <a:ln w="6096">
                            <a:solidFill>
                              <a:srgbClr val="000000"/>
                            </a:solidFill>
                            <a:miter lim="800000"/>
                            <a:headEnd/>
                            <a:tailEnd/>
                          </a:ln>
                        </wps:spPr>
                        <wps:txbx>
                          <w:txbxContent>
                            <w:p w14:paraId="13372820" w14:textId="77777777" w:rsidR="00C15EA5" w:rsidRDefault="00C15EA5" w:rsidP="00C15EA5">
                              <w:pPr>
                                <w:rPr>
                                  <w:w w:val="95"/>
                                </w:rPr>
                              </w:pPr>
                              <w:proofErr w:type="spellStart"/>
                              <w:r>
                                <w:rPr>
                                  <w:w w:val="95"/>
                                </w:rPr>
                                <w:t>McKays</w:t>
                              </w:r>
                              <w:proofErr w:type="spellEnd"/>
                              <w:r>
                                <w:rPr>
                                  <w:w w:val="95"/>
                                </w:rPr>
                                <w:t xml:space="preserve"> will not be liable for any personal injury or damage to the machine during transportation, installation, setup, programming, maintenance of the machine and use of spare parts, if not done in accordance with the instructions for irregular or careless operation.</w:t>
                              </w:r>
                            </w:p>
                            <w:p w14:paraId="460B127D" w14:textId="77777777" w:rsidR="00C15EA5" w:rsidRDefault="00C15EA5" w:rsidP="00C15EA5">
                              <w:pPr>
                                <w:rPr>
                                  <w:w w:val="95"/>
                                </w:rPr>
                              </w:pPr>
                              <w:r>
                                <w:rPr>
                                  <w:w w:val="95"/>
                                </w:rPr>
                                <w:t xml:space="preserve">Any alterations or structural adjustments to the machine are strictly prohibited, and in these cases, </w:t>
                              </w:r>
                              <w:proofErr w:type="spellStart"/>
                              <w:r>
                                <w:rPr>
                                  <w:w w:val="95"/>
                                </w:rPr>
                                <w:t>McKays</w:t>
                              </w:r>
                              <w:proofErr w:type="spellEnd"/>
                              <w:r>
                                <w:rPr>
                                  <w:w w:val="95"/>
                                </w:rPr>
                                <w:t xml:space="preserve"> will not exclude non-cash claims.</w:t>
                              </w:r>
                            </w:p>
                            <w:p w14:paraId="31D12E76" w14:textId="77777777" w:rsidR="00C15EA5" w:rsidRDefault="00C15EA5" w:rsidP="00C15EA5">
                              <w:pPr>
                                <w:rPr>
                                  <w:w w:val="95"/>
                                </w:rPr>
                              </w:pPr>
                              <w:r>
                                <w:rPr>
                                  <w:w w:val="95"/>
                                </w:rPr>
                                <w:t xml:space="preserve">Only products and recipes approved by </w:t>
                              </w:r>
                              <w:proofErr w:type="spellStart"/>
                              <w:r>
                                <w:rPr>
                                  <w:w w:val="95"/>
                                </w:rPr>
                                <w:t>McKays</w:t>
                              </w:r>
                              <w:proofErr w:type="spellEnd"/>
                              <w:r>
                                <w:rPr>
                                  <w:w w:val="95"/>
                                </w:rPr>
                                <w:t xml:space="preserve"> may be used in the machine and </w:t>
                              </w:r>
                              <w:proofErr w:type="spellStart"/>
                              <w:r>
                                <w:rPr>
                                  <w:w w:val="95"/>
                                </w:rPr>
                                <w:t>McKays</w:t>
                              </w:r>
                              <w:proofErr w:type="spellEnd"/>
                              <w:r>
                                <w:rPr>
                                  <w:w w:val="95"/>
                                </w:rPr>
                                <w:t xml:space="preserve"> will not be liable for any damage caused thereby, the risk lies with the person operating the machine.</w:t>
                              </w:r>
                            </w:p>
                            <w:p w14:paraId="40F031AB" w14:textId="77777777" w:rsidR="00C15EA5" w:rsidRDefault="00C15EA5" w:rsidP="00C15EA5">
                              <w:pPr>
                                <w:rPr>
                                  <w:w w:val="95"/>
                                </w:rPr>
                              </w:pPr>
                              <w:r>
                                <w:rPr>
                                  <w:w w:val="95"/>
                                </w:rPr>
                                <w:t>Always follow the instructions in the technical and user manuals; pictograms, symbols and instruction stickers attached to the machine must not be torn or removed.</w:t>
                              </w:r>
                            </w:p>
                            <w:p w14:paraId="59AE4DED" w14:textId="77777777" w:rsidR="00C15EA5" w:rsidRDefault="00C15EA5" w:rsidP="00C15EA5">
                              <w:pPr>
                                <w:rPr>
                                  <w:w w:val="95"/>
                                </w:rPr>
                              </w:pPr>
                              <w:r>
                                <w:rPr>
                                  <w:w w:val="95"/>
                                </w:rPr>
                                <w:t xml:space="preserve">The person setting up the machine needs to be a trained technician to do so; technical specifications of the product must not be </w:t>
                              </w:r>
                              <w:proofErr w:type="gramStart"/>
                              <w:r>
                                <w:rPr>
                                  <w:w w:val="95"/>
                                </w:rPr>
                                <w:t>changed</w:t>
                              </w:r>
                              <w:proofErr w:type="gramEnd"/>
                            </w:p>
                            <w:p w14:paraId="0EF07104" w14:textId="77777777" w:rsidR="00C15EA5" w:rsidRDefault="00C15EA5" w:rsidP="00C15EA5">
                              <w:pPr>
                                <w:rPr>
                                  <w:w w:val="95"/>
                                </w:rPr>
                              </w:pPr>
                            </w:p>
                            <w:p w14:paraId="392C59DB" w14:textId="77777777" w:rsidR="00C15EA5" w:rsidRDefault="00C15EA5" w:rsidP="00C15EA5">
                              <w:pPr>
                                <w:rPr>
                                  <w:w w:val="95"/>
                                </w:rPr>
                              </w:pPr>
                            </w:p>
                          </w:txbxContent>
                        </wps:txbx>
                        <wps:bodyPr rot="0" vert="horz" wrap="square" lIns="0" tIns="0" rIns="0" bIns="0" anchor="t" anchorCtr="0" upright="1">
                          <a:noAutofit/>
                        </wps:bodyPr>
                      </wps:wsp>
                      <wps:wsp>
                        <wps:cNvPr id="871163793" name="Text Box 13"/>
                        <wps:cNvSpPr txBox="1">
                          <a:spLocks noChangeArrowheads="1"/>
                        </wps:cNvSpPr>
                        <wps:spPr bwMode="auto">
                          <a:xfrm>
                            <a:off x="1026" y="-3083"/>
                            <a:ext cx="10008" cy="323"/>
                          </a:xfrm>
                          <a:prstGeom prst="rect">
                            <a:avLst/>
                          </a:prstGeom>
                          <a:solidFill>
                            <a:srgbClr val="FFFF00"/>
                          </a:solidFill>
                          <a:ln w="6096">
                            <a:solidFill>
                              <a:srgbClr val="000000"/>
                            </a:solidFill>
                            <a:miter lim="800000"/>
                            <a:headEnd/>
                            <a:tailEnd/>
                          </a:ln>
                        </wps:spPr>
                        <wps:txbx>
                          <w:txbxContent>
                            <w:p w14:paraId="757FF142" w14:textId="77777777" w:rsidR="00C15EA5" w:rsidRDefault="00C15EA5" w:rsidP="00C15EA5">
                              <w:pPr>
                                <w:spacing w:before="18"/>
                                <w:ind w:left="95"/>
                              </w:pPr>
                              <w:r>
                                <w:t xml:space="preserve">Caution. </w:t>
                              </w:r>
                            </w:p>
                          </w:txbxContent>
                        </wps:txbx>
                        <wps:bodyPr rot="0" vert="horz" wrap="square" lIns="0" tIns="0" rIns="0" bIns="0" anchor="t" anchorCtr="0" upright="1">
                          <a:noAutofit/>
                        </wps:bodyPr>
                      </wps:wsp>
                    </wpg:wgp>
                  </a:graphicData>
                </a:graphic>
              </wp:inline>
            </w:drawing>
          </mc:Choice>
          <mc:Fallback>
            <w:pict>
              <v:group w14:anchorId="71924DE4" id="Group 11" o:spid="_x0000_s1027" style="width:500.4pt;height:219.05pt;mso-position-horizontal-relative:char;mso-position-vertical-relative:line" coordorigin="1026,-3083" coordsize="10008,3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">
                <v:shape id="Text Box 12" o:spid="_x0000_s1028" type="#_x0000_t202" style="position:absolute;left:1026;top:-2760;width:10008;height:3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" fillcolor="#ff9" strokeweight=".48pt">
                  <v:textbox inset="0,0,0,0">
                    <w:txbxContent>
                      <w:p w14:paraId="13372820" w14:textId="77777777" w:rsidR="00C15EA5" w:rsidRDefault="00C15EA5" w:rsidP="00C15EA5">
                        <w:pPr>
                          <w:rPr>
                            <w:w w:val="95"/>
                          </w:rPr>
                        </w:pPr>
                        <w:proofErr w:type="spellStart"/>
                        <w:r>
                          <w:rPr>
                            <w:w w:val="95"/>
                          </w:rPr>
                          <w:t>McKays</w:t>
                        </w:r>
                        <w:proofErr w:type="spellEnd"/>
                        <w:r>
                          <w:rPr>
                            <w:w w:val="95"/>
                          </w:rPr>
                          <w:t xml:space="preserve"> will not be liable for any personal injury or damage to the machine during transportation, installation, setup, programming, maintenance of the machine and use of spare parts, if not done in accordance with the instructions for irregular or careless operation.</w:t>
                        </w:r>
                      </w:p>
                      <w:p w14:paraId="460B127D" w14:textId="77777777" w:rsidR="00C15EA5" w:rsidRDefault="00C15EA5" w:rsidP="00C15EA5">
                        <w:pPr>
                          <w:rPr>
                            <w:w w:val="95"/>
                          </w:rPr>
                        </w:pPr>
                        <w:r>
                          <w:rPr>
                            <w:w w:val="95"/>
                          </w:rPr>
                          <w:t xml:space="preserve">Any alterations or structural adjustments to the machine are strictly prohibited, and in these cases, </w:t>
                        </w:r>
                        <w:proofErr w:type="spellStart"/>
                        <w:r>
                          <w:rPr>
                            <w:w w:val="95"/>
                          </w:rPr>
                          <w:t>McKays</w:t>
                        </w:r>
                        <w:proofErr w:type="spellEnd"/>
                        <w:r>
                          <w:rPr>
                            <w:w w:val="95"/>
                          </w:rPr>
                          <w:t xml:space="preserve"> will not exclude non-cash claims.</w:t>
                        </w:r>
                      </w:p>
                      <w:p w14:paraId="31D12E76" w14:textId="77777777" w:rsidR="00C15EA5" w:rsidRDefault="00C15EA5" w:rsidP="00C15EA5">
                        <w:pPr>
                          <w:rPr>
                            <w:w w:val="95"/>
                          </w:rPr>
                        </w:pPr>
                        <w:r>
                          <w:rPr>
                            <w:w w:val="95"/>
                          </w:rPr>
                          <w:t xml:space="preserve">Only products and recipes approved by </w:t>
                        </w:r>
                        <w:proofErr w:type="spellStart"/>
                        <w:r>
                          <w:rPr>
                            <w:w w:val="95"/>
                          </w:rPr>
                          <w:t>McKays</w:t>
                        </w:r>
                        <w:proofErr w:type="spellEnd"/>
                        <w:r>
                          <w:rPr>
                            <w:w w:val="95"/>
                          </w:rPr>
                          <w:t xml:space="preserve"> may be used in the machine and </w:t>
                        </w:r>
                        <w:proofErr w:type="spellStart"/>
                        <w:r>
                          <w:rPr>
                            <w:w w:val="95"/>
                          </w:rPr>
                          <w:t>McKays</w:t>
                        </w:r>
                        <w:proofErr w:type="spellEnd"/>
                        <w:r>
                          <w:rPr>
                            <w:w w:val="95"/>
                          </w:rPr>
                          <w:t xml:space="preserve"> will not be liable for any damage caused thereby, the risk lies with the person operating the machine.</w:t>
                        </w:r>
                      </w:p>
                      <w:p w14:paraId="40F031AB" w14:textId="77777777" w:rsidR="00C15EA5" w:rsidRDefault="00C15EA5" w:rsidP="00C15EA5">
                        <w:pPr>
                          <w:rPr>
                            <w:w w:val="95"/>
                          </w:rPr>
                        </w:pPr>
                        <w:r>
                          <w:rPr>
                            <w:w w:val="95"/>
                          </w:rPr>
                          <w:t>Always follow the instructions in the technical and user manuals; pictograms, symbols and instruction stickers attached to the machine must not be torn or removed.</w:t>
                        </w:r>
                      </w:p>
                      <w:p w14:paraId="59AE4DED" w14:textId="77777777" w:rsidR="00C15EA5" w:rsidRDefault="00C15EA5" w:rsidP="00C15EA5">
                        <w:pPr>
                          <w:rPr>
                            <w:w w:val="95"/>
                          </w:rPr>
                        </w:pPr>
                        <w:r>
                          <w:rPr>
                            <w:w w:val="95"/>
                          </w:rPr>
                          <w:t xml:space="preserve">The person setting up the machine needs to be a trained technician to do so; technical specifications of the product must not be </w:t>
                        </w:r>
                        <w:proofErr w:type="gramStart"/>
                        <w:r>
                          <w:rPr>
                            <w:w w:val="95"/>
                          </w:rPr>
                          <w:t>changed</w:t>
                        </w:r>
                        <w:proofErr w:type="gramEnd"/>
                      </w:p>
                      <w:p w14:paraId="0EF07104" w14:textId="77777777" w:rsidR="00C15EA5" w:rsidRDefault="00C15EA5" w:rsidP="00C15EA5">
                        <w:pPr>
                          <w:rPr>
                            <w:w w:val="95"/>
                          </w:rPr>
                        </w:pPr>
                      </w:p>
                      <w:p w14:paraId="392C59DB" w14:textId="77777777" w:rsidR="00C15EA5" w:rsidRDefault="00C15EA5" w:rsidP="00C15EA5">
                        <w:pPr>
                          <w:rPr>
                            <w:w w:val="95"/>
                          </w:rPr>
                        </w:pPr>
                      </w:p>
                    </w:txbxContent>
                  </v:textbox>
                </v:shape>
                <v:shape id="Text Box 13" o:spid="_x0000_s1029" type="#_x0000_t202" style="position:absolute;left:1026;top:-3083;width:10008;height: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" fillcolor="yellow" strokeweight=".48pt">
                  <v:textbox inset="0,0,0,0">
                    <w:txbxContent>
                      <w:p w14:paraId="757FF142" w14:textId="77777777" w:rsidR="00C15EA5" w:rsidRDefault="00C15EA5" w:rsidP="00C15EA5">
                        <w:pPr>
                          <w:spacing w:before="18"/>
                          <w:ind w:left="95"/>
                        </w:pPr>
                        <w:r>
                          <w:t xml:space="preserve">Caution. </w:t>
                        </w:r>
                      </w:p>
                    </w:txbxContent>
                  </v:textbox>
                </v:shape>
                <w10:anchorlock/>
              </v:group>
            </w:pict>
          </mc:Fallback>
        </mc:AlternateContent>
      </w:r>
    </w:p>
    <w:p w14:paraId="5FBF4E7F" w14:textId="77777777" w:rsidR="00C15EA5" w:rsidRPr="00256F04" w:rsidRDefault="00C15EA5" w:rsidP="00C15EA5">
      <w:pPr>
        <w:pStyle w:val="2"/>
        <w:spacing w:before="240" w:after="240"/>
      </w:pPr>
      <w:bookmarkStart w:id="10" w:name="_Toc154570536"/>
      <w:bookmarkStart w:id="11" w:name="_Toc154667381"/>
      <w:r w:rsidRPr="00256F04">
        <w:t>1.2 Important security advice</w:t>
      </w:r>
      <w:bookmarkEnd w:id="10"/>
      <w:bookmarkEnd w:id="11"/>
    </w:p>
    <w:p w14:paraId="493358F2" w14:textId="77777777" w:rsidR="00C15EA5" w:rsidRPr="00256F04" w:rsidRDefault="00C15EA5" w:rsidP="00C15EA5">
      <w:r w:rsidRPr="00256F04">
        <w:t xml:space="preserve">1.Read this manual carefully before use! </w:t>
      </w:r>
    </w:p>
    <w:p w14:paraId="51E80A97" w14:textId="77777777" w:rsidR="00C15EA5" w:rsidRPr="00256F04" w:rsidRDefault="00C15EA5" w:rsidP="00C15EA5">
      <w:r w:rsidRPr="00256F04">
        <w:t xml:space="preserve">2.Please refer to the nameplate to use the correct voltage. </w:t>
      </w:r>
    </w:p>
    <w:p w14:paraId="4DEB120E" w14:textId="77777777" w:rsidR="00C15EA5" w:rsidRPr="00256F04" w:rsidRDefault="00C15EA5" w:rsidP="00C15EA5">
      <w:r w:rsidRPr="00256F04">
        <w:lastRenderedPageBreak/>
        <w:t xml:space="preserve">3.Never store or use the machine near a heat or gas source! </w:t>
      </w:r>
    </w:p>
    <w:p w14:paraId="4E207CB3" w14:textId="77777777" w:rsidR="00C15EA5" w:rsidRPr="00256F04" w:rsidRDefault="00C15EA5" w:rsidP="00C15EA5">
      <w:r w:rsidRPr="00256F04">
        <w:t xml:space="preserve">4.The equipment must be disconnected before cleaning or maintenance! </w:t>
      </w:r>
    </w:p>
    <w:p w14:paraId="4F5CC228" w14:textId="77777777" w:rsidR="00C15EA5" w:rsidRPr="00256F04" w:rsidRDefault="00C15EA5" w:rsidP="00C15EA5">
      <w:r w:rsidRPr="00256F04">
        <w:t xml:space="preserve">5.Prevent the machine from being splashed! </w:t>
      </w:r>
    </w:p>
    <w:p w14:paraId="34915E49" w14:textId="77777777" w:rsidR="00C15EA5" w:rsidRPr="00256F04" w:rsidRDefault="00C15EA5" w:rsidP="00C15EA5">
      <w:r w:rsidRPr="00256F04">
        <w:t xml:space="preserve">6.Don't drag the cable when you unplug it! </w:t>
      </w:r>
    </w:p>
    <w:p w14:paraId="47DAE39F" w14:textId="77777777" w:rsidR="00C15EA5" w:rsidRPr="00256F04" w:rsidRDefault="00C15EA5" w:rsidP="00C15EA5">
      <w:r w:rsidRPr="00256F04">
        <w:t xml:space="preserve">7.Do not put the machine and cables into the water! </w:t>
      </w:r>
    </w:p>
    <w:p w14:paraId="335B2115" w14:textId="77777777" w:rsidR="00C15EA5" w:rsidRPr="00256F04" w:rsidRDefault="00C15EA5" w:rsidP="00C15EA5">
      <w:r w:rsidRPr="00256F04">
        <w:t xml:space="preserve">8.If the water hardness is high, greater than 8°DH, use a filter. </w:t>
      </w:r>
    </w:p>
    <w:p w14:paraId="4A10DFB2" w14:textId="77777777" w:rsidR="00C15EA5" w:rsidRPr="00256F04" w:rsidRDefault="00C15EA5" w:rsidP="00C15EA5">
      <w:r w:rsidRPr="00256F04">
        <w:t>9.When the machine is installed and arranged, please be careful not to tilt, and do not let small children beside or touch the machine until the installation is completed.</w:t>
      </w:r>
    </w:p>
    <w:p w14:paraId="04628AEE" w14:textId="4F545789" w:rsidR="00C15EA5" w:rsidRPr="00256F04" w:rsidRDefault="00C15EA5" w:rsidP="00C15EA5">
      <w:r w:rsidRPr="00256F04">
        <w:t xml:space="preserve">10.If the cable is damaged, please contact </w:t>
      </w:r>
      <w:r w:rsidR="00561E91">
        <w:t>EVOCA</w:t>
      </w:r>
      <w:r w:rsidR="00835980">
        <w:t xml:space="preserve"> </w:t>
      </w:r>
      <w:r w:rsidRPr="00256F04">
        <w:t xml:space="preserve">as soon as possible to purchase a new replacement part. </w:t>
      </w:r>
    </w:p>
    <w:p w14:paraId="53788914" w14:textId="77777777" w:rsidR="00C15EA5" w:rsidRPr="00256F04" w:rsidRDefault="00C15EA5" w:rsidP="00C15EA5">
      <w:r w:rsidRPr="00256F04">
        <w:t xml:space="preserve">11.Please note the repair recommendations and intervals! </w:t>
      </w:r>
    </w:p>
    <w:p w14:paraId="522F9C15" w14:textId="77777777" w:rsidR="00C15EA5" w:rsidRPr="00256F04" w:rsidRDefault="00C15EA5" w:rsidP="00C15EA5">
      <w:r w:rsidRPr="00256F04">
        <w:t xml:space="preserve">12.Protect the machine from the weather! (e.g. rain, low temperature, etc.) </w:t>
      </w:r>
    </w:p>
    <w:p w14:paraId="0783A6FA" w14:textId="77777777" w:rsidR="00C15EA5" w:rsidRPr="00256F04" w:rsidRDefault="00C15EA5" w:rsidP="00C15EA5">
      <w:r w:rsidRPr="00256F04">
        <w:t xml:space="preserve">13.It is strictly forbidden to use the machine outdoors! </w:t>
      </w:r>
    </w:p>
    <w:p w14:paraId="60A97406" w14:textId="77777777" w:rsidR="00C15EA5" w:rsidRDefault="00C15EA5" w:rsidP="00C15EA5">
      <w:r w:rsidRPr="00256F04">
        <w:t xml:space="preserve">14.Repairs, cleaning and restoration are to be done by trained or McCallister-trained service personnel! </w:t>
      </w:r>
    </w:p>
    <w:p w14:paraId="5FD4F4A7" w14:textId="77777777" w:rsidR="00C15EA5" w:rsidRPr="00256F04" w:rsidRDefault="00C15EA5" w:rsidP="00C15EA5">
      <w:r w:rsidRPr="0029342F">
        <w:t>15.For your own safety, and to ensure the longevity of your machine, we recommend that you use only original parts!</w:t>
      </w:r>
    </w:p>
    <w:p w14:paraId="07BA88C8" w14:textId="77777777" w:rsidR="00C15EA5" w:rsidRPr="00256F04" w:rsidRDefault="00C15EA5" w:rsidP="00C15EA5">
      <w:pPr>
        <w:pStyle w:val="2"/>
        <w:spacing w:before="240" w:after="240"/>
      </w:pPr>
      <w:bookmarkStart w:id="12" w:name="1.3_Wear_and_tear_parts"/>
      <w:bookmarkStart w:id="13" w:name="_bookmark4"/>
      <w:bookmarkStart w:id="14" w:name="_Toc154570537"/>
      <w:bookmarkStart w:id="15" w:name="_Toc154667382"/>
      <w:bookmarkEnd w:id="12"/>
      <w:bookmarkEnd w:id="13"/>
      <w:r>
        <w:t xml:space="preserve">1.3 </w:t>
      </w:r>
      <w:r w:rsidRPr="00256F04">
        <w:t>Wear and tear parts</w:t>
      </w:r>
      <w:bookmarkEnd w:id="14"/>
      <w:bookmarkEnd w:id="15"/>
    </w:p>
    <w:p w14:paraId="1A1E1988" w14:textId="77777777" w:rsidR="00C15EA5" w:rsidRPr="00256F04" w:rsidRDefault="00C15EA5" w:rsidP="00C15EA5">
      <w:r w:rsidRPr="00256F04">
        <w:t xml:space="preserve">Please note that this machine has parts that need to be replaced due to wear and tear even with proper cleaning and maintenance. This applies mainly to mechanical parts and parts of the hot water system, such as hoses, seals, etc. </w:t>
      </w:r>
    </w:p>
    <w:p w14:paraId="0FC624B7" w14:textId="71AEFDA8" w:rsidR="00C15EA5" w:rsidRPr="00256F04" w:rsidRDefault="00C15EA5" w:rsidP="00C15EA5">
      <w:r w:rsidRPr="00256F04">
        <w:t xml:space="preserve">Defects caused by wearing parts are not covered by warranty! Defects and malfunctions must be resolved by factory-trained technical service personnel by contacting your specialist retailer or the </w:t>
      </w:r>
      <w:r w:rsidR="00561E91">
        <w:t>EVOCA</w:t>
      </w:r>
      <w:r w:rsidR="00835980">
        <w:t xml:space="preserve"> </w:t>
      </w:r>
      <w:r w:rsidRPr="00256F04">
        <w:t xml:space="preserve">after-sales service center. </w:t>
      </w:r>
    </w:p>
    <w:p w14:paraId="3F7B3DB2" w14:textId="77777777" w:rsidR="00C15EA5" w:rsidRPr="0029342F" w:rsidRDefault="00C15EA5" w:rsidP="00C15EA5">
      <w:pPr>
        <w:pStyle w:val="2"/>
        <w:spacing w:before="240" w:after="240"/>
      </w:pPr>
      <w:bookmarkStart w:id="16" w:name="_bookmark5"/>
      <w:bookmarkStart w:id="17" w:name="1.4_Packaging_material_handling"/>
      <w:bookmarkStart w:id="18" w:name="_Toc154570538"/>
      <w:bookmarkStart w:id="19" w:name="_Toc154667383"/>
      <w:bookmarkEnd w:id="16"/>
      <w:bookmarkEnd w:id="17"/>
      <w:r w:rsidRPr="0029342F">
        <w:rPr>
          <w:rFonts w:eastAsia="宋体"/>
          <w:lang w:eastAsia="zh-CN"/>
        </w:rPr>
        <w:t xml:space="preserve">1.4 </w:t>
      </w:r>
      <w:r w:rsidRPr="0029342F">
        <w:t>Packaging material handling</w:t>
      </w:r>
      <w:bookmarkEnd w:id="18"/>
      <w:bookmarkEnd w:id="19"/>
    </w:p>
    <w:p w14:paraId="75FABEDC" w14:textId="77777777" w:rsidR="00C15EA5" w:rsidRPr="00256F04" w:rsidRDefault="00C15EA5" w:rsidP="00C15EA5">
      <w:r w:rsidRPr="00256F04">
        <w:t xml:space="preserve">The packaging materials include the following: cardboard, corrugated cardboard, treated wood, polystyrene </w:t>
      </w:r>
      <w:proofErr w:type="gramStart"/>
      <w:r w:rsidRPr="00256F04">
        <w:t>components</w:t>
      </w:r>
      <w:proofErr w:type="gramEnd"/>
      <w:r w:rsidRPr="00256F04">
        <w:t xml:space="preserve"> and plastic film. </w:t>
      </w:r>
    </w:p>
    <w:p w14:paraId="2F78FF06" w14:textId="77777777" w:rsidR="00C15EA5" w:rsidRDefault="00C15EA5" w:rsidP="00C15EA5">
      <w:r w:rsidRPr="00256F04">
        <w:t xml:space="preserve">After installation, please contact your local public cleaning service to dispose of packaging materials in a recyclable or environmentally friendly manner whenever possible. </w:t>
      </w:r>
    </w:p>
    <w:p w14:paraId="4FDC61D2" w14:textId="77777777" w:rsidR="00C15EA5" w:rsidRDefault="00C15EA5" w:rsidP="00C15EA5"/>
    <w:p w14:paraId="54A18A8E" w14:textId="77777777" w:rsidR="00C15EA5" w:rsidRDefault="00C15EA5" w:rsidP="00C15EA5"/>
    <w:p w14:paraId="544D5E8C" w14:textId="77777777" w:rsidR="00C15EA5" w:rsidRDefault="00C15EA5" w:rsidP="00C15EA5"/>
    <w:p w14:paraId="37310F74" w14:textId="77777777" w:rsidR="00C15EA5" w:rsidRDefault="00C15EA5" w:rsidP="00C15EA5"/>
    <w:p w14:paraId="702AB2E0" w14:textId="77777777" w:rsidR="00C15EA5" w:rsidRDefault="00C15EA5" w:rsidP="00C15EA5"/>
    <w:p w14:paraId="72587EEA" w14:textId="77777777" w:rsidR="00C15EA5" w:rsidRPr="00256F04" w:rsidRDefault="00C15EA5" w:rsidP="00C15EA5"/>
    <w:p w14:paraId="4809C587" w14:textId="77777777" w:rsidR="00C15EA5" w:rsidRPr="00256F04" w:rsidRDefault="00C15EA5" w:rsidP="00C15EA5">
      <w:pPr>
        <w:pStyle w:val="2"/>
        <w:spacing w:before="240" w:after="240"/>
      </w:pPr>
      <w:bookmarkStart w:id="20" w:name="1.5_Machine_scrapping"/>
      <w:bookmarkStart w:id="21" w:name="_bookmark6"/>
      <w:bookmarkStart w:id="22" w:name="_Toc154570539"/>
      <w:bookmarkStart w:id="23" w:name="_Toc154667384"/>
      <w:bookmarkEnd w:id="20"/>
      <w:bookmarkEnd w:id="21"/>
      <w:r>
        <w:lastRenderedPageBreak/>
        <w:t xml:space="preserve">1.5 </w:t>
      </w:r>
      <w:r w:rsidRPr="00256F04">
        <w:t>Machine scrapping</w:t>
      </w:r>
      <w:bookmarkEnd w:id="22"/>
      <w:bookmarkEnd w:id="23"/>
    </w:p>
    <w:p w14:paraId="39EBA2E3" w14:textId="77777777" w:rsidR="00C15EA5" w:rsidRPr="00256F04" w:rsidRDefault="00C15EA5" w:rsidP="00C15EA5">
      <w:r w:rsidRPr="00256F04">
        <w:t xml:space="preserve">End-of-life machines cannot be returned to the original factory. End-of-life machines contain materials that are harmful to the environment, especially electronic parts, so please dispose of them according to national standards! </w:t>
      </w:r>
    </w:p>
    <w:p w14:paraId="1FD4A5F3" w14:textId="77777777" w:rsidR="00C15EA5" w:rsidRPr="00256F04" w:rsidRDefault="00C15EA5" w:rsidP="00C15EA5">
      <w:pPr>
        <w:jc w:val="center"/>
      </w:pPr>
      <w:r w:rsidRPr="00256F04">
        <w:rPr>
          <w:noProof/>
        </w:rPr>
        <w:drawing>
          <wp:inline distT="0" distB="0" distL="0" distR="0" wp14:anchorId="1B926372" wp14:editId="59FDCE0D">
            <wp:extent cx="1321435" cy="1323975"/>
            <wp:effectExtent l="0" t="0" r="0" b="9525"/>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21180" cy="1323975"/>
                    </a:xfrm>
                    <a:prstGeom prst="rect">
                      <a:avLst/>
                    </a:prstGeom>
                  </pic:spPr>
                </pic:pic>
              </a:graphicData>
            </a:graphic>
          </wp:inline>
        </w:drawing>
      </w:r>
    </w:p>
    <w:p w14:paraId="3BEF19B1" w14:textId="77777777" w:rsidR="00C15EA5" w:rsidRPr="00256F04" w:rsidRDefault="00C15EA5" w:rsidP="00C15EA5">
      <w:pPr>
        <w:pStyle w:val="2"/>
        <w:spacing w:before="240" w:after="240"/>
      </w:pPr>
      <w:bookmarkStart w:id="24" w:name="_bookmark7"/>
      <w:bookmarkStart w:id="25" w:name="1.6_Edition_rights"/>
      <w:bookmarkStart w:id="26" w:name="_Toc154570540"/>
      <w:bookmarkStart w:id="27" w:name="_Toc154667385"/>
      <w:bookmarkEnd w:id="24"/>
      <w:bookmarkEnd w:id="25"/>
      <w:r>
        <w:t xml:space="preserve">1.6 </w:t>
      </w:r>
      <w:r w:rsidRPr="00256F04">
        <w:t>Edition right</w:t>
      </w:r>
      <w:bookmarkEnd w:id="26"/>
      <w:bookmarkEnd w:id="27"/>
      <w:r w:rsidRPr="00256F04">
        <w:rPr>
          <w:rFonts w:hint="eastAsia"/>
        </w:rPr>
        <w:t xml:space="preserve"> </w:t>
      </w:r>
    </w:p>
    <w:p w14:paraId="5EB980E7" w14:textId="3B59D583" w:rsidR="00C15EA5" w:rsidRPr="00256F04" w:rsidRDefault="00C15EA5" w:rsidP="00C15EA5">
      <w:r w:rsidRPr="00256F04">
        <w:rPr>
          <w:rFonts w:hint="eastAsia"/>
        </w:rPr>
        <w:t>1.</w:t>
      </w:r>
      <w:r w:rsidR="00561E91">
        <w:t>EVOCA</w:t>
      </w:r>
      <w:r w:rsidRPr="00256F04">
        <w:t xml:space="preserve">, </w:t>
      </w:r>
      <w:r w:rsidR="00835980">
        <w:t>MACAS</w:t>
      </w:r>
      <w:r w:rsidRPr="00256F04">
        <w:t xml:space="preserve"> are trademarks or registered trademarks of Guangzhou </w:t>
      </w:r>
      <w:proofErr w:type="spellStart"/>
      <w:r w:rsidRPr="00256F04">
        <w:t>Evoacas</w:t>
      </w:r>
      <w:proofErr w:type="spellEnd"/>
      <w:r w:rsidRPr="00256F04">
        <w:t xml:space="preserve"> Intelligent Equipment </w:t>
      </w:r>
      <w:proofErr w:type="spellStart"/>
      <w:proofErr w:type="gramStart"/>
      <w:r w:rsidRPr="00256F04">
        <w:t>Co.,Ltd</w:t>
      </w:r>
      <w:proofErr w:type="spellEnd"/>
      <w:r w:rsidRPr="00256F04">
        <w:t>.</w:t>
      </w:r>
      <w:proofErr w:type="gramEnd"/>
      <w:r w:rsidRPr="00256F04">
        <w:rPr>
          <w:rFonts w:hint="eastAsia"/>
        </w:rPr>
        <w:t xml:space="preserve"> </w:t>
      </w:r>
      <w:r w:rsidRPr="00256F04">
        <w:t xml:space="preserve">Other trademarks, product names, service names, and company names appearing in this manual and in the products described herein are the property of their respective owners. </w:t>
      </w:r>
    </w:p>
    <w:p w14:paraId="0D930373" w14:textId="77777777" w:rsidR="00C15EA5" w:rsidRPr="00256F04" w:rsidRDefault="00C15EA5" w:rsidP="00C15EA5">
      <w:r w:rsidRPr="00256F04">
        <w:rPr>
          <w:rFonts w:hint="eastAsia"/>
        </w:rPr>
        <w:t>2.</w:t>
      </w:r>
      <w:r w:rsidRPr="00256F04">
        <w:t xml:space="preserve">This manual is copyrighted by the Company and all rights to this manual are reserved. No part of this manual may be modified, </w:t>
      </w:r>
      <w:proofErr w:type="gramStart"/>
      <w:r w:rsidRPr="00256F04">
        <w:t>reproduced</w:t>
      </w:r>
      <w:proofErr w:type="gramEnd"/>
      <w:r w:rsidRPr="00256F04">
        <w:t xml:space="preserve"> or transmitted in any form (electronic, photocopying or otherwise) without the written permission of the Company</w:t>
      </w:r>
      <w:r w:rsidRPr="00256F04">
        <w:rPr>
          <w:rFonts w:hint="eastAsia"/>
        </w:rPr>
        <w:t>.</w:t>
      </w:r>
    </w:p>
    <w:p w14:paraId="5BF80AF9" w14:textId="77777777" w:rsidR="00C15EA5" w:rsidRPr="00256F04" w:rsidRDefault="00C15EA5" w:rsidP="00C15EA5">
      <w:pPr>
        <w:pStyle w:val="2"/>
        <w:spacing w:before="240" w:after="240"/>
      </w:pPr>
      <w:bookmarkStart w:id="28" w:name="_Toc154570541"/>
      <w:bookmarkStart w:id="29" w:name="_Toc154667386"/>
      <w:r>
        <w:t xml:space="preserve">1.7 </w:t>
      </w:r>
      <w:r w:rsidRPr="00256F04">
        <w:t>Statement</w:t>
      </w:r>
      <w:bookmarkEnd w:id="28"/>
      <w:bookmarkEnd w:id="29"/>
    </w:p>
    <w:p w14:paraId="55C9D523" w14:textId="5FDEE31A" w:rsidR="00C15EA5" w:rsidRPr="00256F04" w:rsidRDefault="00C15EA5" w:rsidP="00C15EA5">
      <w:r>
        <w:t>1.</w:t>
      </w:r>
      <w:r w:rsidR="00561E91">
        <w:t>EVOCA</w:t>
      </w:r>
      <w:r w:rsidR="00D10E9A">
        <w:t xml:space="preserve"> </w:t>
      </w:r>
      <w:r w:rsidRPr="00256F04">
        <w:t>is not responsible for any personal injury or damage to the machine during transportation, installation, setup, programming, maintenance of the machine and use of spare parts if not done in accordance with the instructions for irregular or careless operation.</w:t>
      </w:r>
    </w:p>
    <w:p w14:paraId="3B028205" w14:textId="517FE762" w:rsidR="00C15EA5" w:rsidRPr="00256F04" w:rsidRDefault="00C15EA5" w:rsidP="00C15EA5">
      <w:r>
        <w:t>2.</w:t>
      </w:r>
      <w:r w:rsidRPr="00256F04">
        <w:t xml:space="preserve">Any changes and structural adjustments to the machine are strictly prohibited </w:t>
      </w:r>
      <w:proofErr w:type="gramStart"/>
      <w:r w:rsidRPr="00256F04">
        <w:t>and in these cases,</w:t>
      </w:r>
      <w:proofErr w:type="gramEnd"/>
      <w:r w:rsidRPr="00256F04">
        <w:t xml:space="preserve"> </w:t>
      </w:r>
      <w:r w:rsidR="00561E91">
        <w:t>EVOCA</w:t>
      </w:r>
      <w:r w:rsidRPr="00256F04">
        <w:t xml:space="preserve"> will not exclude non-cash claims.</w:t>
      </w:r>
    </w:p>
    <w:p w14:paraId="6A42DFA4" w14:textId="263F2E4F" w:rsidR="00C15EA5" w:rsidRPr="00256F04" w:rsidRDefault="00C15EA5" w:rsidP="00C15EA5">
      <w:r>
        <w:t>3.</w:t>
      </w:r>
      <w:r w:rsidRPr="00256F04">
        <w:t xml:space="preserve">Only products and formulas approved by </w:t>
      </w:r>
      <w:r w:rsidR="00561E91">
        <w:t>EVOCA</w:t>
      </w:r>
      <w:r w:rsidRPr="00256F04">
        <w:t xml:space="preserve"> can be used in the machine, and </w:t>
      </w:r>
      <w:r w:rsidR="00561E91">
        <w:t>EVOCA</w:t>
      </w:r>
      <w:r w:rsidRPr="00256F04">
        <w:t xml:space="preserve"> does not assume any responsibility for any resulting losses; the risk lies with the person operating the machine.</w:t>
      </w:r>
    </w:p>
    <w:p w14:paraId="228A9103" w14:textId="77777777" w:rsidR="00C15EA5" w:rsidRPr="00256F04" w:rsidRDefault="00C15EA5" w:rsidP="00C15EA5">
      <w:r>
        <w:t>4.</w:t>
      </w:r>
      <w:r w:rsidRPr="00256F04">
        <w:t>Always follow the instructions in the technical and user manuals; pictograms, symbols and instruction stickers attached to the machine must not be torn or removed.</w:t>
      </w:r>
    </w:p>
    <w:p w14:paraId="38E9F249" w14:textId="77777777" w:rsidR="00C15EA5" w:rsidRPr="00256F04" w:rsidRDefault="00C15EA5" w:rsidP="00C15EA5">
      <w:r>
        <w:t>5.</w:t>
      </w:r>
      <w:r w:rsidRPr="00256F04">
        <w:t>The person setting up the machine needs to be a trained technician to do so; no changes to the technical specifications of the product are allowed.</w:t>
      </w:r>
    </w:p>
    <w:p w14:paraId="0200BE54" w14:textId="16ABC8C8" w:rsidR="00C15EA5" w:rsidRPr="00256F04" w:rsidRDefault="00C15EA5" w:rsidP="00C15EA5">
      <w:r>
        <w:t>6.</w:t>
      </w:r>
      <w:r w:rsidRPr="00256F04">
        <w:t xml:space="preserve">The product specifications and pictures mentioned in this manual are for machine reference only, the content will be modified at any time according to the actual situation, Guangzhou </w:t>
      </w:r>
      <w:r w:rsidR="00561E91">
        <w:t>EVOCA</w:t>
      </w:r>
      <w:r w:rsidRPr="00256F04">
        <w:t xml:space="preserve"> Electronic Technology Co. We reserve the right of final interpretation!</w:t>
      </w:r>
    </w:p>
    <w:p w14:paraId="53A21DCB" w14:textId="77777777" w:rsidR="00C85ABD" w:rsidRDefault="00C85ABD">
      <w:pPr>
        <w:pStyle w:val="a4"/>
        <w:rPr>
          <w:rFonts w:ascii="Times New Roman" w:hAnsi="Times New Roman" w:cs="Times New Roman"/>
          <w:sz w:val="20"/>
        </w:rPr>
      </w:pPr>
    </w:p>
    <w:p w14:paraId="623E4880" w14:textId="70B5F3E3" w:rsidR="00C85ABD" w:rsidRPr="00C15EA5" w:rsidRDefault="00961E4D" w:rsidP="00C15EA5">
      <w:pPr>
        <w:pStyle w:val="1"/>
        <w:spacing w:before="240" w:after="240"/>
      </w:pPr>
      <w:bookmarkStart w:id="30" w:name="_bookmark9"/>
      <w:bookmarkStart w:id="31" w:name="2_About_the_machine"/>
      <w:bookmarkStart w:id="32" w:name="_Toc26677"/>
      <w:bookmarkStart w:id="33" w:name="_Toc3050"/>
      <w:bookmarkStart w:id="34" w:name="_Toc23984"/>
      <w:bookmarkStart w:id="35" w:name="_Toc154667387"/>
      <w:bookmarkEnd w:id="30"/>
      <w:bookmarkEnd w:id="31"/>
      <w:r w:rsidRPr="00C15EA5">
        <w:lastRenderedPageBreak/>
        <w:t>2</w:t>
      </w:r>
      <w:r w:rsidR="0073616D">
        <w:t xml:space="preserve"> </w:t>
      </w:r>
      <w:r w:rsidRPr="00C15EA5">
        <w:t>About the machine</w:t>
      </w:r>
      <w:bookmarkEnd w:id="32"/>
      <w:bookmarkEnd w:id="33"/>
      <w:bookmarkEnd w:id="34"/>
      <w:bookmarkEnd w:id="35"/>
      <w:r w:rsidRPr="00C15EA5">
        <w:t xml:space="preserve"> </w:t>
      </w:r>
    </w:p>
    <w:p w14:paraId="0E6E1A99" w14:textId="2F61674E" w:rsidR="00C85ABD" w:rsidRPr="00C15EA5" w:rsidRDefault="00C15EA5" w:rsidP="00C15EA5">
      <w:pPr>
        <w:pStyle w:val="2"/>
        <w:spacing w:before="240" w:after="240"/>
      </w:pPr>
      <w:bookmarkStart w:id="36" w:name="2.1_Machine_features"/>
      <w:bookmarkStart w:id="37" w:name="_bookmark10"/>
      <w:bookmarkStart w:id="38" w:name="_Toc10315"/>
      <w:bookmarkStart w:id="39" w:name="_Toc18065"/>
      <w:bookmarkStart w:id="40" w:name="_Toc20872"/>
      <w:bookmarkStart w:id="41" w:name="_Toc154667388"/>
      <w:bookmarkEnd w:id="36"/>
      <w:bookmarkEnd w:id="37"/>
      <w:r>
        <w:t>2.1</w:t>
      </w:r>
      <w:r w:rsidR="00961E4D" w:rsidRPr="00C15EA5">
        <w:t xml:space="preserve"> features</w:t>
      </w:r>
      <w:bookmarkEnd w:id="38"/>
      <w:bookmarkEnd w:id="39"/>
      <w:bookmarkEnd w:id="40"/>
      <w:bookmarkEnd w:id="41"/>
    </w:p>
    <w:p w14:paraId="454B8F75" w14:textId="5AED4F8E" w:rsidR="00C85ABD" w:rsidRPr="00C15EA5" w:rsidRDefault="00C15EA5" w:rsidP="00C15EA5">
      <w:pPr>
        <w:pStyle w:val="3"/>
        <w:spacing w:before="240" w:after="240"/>
      </w:pPr>
      <w:bookmarkStart w:id="42" w:name="_bookmark11"/>
      <w:bookmarkStart w:id="43" w:name="2.1.1_Machines"/>
      <w:bookmarkStart w:id="44" w:name="_Toc536"/>
      <w:bookmarkStart w:id="45" w:name="_Toc5412"/>
      <w:bookmarkStart w:id="46" w:name="_Toc2283"/>
      <w:bookmarkStart w:id="47" w:name="_Toc154667389"/>
      <w:bookmarkEnd w:id="42"/>
      <w:bookmarkEnd w:id="43"/>
      <w:r>
        <w:t xml:space="preserve">2.1.1 </w:t>
      </w:r>
      <w:r w:rsidR="00961E4D" w:rsidRPr="00C15EA5">
        <w:t>Machines</w:t>
      </w:r>
      <w:bookmarkEnd w:id="44"/>
      <w:bookmarkEnd w:id="45"/>
      <w:bookmarkEnd w:id="46"/>
      <w:bookmarkEnd w:id="47"/>
      <w:r w:rsidR="00961E4D" w:rsidRPr="00C15EA5">
        <w:t xml:space="preserve">  </w:t>
      </w:r>
    </w:p>
    <w:p w14:paraId="7ECB4D52" w14:textId="11945741" w:rsidR="00C85ABD" w:rsidRDefault="00C15EA5" w:rsidP="00C15EA5">
      <w:r>
        <w:rPr>
          <w:w w:val="94"/>
        </w:rPr>
        <w:t>1.</w:t>
      </w:r>
      <w:r w:rsidR="00961E4D">
        <w:rPr>
          <w:w w:val="94"/>
        </w:rPr>
        <w:t>E</w:t>
      </w:r>
      <w:r w:rsidR="00961E4D">
        <w:rPr>
          <w:spacing w:val="1"/>
          <w:w w:val="94"/>
        </w:rPr>
        <w:t>x</w:t>
      </w:r>
      <w:r w:rsidR="00961E4D">
        <w:rPr>
          <w:w w:val="94"/>
        </w:rPr>
        <w:t>t</w:t>
      </w:r>
      <w:r w:rsidR="00961E4D">
        <w:rPr>
          <w:spacing w:val="1"/>
          <w:w w:val="94"/>
        </w:rPr>
        <w:t>e</w:t>
      </w:r>
      <w:r w:rsidR="00961E4D">
        <w:rPr>
          <w:spacing w:val="-1"/>
          <w:w w:val="94"/>
        </w:rPr>
        <w:t>r</w:t>
      </w:r>
      <w:r w:rsidR="00961E4D">
        <w:rPr>
          <w:w w:val="94"/>
        </w:rPr>
        <w:t>n</w:t>
      </w:r>
      <w:r w:rsidR="00961E4D">
        <w:rPr>
          <w:spacing w:val="1"/>
          <w:w w:val="94"/>
        </w:rPr>
        <w:t>a</w:t>
      </w:r>
      <w:r w:rsidR="00961E4D">
        <w:rPr>
          <w:spacing w:val="-1"/>
          <w:w w:val="94"/>
        </w:rPr>
        <w:t>l</w:t>
      </w:r>
      <w:r w:rsidR="00961E4D">
        <w:rPr>
          <w:w w:val="94"/>
        </w:rPr>
        <w:t xml:space="preserve"> </w:t>
      </w:r>
      <w:r w:rsidR="00961E4D">
        <w:rPr>
          <w:spacing w:val="1"/>
          <w:w w:val="94"/>
        </w:rPr>
        <w:t>d</w:t>
      </w:r>
      <w:r w:rsidR="00961E4D">
        <w:rPr>
          <w:w w:val="94"/>
        </w:rPr>
        <w:t>imens</w:t>
      </w:r>
      <w:r w:rsidR="00961E4D">
        <w:rPr>
          <w:spacing w:val="1"/>
          <w:w w:val="94"/>
        </w:rPr>
        <w:t>i</w:t>
      </w:r>
      <w:r w:rsidR="00961E4D">
        <w:rPr>
          <w:spacing w:val="-1"/>
          <w:w w:val="94"/>
        </w:rPr>
        <w:t>o</w:t>
      </w:r>
      <w:r w:rsidR="00961E4D">
        <w:rPr>
          <w:w w:val="94"/>
        </w:rPr>
        <w:t>n</w:t>
      </w:r>
      <w:r w:rsidR="00961E4D">
        <w:rPr>
          <w:spacing w:val="1"/>
          <w:w w:val="94"/>
        </w:rPr>
        <w:t>s</w:t>
      </w:r>
      <w:r w:rsidR="00961E4D">
        <w:rPr>
          <w:spacing w:val="-1"/>
          <w:w w:val="94"/>
        </w:rPr>
        <w:t>:</w:t>
      </w:r>
      <w:r w:rsidR="00961E4D">
        <w:rPr>
          <w:spacing w:val="1"/>
          <w:w w:val="94"/>
        </w:rPr>
        <w:t xml:space="preserve"> </w:t>
      </w:r>
      <w:r w:rsidR="00961E4D">
        <w:rPr>
          <w:spacing w:val="-1"/>
          <w:w w:val="94"/>
          <w:lang w:eastAsia="zh-CN"/>
        </w:rPr>
        <w:t>960</w:t>
      </w:r>
      <w:r w:rsidR="00961E4D">
        <w:rPr>
          <w:spacing w:val="-3"/>
        </w:rPr>
        <w:t xml:space="preserve"> </w:t>
      </w:r>
      <w:r w:rsidR="00961E4D">
        <w:rPr>
          <w:w w:val="94"/>
        </w:rPr>
        <w:t>(H) x</w:t>
      </w:r>
      <w:r w:rsidR="00961E4D">
        <w:rPr>
          <w:spacing w:val="-3"/>
        </w:rPr>
        <w:t xml:space="preserve"> </w:t>
      </w:r>
      <w:r w:rsidR="00961E4D">
        <w:rPr>
          <w:spacing w:val="-1"/>
          <w:w w:val="94"/>
          <w:lang w:eastAsia="zh-CN"/>
        </w:rPr>
        <w:t>560</w:t>
      </w:r>
      <w:r w:rsidR="00961E4D">
        <w:rPr>
          <w:spacing w:val="-4"/>
        </w:rPr>
        <w:t xml:space="preserve"> </w:t>
      </w:r>
      <w:r w:rsidR="00961E4D">
        <w:rPr>
          <w:w w:val="94"/>
        </w:rPr>
        <w:t>(L) x</w:t>
      </w:r>
      <w:r w:rsidR="00961E4D">
        <w:rPr>
          <w:spacing w:val="-3"/>
        </w:rPr>
        <w:t xml:space="preserve"> </w:t>
      </w:r>
      <w:r w:rsidR="00961E4D">
        <w:rPr>
          <w:spacing w:val="-1"/>
          <w:w w:val="94"/>
          <w:lang w:eastAsia="zh-CN"/>
        </w:rPr>
        <w:t>600</w:t>
      </w:r>
      <w:r w:rsidR="00961E4D">
        <w:rPr>
          <w:w w:val="94"/>
        </w:rPr>
        <w:t>(</w:t>
      </w:r>
      <w:proofErr w:type="gramStart"/>
      <w:r w:rsidR="00961E4D">
        <w:rPr>
          <w:w w:val="94"/>
        </w:rPr>
        <w:t>W</w:t>
      </w:r>
      <w:r w:rsidR="00961E4D">
        <w:rPr>
          <w:spacing w:val="-100"/>
          <w:w w:val="94"/>
        </w:rPr>
        <w:t xml:space="preserve"> </w:t>
      </w:r>
      <w:r w:rsidR="002E3E39">
        <w:rPr>
          <w:spacing w:val="-1"/>
          <w:w w:val="94"/>
        </w:rPr>
        <w:t>)</w:t>
      </w:r>
      <w:proofErr w:type="gramEnd"/>
      <w:r w:rsidR="002E3E39">
        <w:rPr>
          <w:spacing w:val="-1"/>
          <w:w w:val="94"/>
        </w:rPr>
        <w:t xml:space="preserve">( </w:t>
      </w:r>
      <w:r w:rsidR="00961E4D">
        <w:rPr>
          <w:w w:val="94"/>
        </w:rPr>
        <w:t>u</w:t>
      </w:r>
      <w:r w:rsidR="00961E4D">
        <w:rPr>
          <w:spacing w:val="1"/>
          <w:w w:val="94"/>
        </w:rPr>
        <w:t>n</w:t>
      </w:r>
      <w:r w:rsidR="00961E4D">
        <w:rPr>
          <w:w w:val="94"/>
        </w:rPr>
        <w:t>i</w:t>
      </w:r>
      <w:r w:rsidR="00961E4D">
        <w:rPr>
          <w:spacing w:val="1"/>
          <w:w w:val="94"/>
        </w:rPr>
        <w:t>t</w:t>
      </w:r>
      <w:r w:rsidR="00961E4D">
        <w:rPr>
          <w:w w:val="94"/>
        </w:rPr>
        <w:t>: mm</w:t>
      </w:r>
      <w:r w:rsidR="00961E4D">
        <w:rPr>
          <w:spacing w:val="-11"/>
          <w:w w:val="94"/>
        </w:rPr>
        <w:t>)</w:t>
      </w:r>
      <w:r w:rsidR="00961E4D">
        <w:t xml:space="preserve"> </w:t>
      </w:r>
      <w:r w:rsidR="002E3E39">
        <w:t>;</w:t>
      </w:r>
    </w:p>
    <w:p w14:paraId="5862507A" w14:textId="2A261D1C" w:rsidR="00C85ABD" w:rsidRDefault="00C15EA5" w:rsidP="00C15EA5">
      <w:r>
        <w:rPr>
          <w:w w:val="95"/>
        </w:rPr>
        <w:t>2.</w:t>
      </w:r>
      <w:r w:rsidR="00961E4D">
        <w:rPr>
          <w:w w:val="95"/>
        </w:rPr>
        <w:t>Weight:</w:t>
      </w:r>
      <w:r w:rsidR="00961E4D">
        <w:rPr>
          <w:spacing w:val="-5"/>
          <w:w w:val="95"/>
        </w:rPr>
        <w:t xml:space="preserve"> </w:t>
      </w:r>
      <w:r w:rsidR="00961E4D">
        <w:rPr>
          <w:w w:val="95"/>
        </w:rPr>
        <w:t>47</w:t>
      </w:r>
      <w:r w:rsidR="00961E4D">
        <w:rPr>
          <w:spacing w:val="-4"/>
          <w:w w:val="95"/>
        </w:rPr>
        <w:t xml:space="preserve"> </w:t>
      </w:r>
      <w:r w:rsidR="00961E4D">
        <w:rPr>
          <w:w w:val="95"/>
        </w:rPr>
        <w:t>kg</w:t>
      </w:r>
      <w:r w:rsidR="00961E4D">
        <w:rPr>
          <w:spacing w:val="-4"/>
          <w:w w:val="95"/>
        </w:rPr>
        <w:t xml:space="preserve"> </w:t>
      </w:r>
      <w:r w:rsidR="00961E4D">
        <w:rPr>
          <w:w w:val="95"/>
        </w:rPr>
        <w:t>~</w:t>
      </w:r>
      <w:r w:rsidR="00961E4D">
        <w:rPr>
          <w:spacing w:val="-4"/>
          <w:w w:val="95"/>
        </w:rPr>
        <w:t xml:space="preserve"> </w:t>
      </w:r>
      <w:r w:rsidR="00961E4D">
        <w:rPr>
          <w:w w:val="95"/>
        </w:rPr>
        <w:t>53</w:t>
      </w:r>
      <w:r w:rsidR="00961E4D">
        <w:rPr>
          <w:spacing w:val="-3"/>
          <w:w w:val="95"/>
        </w:rPr>
        <w:t xml:space="preserve"> </w:t>
      </w:r>
      <w:r w:rsidR="00961E4D">
        <w:rPr>
          <w:w w:val="95"/>
        </w:rPr>
        <w:t>kg</w:t>
      </w:r>
      <w:r w:rsidR="00961E4D">
        <w:rPr>
          <w:spacing w:val="-5"/>
          <w:w w:val="95"/>
        </w:rPr>
        <w:t xml:space="preserve"> </w:t>
      </w:r>
      <w:r w:rsidR="00961E4D">
        <w:rPr>
          <w:w w:val="95"/>
        </w:rPr>
        <w:t>(without</w:t>
      </w:r>
      <w:r w:rsidR="00961E4D">
        <w:rPr>
          <w:spacing w:val="-6"/>
          <w:w w:val="95"/>
        </w:rPr>
        <w:t xml:space="preserve"> </w:t>
      </w:r>
      <w:r w:rsidR="00961E4D">
        <w:rPr>
          <w:w w:val="95"/>
        </w:rPr>
        <w:t>optional</w:t>
      </w:r>
      <w:r w:rsidR="00961E4D">
        <w:rPr>
          <w:spacing w:val="-5"/>
          <w:w w:val="95"/>
        </w:rPr>
        <w:t xml:space="preserve"> </w:t>
      </w:r>
      <w:r w:rsidR="00961E4D">
        <w:rPr>
          <w:w w:val="95"/>
        </w:rPr>
        <w:t>modules</w:t>
      </w:r>
      <w:proofErr w:type="gramStart"/>
      <w:r w:rsidR="00961E4D">
        <w:rPr>
          <w:w w:val="95"/>
        </w:rPr>
        <w:t>)</w:t>
      </w:r>
      <w:r w:rsidR="002E3E39">
        <w:t>;</w:t>
      </w:r>
      <w:proofErr w:type="gramEnd"/>
    </w:p>
    <w:p w14:paraId="4EB644BE" w14:textId="0CBC2D64" w:rsidR="00C85ABD" w:rsidRDefault="00C15EA5" w:rsidP="00C15EA5">
      <w:bookmarkStart w:id="48" w:name="_Toc6961"/>
      <w:bookmarkStart w:id="49" w:name="_Toc29955"/>
      <w:bookmarkStart w:id="50" w:name="_Toc24437"/>
      <w:r>
        <w:rPr>
          <w:spacing w:val="-4"/>
          <w:w w:val="95"/>
        </w:rPr>
        <w:t>3.</w:t>
      </w:r>
      <w:r w:rsidR="00961E4D">
        <w:rPr>
          <w:spacing w:val="-4"/>
          <w:w w:val="95"/>
        </w:rPr>
        <w:t>Mechanical</w:t>
      </w:r>
      <w:r w:rsidR="00961E4D">
        <w:rPr>
          <w:spacing w:val="-15"/>
          <w:w w:val="95"/>
        </w:rPr>
        <w:t xml:space="preserve"> </w:t>
      </w:r>
      <w:proofErr w:type="gramStart"/>
      <w:r w:rsidR="00961E4D">
        <w:rPr>
          <w:spacing w:val="-3"/>
          <w:w w:val="95"/>
        </w:rPr>
        <w:t>locks</w:t>
      </w:r>
      <w:bookmarkEnd w:id="48"/>
      <w:bookmarkEnd w:id="49"/>
      <w:bookmarkEnd w:id="50"/>
      <w:r w:rsidR="002E3E39">
        <w:t>;</w:t>
      </w:r>
      <w:proofErr w:type="gramEnd"/>
    </w:p>
    <w:p w14:paraId="4178007E" w14:textId="2C3873B8" w:rsidR="00C85ABD" w:rsidRDefault="00C15EA5" w:rsidP="00C15EA5">
      <w:r>
        <w:rPr>
          <w:w w:val="95"/>
        </w:rPr>
        <w:t>4.</w:t>
      </w:r>
      <w:r w:rsidR="00961E4D">
        <w:rPr>
          <w:w w:val="95"/>
        </w:rPr>
        <w:t>Mouthpiece</w:t>
      </w:r>
      <w:r w:rsidR="00961E4D">
        <w:rPr>
          <w:spacing w:val="-5"/>
          <w:w w:val="95"/>
        </w:rPr>
        <w:t xml:space="preserve"> </w:t>
      </w:r>
      <w:r w:rsidR="00961E4D">
        <w:rPr>
          <w:w w:val="95"/>
        </w:rPr>
        <w:t>cup</w:t>
      </w:r>
      <w:r w:rsidR="00961E4D">
        <w:rPr>
          <w:spacing w:val="-5"/>
          <w:w w:val="95"/>
        </w:rPr>
        <w:t xml:space="preserve"> </w:t>
      </w:r>
      <w:r w:rsidR="00961E4D">
        <w:rPr>
          <w:w w:val="95"/>
        </w:rPr>
        <w:t>stand</w:t>
      </w:r>
      <w:r w:rsidR="00961E4D">
        <w:rPr>
          <w:spacing w:val="-4"/>
          <w:w w:val="95"/>
        </w:rPr>
        <w:t xml:space="preserve"> </w:t>
      </w:r>
      <w:r w:rsidR="00961E4D">
        <w:rPr>
          <w:w w:val="95"/>
        </w:rPr>
        <w:t>(place</w:t>
      </w:r>
      <w:r w:rsidR="00961E4D">
        <w:rPr>
          <w:spacing w:val="-4"/>
          <w:w w:val="95"/>
        </w:rPr>
        <w:t xml:space="preserve"> </w:t>
      </w:r>
      <w:r w:rsidR="00961E4D">
        <w:rPr>
          <w:w w:val="95"/>
        </w:rPr>
        <w:t>for</w:t>
      </w:r>
      <w:r w:rsidR="00961E4D">
        <w:rPr>
          <w:spacing w:val="-5"/>
          <w:w w:val="95"/>
        </w:rPr>
        <w:t xml:space="preserve"> </w:t>
      </w:r>
      <w:r w:rsidR="00961E4D">
        <w:rPr>
          <w:w w:val="95"/>
        </w:rPr>
        <w:t>cups</w:t>
      </w:r>
      <w:proofErr w:type="gramStart"/>
      <w:r w:rsidR="00961E4D">
        <w:rPr>
          <w:w w:val="95"/>
        </w:rPr>
        <w:t>)</w:t>
      </w:r>
      <w:r w:rsidR="002E3E39">
        <w:rPr>
          <w:w w:val="95"/>
        </w:rPr>
        <w:t>;</w:t>
      </w:r>
      <w:proofErr w:type="gramEnd"/>
    </w:p>
    <w:p w14:paraId="33B7C8F3" w14:textId="13379577" w:rsidR="00C85ABD" w:rsidRDefault="00C15EA5" w:rsidP="00C15EA5">
      <w:r>
        <w:rPr>
          <w:w w:val="95"/>
        </w:rPr>
        <w:t>5.</w:t>
      </w:r>
      <w:r w:rsidR="00961E4D">
        <w:rPr>
          <w:w w:val="95"/>
        </w:rPr>
        <w:t>Maximum</w:t>
      </w:r>
      <w:r w:rsidR="00961E4D">
        <w:rPr>
          <w:spacing w:val="-13"/>
          <w:w w:val="95"/>
        </w:rPr>
        <w:t xml:space="preserve"> </w:t>
      </w:r>
      <w:r w:rsidR="00961E4D">
        <w:rPr>
          <w:w w:val="95"/>
        </w:rPr>
        <w:t>cup</w:t>
      </w:r>
      <w:r w:rsidR="00961E4D">
        <w:rPr>
          <w:spacing w:val="-14"/>
          <w:w w:val="95"/>
        </w:rPr>
        <w:t xml:space="preserve"> </w:t>
      </w:r>
      <w:r w:rsidR="00961E4D">
        <w:rPr>
          <w:w w:val="95"/>
        </w:rPr>
        <w:t>height:</w:t>
      </w:r>
      <w:r w:rsidR="00961E4D">
        <w:rPr>
          <w:spacing w:val="-13"/>
          <w:w w:val="95"/>
        </w:rPr>
        <w:t xml:space="preserve"> </w:t>
      </w:r>
      <w:proofErr w:type="gramStart"/>
      <w:r w:rsidR="00961E4D">
        <w:rPr>
          <w:w w:val="95"/>
        </w:rPr>
        <w:t>110mm</w:t>
      </w:r>
      <w:r w:rsidR="002E3E39">
        <w:rPr>
          <w:w w:val="95"/>
        </w:rPr>
        <w:t>;</w:t>
      </w:r>
      <w:proofErr w:type="gramEnd"/>
    </w:p>
    <w:p w14:paraId="3F159BF1" w14:textId="566DA4FC" w:rsidR="009922A7" w:rsidRPr="00C15EA5" w:rsidRDefault="00C15EA5" w:rsidP="00C15EA5">
      <w:r>
        <w:rPr>
          <w:w w:val="95"/>
        </w:rPr>
        <w:t>6.</w:t>
      </w:r>
      <w:r w:rsidR="00961E4D">
        <w:rPr>
          <w:w w:val="95"/>
        </w:rPr>
        <w:t>Minimum</w:t>
      </w:r>
      <w:r w:rsidR="00961E4D">
        <w:rPr>
          <w:spacing w:val="-13"/>
          <w:w w:val="95"/>
        </w:rPr>
        <w:t xml:space="preserve"> </w:t>
      </w:r>
      <w:r w:rsidR="00961E4D">
        <w:rPr>
          <w:w w:val="95"/>
        </w:rPr>
        <w:t>cup</w:t>
      </w:r>
      <w:r w:rsidR="00961E4D">
        <w:rPr>
          <w:spacing w:val="-12"/>
          <w:w w:val="95"/>
        </w:rPr>
        <w:t xml:space="preserve"> </w:t>
      </w:r>
      <w:r w:rsidR="00961E4D">
        <w:rPr>
          <w:w w:val="95"/>
        </w:rPr>
        <w:t>height:</w:t>
      </w:r>
      <w:r w:rsidR="00961E4D">
        <w:rPr>
          <w:spacing w:val="-13"/>
          <w:w w:val="95"/>
        </w:rPr>
        <w:t xml:space="preserve"> </w:t>
      </w:r>
      <w:r w:rsidR="00961E4D">
        <w:rPr>
          <w:w w:val="95"/>
        </w:rPr>
        <w:t>70mm</w:t>
      </w:r>
      <w:r w:rsidR="002E3E39">
        <w:rPr>
          <w:w w:val="95"/>
        </w:rPr>
        <w:t>.</w:t>
      </w:r>
    </w:p>
    <w:p w14:paraId="5BC6648E" w14:textId="775A64F1" w:rsidR="00C85ABD" w:rsidRPr="00C15EA5" w:rsidRDefault="00961E4D" w:rsidP="00C15EA5">
      <w:pPr>
        <w:pStyle w:val="3"/>
        <w:spacing w:before="240" w:after="240"/>
      </w:pPr>
      <w:bookmarkStart w:id="51" w:name="2.1.2_Software_and_hardware_pieces"/>
      <w:bookmarkStart w:id="52" w:name="_bookmark12"/>
      <w:bookmarkStart w:id="53" w:name="_Toc10109"/>
      <w:bookmarkStart w:id="54" w:name="_Toc24206"/>
      <w:bookmarkStart w:id="55" w:name="_Toc23822"/>
      <w:bookmarkStart w:id="56" w:name="_Toc154667390"/>
      <w:bookmarkEnd w:id="51"/>
      <w:bookmarkEnd w:id="52"/>
      <w:r w:rsidRPr="00C15EA5">
        <w:t>2.1.2</w:t>
      </w:r>
      <w:r w:rsidR="009922A7" w:rsidRPr="00C15EA5">
        <w:t xml:space="preserve"> </w:t>
      </w:r>
      <w:r w:rsidRPr="00C15EA5">
        <w:t>Software and hardware pieces</w:t>
      </w:r>
      <w:bookmarkEnd w:id="53"/>
      <w:bookmarkEnd w:id="54"/>
      <w:bookmarkEnd w:id="55"/>
      <w:bookmarkEnd w:id="56"/>
      <w:r w:rsidRPr="00C15EA5">
        <w:t xml:space="preserve"> </w:t>
      </w:r>
    </w:p>
    <w:p w14:paraId="650C76B2" w14:textId="475F3E93" w:rsidR="00C85ABD" w:rsidRDefault="00C15EA5" w:rsidP="00C15EA5">
      <w:bookmarkStart w:id="57" w:name="_Toc18788"/>
      <w:bookmarkStart w:id="58" w:name="_Toc13294"/>
      <w:bookmarkStart w:id="59" w:name="_Toc3748"/>
      <w:r>
        <w:t>1.</w:t>
      </w:r>
      <w:r w:rsidR="00961E4D">
        <w:t>15.6"</w:t>
      </w:r>
      <w:r w:rsidR="00961E4D">
        <w:rPr>
          <w:spacing w:val="8"/>
        </w:rPr>
        <w:t xml:space="preserve"> </w:t>
      </w:r>
      <w:proofErr w:type="gramStart"/>
      <w:r w:rsidR="00961E4D">
        <w:t>touchscreen</w:t>
      </w:r>
      <w:bookmarkEnd w:id="57"/>
      <w:bookmarkEnd w:id="58"/>
      <w:bookmarkEnd w:id="59"/>
      <w:r w:rsidR="002E3E39">
        <w:t>;</w:t>
      </w:r>
      <w:proofErr w:type="gramEnd"/>
    </w:p>
    <w:p w14:paraId="2A328613" w14:textId="59E46ABC" w:rsidR="00C85ABD" w:rsidRDefault="00C15EA5" w:rsidP="00C15EA5">
      <w:r>
        <w:rPr>
          <w:spacing w:val="-4"/>
        </w:rPr>
        <w:t>2.</w:t>
      </w:r>
      <w:r w:rsidR="00961E4D">
        <w:rPr>
          <w:spacing w:val="-4"/>
        </w:rPr>
        <w:t>Communication</w:t>
      </w:r>
      <w:r w:rsidR="00961E4D">
        <w:rPr>
          <w:spacing w:val="-7"/>
        </w:rPr>
        <w:t xml:space="preserve"> </w:t>
      </w:r>
      <w:r w:rsidR="00961E4D">
        <w:rPr>
          <w:spacing w:val="-4"/>
        </w:rPr>
        <w:t>methods:</w:t>
      </w:r>
      <w:r w:rsidR="00961E4D">
        <w:rPr>
          <w:spacing w:val="-7"/>
        </w:rPr>
        <w:t xml:space="preserve"> </w:t>
      </w:r>
      <w:r w:rsidR="00961E4D">
        <w:rPr>
          <w:spacing w:val="-4"/>
        </w:rPr>
        <w:t>USB,</w:t>
      </w:r>
      <w:r w:rsidR="00961E4D">
        <w:rPr>
          <w:spacing w:val="-16"/>
        </w:rPr>
        <w:t xml:space="preserve"> </w:t>
      </w:r>
      <w:r w:rsidR="00961E4D">
        <w:rPr>
          <w:spacing w:val="-4"/>
        </w:rPr>
        <w:t>RFID,</w:t>
      </w:r>
      <w:r w:rsidR="00961E4D">
        <w:t xml:space="preserve"> </w:t>
      </w:r>
      <w:r w:rsidR="00961E4D">
        <w:rPr>
          <w:spacing w:val="-4"/>
        </w:rPr>
        <w:t>WIFI</w:t>
      </w:r>
      <w:r w:rsidR="00D10E9A">
        <w:rPr>
          <w:spacing w:val="-4"/>
        </w:rPr>
        <w:t>,</w:t>
      </w:r>
      <w:r w:rsidR="00D10E9A">
        <w:t xml:space="preserve"> </w:t>
      </w:r>
      <w:r w:rsidR="00D10E9A">
        <w:rPr>
          <w:spacing w:val="-4"/>
        </w:rPr>
        <w:t>4G</w:t>
      </w:r>
      <w:r w:rsidR="00D10E9A">
        <w:rPr>
          <w:spacing w:val="-4"/>
        </w:rPr>
        <w:t xml:space="preserve"> </w:t>
      </w:r>
      <w:r w:rsidR="00961E4D">
        <w:rPr>
          <w:spacing w:val="-4"/>
        </w:rPr>
        <w:t>(optional</w:t>
      </w:r>
      <w:proofErr w:type="gramStart"/>
      <w:r w:rsidR="00961E4D">
        <w:rPr>
          <w:spacing w:val="-4"/>
        </w:rPr>
        <w:t>)</w:t>
      </w:r>
      <w:r w:rsidR="002E3E39">
        <w:rPr>
          <w:spacing w:val="-4"/>
        </w:rPr>
        <w:t>;</w:t>
      </w:r>
      <w:proofErr w:type="gramEnd"/>
    </w:p>
    <w:p w14:paraId="319EB954" w14:textId="3F4E375D" w:rsidR="00C15EA5" w:rsidRDefault="00C15EA5" w:rsidP="00C15EA5">
      <w:pPr>
        <w:rPr>
          <w:w w:val="95"/>
        </w:rPr>
      </w:pPr>
      <w:r>
        <w:rPr>
          <w:w w:val="95"/>
        </w:rPr>
        <w:t>3.</w:t>
      </w:r>
      <w:r w:rsidR="00961E4D">
        <w:rPr>
          <w:w w:val="95"/>
        </w:rPr>
        <w:t>Data</w:t>
      </w:r>
      <w:r w:rsidR="00961E4D">
        <w:rPr>
          <w:spacing w:val="-12"/>
          <w:w w:val="95"/>
        </w:rPr>
        <w:t xml:space="preserve"> </w:t>
      </w:r>
      <w:r w:rsidR="00961E4D">
        <w:rPr>
          <w:w w:val="95"/>
        </w:rPr>
        <w:t>standards</w:t>
      </w:r>
      <w:r w:rsidR="00961E4D">
        <w:rPr>
          <w:spacing w:val="-10"/>
          <w:w w:val="95"/>
        </w:rPr>
        <w:t xml:space="preserve"> </w:t>
      </w:r>
      <w:r w:rsidR="00961E4D">
        <w:rPr>
          <w:w w:val="95"/>
        </w:rPr>
        <w:t>according</w:t>
      </w:r>
      <w:r w:rsidR="00961E4D">
        <w:rPr>
          <w:spacing w:val="-10"/>
          <w:w w:val="95"/>
        </w:rPr>
        <w:t xml:space="preserve"> </w:t>
      </w:r>
      <w:r w:rsidR="00961E4D">
        <w:rPr>
          <w:w w:val="95"/>
        </w:rPr>
        <w:t>to</w:t>
      </w:r>
      <w:r w:rsidR="00961E4D">
        <w:rPr>
          <w:spacing w:val="-10"/>
          <w:w w:val="95"/>
        </w:rPr>
        <w:t xml:space="preserve"> </w:t>
      </w:r>
      <w:r w:rsidR="00961E4D">
        <w:rPr>
          <w:w w:val="95"/>
        </w:rPr>
        <w:t>European</w:t>
      </w:r>
      <w:r w:rsidR="00961E4D">
        <w:rPr>
          <w:spacing w:val="-8"/>
          <w:w w:val="95"/>
        </w:rPr>
        <w:t xml:space="preserve"> </w:t>
      </w:r>
      <w:r w:rsidR="00961E4D">
        <w:rPr>
          <w:w w:val="95"/>
        </w:rPr>
        <w:t>EVA-</w:t>
      </w:r>
      <w:proofErr w:type="gramStart"/>
      <w:r w:rsidR="00961E4D">
        <w:rPr>
          <w:w w:val="95"/>
        </w:rPr>
        <w:t>DTS</w:t>
      </w:r>
      <w:r w:rsidR="002E3E39">
        <w:rPr>
          <w:w w:val="95"/>
        </w:rPr>
        <w:t>;</w:t>
      </w:r>
      <w:proofErr w:type="gramEnd"/>
    </w:p>
    <w:p w14:paraId="5C040832" w14:textId="36AEAE39" w:rsidR="00C85ABD" w:rsidRDefault="00C15EA5" w:rsidP="00C15EA5">
      <w:r>
        <w:rPr>
          <w:w w:val="95"/>
        </w:rPr>
        <w:t>4.</w:t>
      </w:r>
      <w:r w:rsidR="00961E4D">
        <w:rPr>
          <w:w w:val="95"/>
        </w:rPr>
        <w:t>Wastewater</w:t>
      </w:r>
      <w:r w:rsidR="00961E4D">
        <w:rPr>
          <w:spacing w:val="-20"/>
          <w:w w:val="95"/>
        </w:rPr>
        <w:t xml:space="preserve"> </w:t>
      </w:r>
      <w:r w:rsidR="00961E4D">
        <w:rPr>
          <w:w w:val="95"/>
        </w:rPr>
        <w:t>tray</w:t>
      </w:r>
      <w:r w:rsidR="00961E4D">
        <w:rPr>
          <w:spacing w:val="-20"/>
          <w:w w:val="95"/>
        </w:rPr>
        <w:t xml:space="preserve"> </w:t>
      </w:r>
      <w:r w:rsidR="00961E4D">
        <w:rPr>
          <w:w w:val="95"/>
        </w:rPr>
        <w:t>full</w:t>
      </w:r>
      <w:r w:rsidR="00961E4D">
        <w:rPr>
          <w:spacing w:val="-19"/>
          <w:w w:val="95"/>
        </w:rPr>
        <w:t xml:space="preserve"> </w:t>
      </w:r>
      <w:r w:rsidR="00961E4D">
        <w:rPr>
          <w:w w:val="95"/>
        </w:rPr>
        <w:t>water</w:t>
      </w:r>
      <w:r w:rsidR="00961E4D">
        <w:rPr>
          <w:spacing w:val="-20"/>
          <w:w w:val="95"/>
        </w:rPr>
        <w:t xml:space="preserve"> </w:t>
      </w:r>
      <w:proofErr w:type="gramStart"/>
      <w:r w:rsidR="00961E4D">
        <w:rPr>
          <w:w w:val="95"/>
        </w:rPr>
        <w:t>sensing</w:t>
      </w:r>
      <w:r w:rsidR="002E3E39">
        <w:rPr>
          <w:w w:val="95"/>
        </w:rPr>
        <w:t>;</w:t>
      </w:r>
      <w:proofErr w:type="gramEnd"/>
    </w:p>
    <w:p w14:paraId="21BB3C69" w14:textId="665E8677" w:rsidR="00C85ABD" w:rsidRDefault="00C15EA5" w:rsidP="00C15EA5">
      <w:r>
        <w:rPr>
          <w:spacing w:val="-1"/>
          <w:w w:val="95"/>
        </w:rPr>
        <w:t>5.</w:t>
      </w:r>
      <w:r w:rsidR="00961E4D">
        <w:rPr>
          <w:spacing w:val="-1"/>
          <w:w w:val="95"/>
        </w:rPr>
        <w:t>Wastewater</w:t>
      </w:r>
      <w:r w:rsidR="00961E4D">
        <w:rPr>
          <w:spacing w:val="-20"/>
          <w:w w:val="95"/>
        </w:rPr>
        <w:t xml:space="preserve"> </w:t>
      </w:r>
      <w:r w:rsidR="00961E4D">
        <w:rPr>
          <w:spacing w:val="-1"/>
          <w:w w:val="95"/>
        </w:rPr>
        <w:t>tray</w:t>
      </w:r>
      <w:r w:rsidR="00961E4D">
        <w:rPr>
          <w:spacing w:val="-19"/>
          <w:w w:val="95"/>
        </w:rPr>
        <w:t xml:space="preserve"> </w:t>
      </w:r>
      <w:r w:rsidR="00961E4D">
        <w:rPr>
          <w:w w:val="95"/>
        </w:rPr>
        <w:t>position</w:t>
      </w:r>
      <w:r w:rsidR="00961E4D">
        <w:rPr>
          <w:spacing w:val="-19"/>
          <w:w w:val="95"/>
        </w:rPr>
        <w:t xml:space="preserve"> </w:t>
      </w:r>
      <w:proofErr w:type="gramStart"/>
      <w:r w:rsidR="00961E4D">
        <w:rPr>
          <w:w w:val="95"/>
        </w:rPr>
        <w:t>sensing</w:t>
      </w:r>
      <w:r w:rsidR="002E3E39">
        <w:rPr>
          <w:w w:val="95"/>
        </w:rPr>
        <w:t>;</w:t>
      </w:r>
      <w:proofErr w:type="gramEnd"/>
    </w:p>
    <w:p w14:paraId="27093E3F" w14:textId="53596131" w:rsidR="00C85ABD" w:rsidRDefault="00C15EA5" w:rsidP="00C15EA5">
      <w:r>
        <w:rPr>
          <w:w w:val="95"/>
        </w:rPr>
        <w:t>6.</w:t>
      </w:r>
      <w:r w:rsidR="00961E4D">
        <w:rPr>
          <w:w w:val="95"/>
        </w:rPr>
        <w:t>Coffee</w:t>
      </w:r>
      <w:r w:rsidR="00961E4D">
        <w:rPr>
          <w:spacing w:val="-18"/>
          <w:w w:val="95"/>
        </w:rPr>
        <w:t xml:space="preserve"> </w:t>
      </w:r>
      <w:r w:rsidR="00961E4D">
        <w:rPr>
          <w:w w:val="95"/>
        </w:rPr>
        <w:t>bean</w:t>
      </w:r>
      <w:r w:rsidR="00961E4D">
        <w:rPr>
          <w:spacing w:val="-18"/>
          <w:w w:val="95"/>
        </w:rPr>
        <w:t xml:space="preserve"> </w:t>
      </w:r>
      <w:r w:rsidR="00961E4D">
        <w:rPr>
          <w:w w:val="95"/>
        </w:rPr>
        <w:t>cassette</w:t>
      </w:r>
      <w:r w:rsidR="00961E4D">
        <w:rPr>
          <w:spacing w:val="-18"/>
          <w:w w:val="95"/>
        </w:rPr>
        <w:t xml:space="preserve"> </w:t>
      </w:r>
      <w:r w:rsidR="00961E4D">
        <w:rPr>
          <w:w w:val="95"/>
        </w:rPr>
        <w:t>without</w:t>
      </w:r>
      <w:r w:rsidR="00961E4D">
        <w:rPr>
          <w:spacing w:val="-18"/>
          <w:w w:val="95"/>
        </w:rPr>
        <w:t xml:space="preserve"> </w:t>
      </w:r>
      <w:r w:rsidR="00961E4D">
        <w:rPr>
          <w:w w:val="95"/>
        </w:rPr>
        <w:t>bean</w:t>
      </w:r>
      <w:r w:rsidR="00961E4D">
        <w:rPr>
          <w:spacing w:val="-18"/>
          <w:w w:val="95"/>
        </w:rPr>
        <w:t xml:space="preserve"> </w:t>
      </w:r>
      <w:proofErr w:type="gramStart"/>
      <w:r w:rsidR="00961E4D">
        <w:rPr>
          <w:w w:val="95"/>
        </w:rPr>
        <w:t>test</w:t>
      </w:r>
      <w:r w:rsidR="002E3E39">
        <w:rPr>
          <w:w w:val="95"/>
        </w:rPr>
        <w:t>;</w:t>
      </w:r>
      <w:proofErr w:type="gramEnd"/>
    </w:p>
    <w:p w14:paraId="28A5AFE9" w14:textId="26F2661A" w:rsidR="00C85ABD" w:rsidRDefault="00C15EA5" w:rsidP="00C15EA5">
      <w:r>
        <w:rPr>
          <w:w w:val="95"/>
        </w:rPr>
        <w:t>7.</w:t>
      </w:r>
      <w:r w:rsidR="00961E4D">
        <w:rPr>
          <w:w w:val="95"/>
        </w:rPr>
        <w:t>All</w:t>
      </w:r>
      <w:r w:rsidR="00961E4D">
        <w:rPr>
          <w:spacing w:val="-14"/>
          <w:w w:val="95"/>
        </w:rPr>
        <w:t xml:space="preserve"> </w:t>
      </w:r>
      <w:r w:rsidR="00961E4D">
        <w:rPr>
          <w:w w:val="95"/>
        </w:rPr>
        <w:t>actuatable</w:t>
      </w:r>
      <w:r w:rsidR="00961E4D">
        <w:rPr>
          <w:spacing w:val="-14"/>
          <w:w w:val="95"/>
        </w:rPr>
        <w:t xml:space="preserve"> </w:t>
      </w:r>
      <w:r w:rsidR="00961E4D">
        <w:rPr>
          <w:w w:val="95"/>
        </w:rPr>
        <w:t>components,</w:t>
      </w:r>
      <w:r w:rsidR="00961E4D">
        <w:rPr>
          <w:spacing w:val="-14"/>
          <w:w w:val="95"/>
        </w:rPr>
        <w:t xml:space="preserve"> </w:t>
      </w:r>
      <w:r w:rsidR="00961E4D">
        <w:rPr>
          <w:w w:val="95"/>
        </w:rPr>
        <w:t>e.g.</w:t>
      </w:r>
      <w:r w:rsidR="00961E4D">
        <w:rPr>
          <w:spacing w:val="-14"/>
          <w:w w:val="95"/>
        </w:rPr>
        <w:t xml:space="preserve"> </w:t>
      </w:r>
      <w:r w:rsidR="00961E4D">
        <w:rPr>
          <w:w w:val="95"/>
        </w:rPr>
        <w:t>valves,</w:t>
      </w:r>
      <w:r w:rsidR="00961E4D">
        <w:rPr>
          <w:spacing w:val="-14"/>
          <w:w w:val="95"/>
        </w:rPr>
        <w:t xml:space="preserve"> </w:t>
      </w:r>
      <w:r w:rsidR="00961E4D">
        <w:rPr>
          <w:w w:val="95"/>
        </w:rPr>
        <w:t>motors,</w:t>
      </w:r>
      <w:r w:rsidR="00961E4D">
        <w:rPr>
          <w:spacing w:val="-14"/>
          <w:w w:val="95"/>
        </w:rPr>
        <w:t xml:space="preserve"> </w:t>
      </w:r>
      <w:r w:rsidR="00961E4D">
        <w:rPr>
          <w:w w:val="95"/>
        </w:rPr>
        <w:t>etc.</w:t>
      </w:r>
      <w:r w:rsidR="00961E4D">
        <w:rPr>
          <w:spacing w:val="-14"/>
          <w:w w:val="95"/>
        </w:rPr>
        <w:t xml:space="preserve"> </w:t>
      </w:r>
      <w:r w:rsidR="00961E4D">
        <w:rPr>
          <w:w w:val="95"/>
        </w:rPr>
        <w:t>blocked</w:t>
      </w:r>
      <w:r w:rsidR="00961E4D">
        <w:rPr>
          <w:spacing w:val="-14"/>
          <w:w w:val="95"/>
        </w:rPr>
        <w:t xml:space="preserve"> </w:t>
      </w:r>
      <w:r w:rsidR="00961E4D">
        <w:rPr>
          <w:w w:val="95"/>
        </w:rPr>
        <w:t>overcurrent</w:t>
      </w:r>
      <w:r w:rsidR="00961E4D">
        <w:rPr>
          <w:spacing w:val="-14"/>
          <w:w w:val="95"/>
        </w:rPr>
        <w:t xml:space="preserve"> </w:t>
      </w:r>
      <w:r w:rsidR="00961E4D">
        <w:rPr>
          <w:w w:val="95"/>
        </w:rPr>
        <w:t>protection,</w:t>
      </w:r>
      <w:r w:rsidR="00961E4D">
        <w:rPr>
          <w:spacing w:val="-14"/>
          <w:w w:val="95"/>
        </w:rPr>
        <w:t xml:space="preserve"> </w:t>
      </w:r>
      <w:r w:rsidR="00961E4D">
        <w:rPr>
          <w:w w:val="95"/>
        </w:rPr>
        <w:t>wire</w:t>
      </w:r>
      <w:r w:rsidR="00961E4D">
        <w:rPr>
          <w:spacing w:val="-14"/>
          <w:w w:val="95"/>
        </w:rPr>
        <w:t xml:space="preserve"> </w:t>
      </w:r>
      <w:r w:rsidR="00961E4D">
        <w:rPr>
          <w:w w:val="95"/>
        </w:rPr>
        <w:t>break</w:t>
      </w:r>
      <w:r w:rsidR="00961E4D">
        <w:rPr>
          <w:spacing w:val="1"/>
          <w:w w:val="95"/>
        </w:rPr>
        <w:t xml:space="preserve"> </w:t>
      </w:r>
      <w:r w:rsidR="00961E4D">
        <w:t>detection,</w:t>
      </w:r>
      <w:r w:rsidR="00961E4D">
        <w:rPr>
          <w:spacing w:val="-10"/>
        </w:rPr>
        <w:t xml:space="preserve"> </w:t>
      </w:r>
      <w:r w:rsidR="00961E4D">
        <w:t>status</w:t>
      </w:r>
      <w:r w:rsidR="00961E4D">
        <w:rPr>
          <w:spacing w:val="-9"/>
        </w:rPr>
        <w:t xml:space="preserve"> </w:t>
      </w:r>
      <w:proofErr w:type="gramStart"/>
      <w:r w:rsidR="00961E4D">
        <w:t>reporting</w:t>
      </w:r>
      <w:r w:rsidR="002E3E39">
        <w:t>;</w:t>
      </w:r>
      <w:proofErr w:type="gramEnd"/>
    </w:p>
    <w:p w14:paraId="775A39E2" w14:textId="3C43A9FE" w:rsidR="00C85ABD" w:rsidRDefault="00C15EA5" w:rsidP="00C15EA5">
      <w:r>
        <w:rPr>
          <w:w w:val="95"/>
        </w:rPr>
        <w:t>8.</w:t>
      </w:r>
      <w:r w:rsidR="00961E4D">
        <w:rPr>
          <w:w w:val="95"/>
        </w:rPr>
        <w:t>Self-test</w:t>
      </w:r>
      <w:r w:rsidR="00961E4D">
        <w:rPr>
          <w:spacing w:val="-14"/>
          <w:w w:val="95"/>
        </w:rPr>
        <w:t xml:space="preserve"> </w:t>
      </w:r>
      <w:r w:rsidR="00961E4D">
        <w:rPr>
          <w:w w:val="95"/>
        </w:rPr>
        <w:t>on</w:t>
      </w:r>
      <w:r w:rsidR="00961E4D">
        <w:rPr>
          <w:spacing w:val="-13"/>
          <w:w w:val="95"/>
        </w:rPr>
        <w:t xml:space="preserve"> </w:t>
      </w:r>
      <w:r w:rsidR="00961E4D">
        <w:rPr>
          <w:w w:val="95"/>
        </w:rPr>
        <w:t>start-up,</w:t>
      </w:r>
      <w:r w:rsidR="00961E4D">
        <w:rPr>
          <w:spacing w:val="-13"/>
          <w:w w:val="95"/>
        </w:rPr>
        <w:t xml:space="preserve"> </w:t>
      </w:r>
      <w:r w:rsidR="00961E4D">
        <w:rPr>
          <w:w w:val="95"/>
        </w:rPr>
        <w:t>water</w:t>
      </w:r>
      <w:r w:rsidR="00961E4D">
        <w:rPr>
          <w:spacing w:val="-14"/>
          <w:w w:val="95"/>
        </w:rPr>
        <w:t xml:space="preserve"> </w:t>
      </w:r>
      <w:r w:rsidR="00961E4D">
        <w:rPr>
          <w:w w:val="95"/>
        </w:rPr>
        <w:t>system</w:t>
      </w:r>
      <w:r w:rsidR="00961E4D">
        <w:rPr>
          <w:spacing w:val="-14"/>
          <w:w w:val="95"/>
        </w:rPr>
        <w:t xml:space="preserve"> </w:t>
      </w:r>
      <w:r w:rsidR="00961E4D">
        <w:rPr>
          <w:w w:val="95"/>
        </w:rPr>
        <w:t>cut-off</w:t>
      </w:r>
      <w:r w:rsidR="00961E4D">
        <w:rPr>
          <w:spacing w:val="-13"/>
          <w:w w:val="95"/>
        </w:rPr>
        <w:t xml:space="preserve"> </w:t>
      </w:r>
      <w:proofErr w:type="gramStart"/>
      <w:r w:rsidR="00961E4D">
        <w:rPr>
          <w:w w:val="95"/>
        </w:rPr>
        <w:t>alarm</w:t>
      </w:r>
      <w:r w:rsidR="002E3E39">
        <w:rPr>
          <w:w w:val="95"/>
        </w:rPr>
        <w:t>;</w:t>
      </w:r>
      <w:proofErr w:type="gramEnd"/>
    </w:p>
    <w:p w14:paraId="5B6B94CD" w14:textId="0ADD581C" w:rsidR="00C85ABD" w:rsidRDefault="00C15EA5" w:rsidP="00C15EA5">
      <w:r>
        <w:rPr>
          <w:w w:val="95"/>
        </w:rPr>
        <w:t>9.</w:t>
      </w:r>
      <w:r w:rsidR="00961E4D">
        <w:rPr>
          <w:w w:val="95"/>
        </w:rPr>
        <w:t>Dose</w:t>
      </w:r>
      <w:r w:rsidR="00961E4D">
        <w:rPr>
          <w:spacing w:val="-19"/>
          <w:w w:val="95"/>
        </w:rPr>
        <w:t xml:space="preserve"> </w:t>
      </w:r>
      <w:r w:rsidR="00961E4D">
        <w:rPr>
          <w:w w:val="95"/>
        </w:rPr>
        <w:t>adjustable</w:t>
      </w:r>
      <w:r w:rsidR="00961E4D">
        <w:rPr>
          <w:spacing w:val="-19"/>
          <w:w w:val="95"/>
        </w:rPr>
        <w:t xml:space="preserve"> </w:t>
      </w:r>
      <w:r w:rsidR="00961E4D">
        <w:rPr>
          <w:w w:val="95"/>
        </w:rPr>
        <w:t>in</w:t>
      </w:r>
      <w:r w:rsidR="00961E4D">
        <w:rPr>
          <w:spacing w:val="-19"/>
          <w:w w:val="95"/>
        </w:rPr>
        <w:t xml:space="preserve"> </w:t>
      </w:r>
      <w:r w:rsidR="00961E4D">
        <w:rPr>
          <w:w w:val="95"/>
        </w:rPr>
        <w:t>the</w:t>
      </w:r>
      <w:r w:rsidR="00961E4D">
        <w:rPr>
          <w:spacing w:val="-19"/>
          <w:w w:val="95"/>
        </w:rPr>
        <w:t xml:space="preserve"> </w:t>
      </w:r>
      <w:proofErr w:type="gramStart"/>
      <w:r w:rsidR="00961E4D">
        <w:rPr>
          <w:w w:val="95"/>
        </w:rPr>
        <w:t>background</w:t>
      </w:r>
      <w:r w:rsidR="002E3E39">
        <w:rPr>
          <w:w w:val="95"/>
        </w:rPr>
        <w:t>;</w:t>
      </w:r>
      <w:proofErr w:type="gramEnd"/>
    </w:p>
    <w:p w14:paraId="56BE47B4" w14:textId="6889CDB0" w:rsidR="00C15EA5" w:rsidRDefault="00C15EA5" w:rsidP="00C15EA5">
      <w:pPr>
        <w:rPr>
          <w:w w:val="95"/>
        </w:rPr>
      </w:pPr>
      <w:r>
        <w:rPr>
          <w:w w:val="95"/>
        </w:rPr>
        <w:t>10.</w:t>
      </w:r>
      <w:r w:rsidR="00961E4D">
        <w:rPr>
          <w:w w:val="95"/>
        </w:rPr>
        <w:t xml:space="preserve">Intelligent machine maintenance </w:t>
      </w:r>
      <w:proofErr w:type="gramStart"/>
      <w:r w:rsidR="00961E4D">
        <w:rPr>
          <w:w w:val="95"/>
        </w:rPr>
        <w:t>systems</w:t>
      </w:r>
      <w:r w:rsidR="002E3E39">
        <w:rPr>
          <w:w w:val="95"/>
        </w:rPr>
        <w:t>;</w:t>
      </w:r>
      <w:proofErr w:type="gramEnd"/>
    </w:p>
    <w:p w14:paraId="13C0F0CE" w14:textId="09A4B687" w:rsidR="00C85ABD" w:rsidRDefault="00C15EA5" w:rsidP="00C15EA5">
      <w:bookmarkStart w:id="60" w:name="_Toc19089"/>
      <w:bookmarkStart w:id="61" w:name="_Toc1905"/>
      <w:bookmarkStart w:id="62" w:name="_Toc31408"/>
      <w:r>
        <w:rPr>
          <w:w w:val="95"/>
        </w:rPr>
        <w:t>11.</w:t>
      </w:r>
      <w:r w:rsidR="00961E4D">
        <w:t xml:space="preserve">Daily automatic </w:t>
      </w:r>
      <w:proofErr w:type="gramStart"/>
      <w:r w:rsidR="00961E4D">
        <w:t>cleaning</w:t>
      </w:r>
      <w:bookmarkEnd w:id="60"/>
      <w:bookmarkEnd w:id="61"/>
      <w:bookmarkEnd w:id="62"/>
      <w:r w:rsidR="002E3E39">
        <w:t>;</w:t>
      </w:r>
      <w:proofErr w:type="gramEnd"/>
    </w:p>
    <w:p w14:paraId="6BE2BA11" w14:textId="0EFB0780" w:rsidR="00C85ABD" w:rsidRDefault="00C15EA5" w:rsidP="00C15EA5">
      <w:pPr>
        <w:rPr>
          <w:w w:val="95"/>
        </w:rPr>
      </w:pPr>
      <w:r>
        <w:rPr>
          <w:w w:val="95"/>
        </w:rPr>
        <w:t>12.</w:t>
      </w:r>
      <w:r w:rsidR="00961E4D">
        <w:rPr>
          <w:w w:val="95"/>
        </w:rPr>
        <w:t>Fully automatic primary descaling (adding pills</w:t>
      </w:r>
      <w:proofErr w:type="gramStart"/>
      <w:r w:rsidR="00961E4D">
        <w:rPr>
          <w:w w:val="95"/>
        </w:rPr>
        <w:t>)</w:t>
      </w:r>
      <w:r w:rsidR="002E3E39">
        <w:rPr>
          <w:w w:val="95"/>
        </w:rPr>
        <w:t>;</w:t>
      </w:r>
      <w:proofErr w:type="gramEnd"/>
    </w:p>
    <w:p w14:paraId="740916F5" w14:textId="4F5B84A7" w:rsidR="00C85ABD" w:rsidRDefault="00C15EA5" w:rsidP="00C15EA5">
      <w:pPr>
        <w:rPr>
          <w:w w:val="95"/>
        </w:rPr>
      </w:pPr>
      <w:r>
        <w:rPr>
          <w:w w:val="95"/>
        </w:rPr>
        <w:t>13.</w:t>
      </w:r>
      <w:r w:rsidR="00961E4D">
        <w:rPr>
          <w:w w:val="95"/>
        </w:rPr>
        <w:t xml:space="preserve">Fully automatic removal of the residual powder from the grinder on alternate </w:t>
      </w:r>
      <w:proofErr w:type="gramStart"/>
      <w:r w:rsidR="00961E4D">
        <w:rPr>
          <w:w w:val="95"/>
        </w:rPr>
        <w:t>days</w:t>
      </w:r>
      <w:r w:rsidR="002E3E39">
        <w:rPr>
          <w:w w:val="95"/>
        </w:rPr>
        <w:t>;</w:t>
      </w:r>
      <w:proofErr w:type="gramEnd"/>
    </w:p>
    <w:p w14:paraId="1BC2ADB7" w14:textId="04FCDBA1" w:rsidR="00C85ABD" w:rsidRDefault="00C15EA5" w:rsidP="00C15EA5">
      <w:pPr>
        <w:rPr>
          <w:w w:val="95"/>
        </w:rPr>
      </w:pPr>
      <w:r>
        <w:rPr>
          <w:w w:val="95"/>
        </w:rPr>
        <w:t>14.</w:t>
      </w:r>
      <w:r w:rsidR="00961E4D">
        <w:rPr>
          <w:w w:val="95"/>
        </w:rPr>
        <w:t xml:space="preserve">Graphical tool for beverage product configuration and machine </w:t>
      </w:r>
      <w:proofErr w:type="gramStart"/>
      <w:r w:rsidR="00961E4D">
        <w:rPr>
          <w:w w:val="95"/>
        </w:rPr>
        <w:t>configuration</w:t>
      </w:r>
      <w:r w:rsidR="002E3E39">
        <w:rPr>
          <w:w w:val="95"/>
        </w:rPr>
        <w:t>;</w:t>
      </w:r>
      <w:proofErr w:type="gramEnd"/>
    </w:p>
    <w:p w14:paraId="168F10F0" w14:textId="7382649C" w:rsidR="00C85ABD" w:rsidRDefault="00C15EA5" w:rsidP="00C15EA5">
      <w:pPr>
        <w:rPr>
          <w:w w:val="95"/>
        </w:rPr>
      </w:pPr>
      <w:r>
        <w:rPr>
          <w:w w:val="95"/>
        </w:rPr>
        <w:t>15.</w:t>
      </w:r>
      <w:r w:rsidR="00961E4D">
        <w:rPr>
          <w:w w:val="95"/>
        </w:rPr>
        <w:t xml:space="preserve">Highly flexible process parameter configuration adjustment tool for </w:t>
      </w:r>
      <w:proofErr w:type="gramStart"/>
      <w:r w:rsidR="00961E4D">
        <w:rPr>
          <w:w w:val="95"/>
        </w:rPr>
        <w:t>beverages</w:t>
      </w:r>
      <w:r w:rsidR="002E3E39">
        <w:rPr>
          <w:w w:val="95"/>
        </w:rPr>
        <w:t>;</w:t>
      </w:r>
      <w:proofErr w:type="gramEnd"/>
    </w:p>
    <w:p w14:paraId="0989774C" w14:textId="6C5AAC8E" w:rsidR="00C85ABD" w:rsidRDefault="00C15EA5" w:rsidP="00C15EA5">
      <w:bookmarkStart w:id="63" w:name="_Toc14936"/>
      <w:bookmarkStart w:id="64" w:name="_Toc8949"/>
      <w:bookmarkStart w:id="65" w:name="_Toc27858"/>
      <w:r>
        <w:t>16.</w:t>
      </w:r>
      <w:proofErr w:type="gramStart"/>
      <w:r w:rsidR="00961E4D">
        <w:t>Multi-language</w:t>
      </w:r>
      <w:proofErr w:type="gramEnd"/>
      <w:r w:rsidR="00961E4D">
        <w:t xml:space="preserve"> support</w:t>
      </w:r>
      <w:bookmarkEnd w:id="63"/>
      <w:bookmarkEnd w:id="64"/>
      <w:bookmarkEnd w:id="65"/>
      <w:r w:rsidR="002E3E39">
        <w:t>;</w:t>
      </w:r>
    </w:p>
    <w:p w14:paraId="79B2433F" w14:textId="6D9AB566" w:rsidR="00C85ABD" w:rsidRDefault="00C15EA5" w:rsidP="00C15EA5">
      <w:pPr>
        <w:rPr>
          <w:w w:val="95"/>
        </w:rPr>
      </w:pPr>
      <w:r>
        <w:rPr>
          <w:w w:val="95"/>
        </w:rPr>
        <w:t>17.</w:t>
      </w:r>
      <w:r w:rsidR="00961E4D">
        <w:rPr>
          <w:w w:val="95"/>
        </w:rPr>
        <w:t xml:space="preserve">Multimedia advertising </w:t>
      </w:r>
      <w:proofErr w:type="gramStart"/>
      <w:r w:rsidR="00961E4D">
        <w:rPr>
          <w:w w:val="95"/>
        </w:rPr>
        <w:t>broadcast</w:t>
      </w:r>
      <w:r w:rsidR="002E3E39">
        <w:rPr>
          <w:w w:val="95"/>
        </w:rPr>
        <w:t>;</w:t>
      </w:r>
      <w:proofErr w:type="gramEnd"/>
    </w:p>
    <w:p w14:paraId="34E3CB24" w14:textId="2FB40161" w:rsidR="00C15EA5" w:rsidRDefault="00C15EA5" w:rsidP="00C15EA5">
      <w:bookmarkStart w:id="66" w:name="_Toc7528"/>
      <w:bookmarkStart w:id="67" w:name="_Toc5202"/>
      <w:bookmarkStart w:id="68" w:name="_Toc19588"/>
      <w:r>
        <w:t>18.</w:t>
      </w:r>
      <w:r w:rsidR="00961E4D">
        <w:t>BACK-OFFICE-SYSTEM:</w:t>
      </w:r>
    </w:p>
    <w:p w14:paraId="46CAC145" w14:textId="27A5A003" w:rsidR="00C85ABD" w:rsidRDefault="00961E4D" w:rsidP="00C15EA5">
      <w:r>
        <w:t>EVA-</w:t>
      </w:r>
      <w:proofErr w:type="gramStart"/>
      <w:r>
        <w:t>DTS</w:t>
      </w:r>
      <w:bookmarkEnd w:id="66"/>
      <w:bookmarkEnd w:id="67"/>
      <w:bookmarkEnd w:id="68"/>
      <w:r w:rsidR="002E3E39">
        <w:t>;</w:t>
      </w:r>
      <w:proofErr w:type="gramEnd"/>
    </w:p>
    <w:p w14:paraId="6B6557CB" w14:textId="617D9B90" w:rsidR="00C85ABD" w:rsidRDefault="00961E4D" w:rsidP="00C15EA5">
      <w:pPr>
        <w:rPr>
          <w:w w:val="95"/>
        </w:rPr>
      </w:pPr>
      <w:r>
        <w:rPr>
          <w:w w:val="95"/>
        </w:rPr>
        <w:t xml:space="preserve">Product price </w:t>
      </w:r>
      <w:proofErr w:type="gramStart"/>
      <w:r>
        <w:rPr>
          <w:w w:val="95"/>
        </w:rPr>
        <w:t>setting</w:t>
      </w:r>
      <w:r w:rsidR="002E3E39">
        <w:rPr>
          <w:w w:val="95"/>
        </w:rPr>
        <w:t>;</w:t>
      </w:r>
      <w:proofErr w:type="gramEnd"/>
    </w:p>
    <w:p w14:paraId="29E5FDE2" w14:textId="0686191A" w:rsidR="00C85ABD" w:rsidRDefault="00961E4D" w:rsidP="00C15EA5">
      <w:pPr>
        <w:rPr>
          <w:w w:val="95"/>
        </w:rPr>
      </w:pPr>
      <w:r>
        <w:rPr>
          <w:w w:val="95"/>
        </w:rPr>
        <w:t xml:space="preserve">Selling </w:t>
      </w:r>
      <w:proofErr w:type="gramStart"/>
      <w:r>
        <w:rPr>
          <w:w w:val="95"/>
        </w:rPr>
        <w:t>statistics</w:t>
      </w:r>
      <w:r w:rsidR="002E3E39">
        <w:rPr>
          <w:w w:val="95"/>
        </w:rPr>
        <w:t>;</w:t>
      </w:r>
      <w:proofErr w:type="gramEnd"/>
    </w:p>
    <w:p w14:paraId="66645495" w14:textId="575F8535" w:rsidR="00C85ABD" w:rsidRPr="0073616D" w:rsidRDefault="00961E4D" w:rsidP="0073616D">
      <w:pPr>
        <w:rPr>
          <w:w w:val="95"/>
        </w:rPr>
      </w:pPr>
      <w:r>
        <w:rPr>
          <w:w w:val="95"/>
        </w:rPr>
        <w:t xml:space="preserve">Machine status </w:t>
      </w:r>
      <w:proofErr w:type="gramStart"/>
      <w:r>
        <w:rPr>
          <w:w w:val="95"/>
        </w:rPr>
        <w:t>monitoring</w:t>
      </w:r>
      <w:r w:rsidR="002E3E39">
        <w:rPr>
          <w:w w:val="95"/>
        </w:rPr>
        <w:t>;</w:t>
      </w:r>
      <w:proofErr w:type="gramEnd"/>
    </w:p>
    <w:p w14:paraId="33762FB1" w14:textId="6EF10CA8" w:rsidR="00C85ABD" w:rsidRPr="00C15EA5" w:rsidRDefault="00961E4D" w:rsidP="00C15EA5">
      <w:pPr>
        <w:pStyle w:val="3"/>
        <w:spacing w:before="240" w:after="240"/>
      </w:pPr>
      <w:bookmarkStart w:id="69" w:name="2.1.3_Machine_key_indicators"/>
      <w:bookmarkStart w:id="70" w:name="_bookmark13"/>
      <w:bookmarkStart w:id="71" w:name="_Toc29342"/>
      <w:bookmarkStart w:id="72" w:name="_Toc17866"/>
      <w:bookmarkStart w:id="73" w:name="_Toc8784"/>
      <w:bookmarkStart w:id="74" w:name="_Toc154667391"/>
      <w:bookmarkEnd w:id="69"/>
      <w:bookmarkEnd w:id="70"/>
      <w:r w:rsidRPr="00C15EA5">
        <w:lastRenderedPageBreak/>
        <w:t>2.1.3</w:t>
      </w:r>
      <w:r w:rsidR="0073616D">
        <w:t xml:space="preserve"> </w:t>
      </w:r>
      <w:r w:rsidRPr="00C15EA5">
        <w:t>Machine key indicators</w:t>
      </w:r>
      <w:bookmarkEnd w:id="71"/>
      <w:bookmarkEnd w:id="72"/>
      <w:bookmarkEnd w:id="73"/>
      <w:bookmarkEnd w:id="74"/>
      <w:r w:rsidRPr="00C15EA5">
        <w:t xml:space="preserve"> </w:t>
      </w:r>
    </w:p>
    <w:p w14:paraId="58106D5F" w14:textId="2AC5C818" w:rsidR="00C85ABD" w:rsidRDefault="00C15EA5" w:rsidP="00C15EA5">
      <w:r>
        <w:t>1.</w:t>
      </w:r>
      <w:r w:rsidR="00961E4D">
        <w:t>Individual</w:t>
      </w:r>
      <w:r w:rsidR="00961E4D">
        <w:rPr>
          <w:spacing w:val="-23"/>
        </w:rPr>
        <w:t xml:space="preserve"> </w:t>
      </w:r>
      <w:r w:rsidR="00961E4D">
        <w:t>instant</w:t>
      </w:r>
      <w:r w:rsidR="00961E4D">
        <w:rPr>
          <w:spacing w:val="-22"/>
        </w:rPr>
        <w:t xml:space="preserve"> </w:t>
      </w:r>
      <w:r w:rsidR="00961E4D">
        <w:t>drink</w:t>
      </w:r>
      <w:r w:rsidR="00961E4D">
        <w:rPr>
          <w:spacing w:val="-22"/>
        </w:rPr>
        <w:t xml:space="preserve"> </w:t>
      </w:r>
      <w:r w:rsidR="00961E4D">
        <w:t>time</w:t>
      </w:r>
      <w:r w:rsidR="00961E4D">
        <w:rPr>
          <w:spacing w:val="-22"/>
        </w:rPr>
        <w:t xml:space="preserve"> </w:t>
      </w:r>
      <w:r w:rsidR="00961E4D">
        <w:t>20</w:t>
      </w:r>
      <w:r w:rsidR="00961E4D">
        <w:rPr>
          <w:spacing w:val="-9"/>
        </w:rPr>
        <w:t xml:space="preserve"> </w:t>
      </w:r>
      <w:r w:rsidR="00961E4D">
        <w:t>seconds</w:t>
      </w:r>
      <w:r w:rsidR="00961E4D">
        <w:rPr>
          <w:spacing w:val="-20"/>
        </w:rPr>
        <w:t xml:space="preserve"> </w:t>
      </w:r>
      <w:r w:rsidR="00961E4D">
        <w:t>(120ml</w:t>
      </w:r>
      <w:proofErr w:type="gramStart"/>
      <w:r w:rsidR="00961E4D">
        <w:t>)</w:t>
      </w:r>
      <w:r w:rsidR="002E3E39">
        <w:t>;</w:t>
      </w:r>
      <w:proofErr w:type="gramEnd"/>
    </w:p>
    <w:p w14:paraId="0940A7B6" w14:textId="0099FFF6" w:rsidR="00C85ABD" w:rsidRDefault="00C15EA5" w:rsidP="00C15EA5">
      <w:r>
        <w:rPr>
          <w:spacing w:val="-8"/>
        </w:rPr>
        <w:t>2.</w:t>
      </w:r>
      <w:r w:rsidR="00961E4D">
        <w:rPr>
          <w:spacing w:val="-8"/>
        </w:rPr>
        <w:t>Single</w:t>
      </w:r>
      <w:r w:rsidR="00961E4D">
        <w:rPr>
          <w:spacing w:val="-16"/>
        </w:rPr>
        <w:t xml:space="preserve"> </w:t>
      </w:r>
      <w:r w:rsidR="00961E4D">
        <w:rPr>
          <w:spacing w:val="-8"/>
        </w:rPr>
        <w:t>Espresso</w:t>
      </w:r>
      <w:r w:rsidR="00961E4D">
        <w:rPr>
          <w:spacing w:val="-1"/>
        </w:rPr>
        <w:t xml:space="preserve"> </w:t>
      </w:r>
      <w:r w:rsidR="00961E4D">
        <w:rPr>
          <w:spacing w:val="-8"/>
        </w:rPr>
        <w:t>coffee</w:t>
      </w:r>
      <w:r w:rsidR="00961E4D">
        <w:rPr>
          <w:spacing w:val="-18"/>
        </w:rPr>
        <w:t xml:space="preserve"> </w:t>
      </w:r>
      <w:r w:rsidR="00961E4D">
        <w:rPr>
          <w:spacing w:val="-8"/>
        </w:rPr>
        <w:t>40</w:t>
      </w:r>
      <w:r w:rsidR="00961E4D">
        <w:rPr>
          <w:spacing w:val="-1"/>
        </w:rPr>
        <w:t xml:space="preserve"> </w:t>
      </w:r>
      <w:r w:rsidR="00961E4D">
        <w:rPr>
          <w:spacing w:val="-8"/>
        </w:rPr>
        <w:t>sec</w:t>
      </w:r>
      <w:r w:rsidR="00961E4D">
        <w:t xml:space="preserve"> </w:t>
      </w:r>
      <w:r w:rsidR="00961E4D">
        <w:rPr>
          <w:spacing w:val="-8"/>
        </w:rPr>
        <w:t>(30ml)</w:t>
      </w:r>
      <w:r w:rsidR="00961E4D">
        <w:rPr>
          <w:spacing w:val="-17"/>
        </w:rPr>
        <w:t xml:space="preserve"> </w:t>
      </w:r>
      <w:r w:rsidR="00961E4D">
        <w:rPr>
          <w:spacing w:val="-8"/>
        </w:rPr>
        <w:t>(brewed</w:t>
      </w:r>
      <w:r w:rsidR="00961E4D">
        <w:rPr>
          <w:spacing w:val="-17"/>
        </w:rPr>
        <w:t xml:space="preserve"> </w:t>
      </w:r>
      <w:r w:rsidR="00961E4D">
        <w:rPr>
          <w:spacing w:val="-7"/>
        </w:rPr>
        <w:t>35</w:t>
      </w:r>
      <w:r w:rsidR="00961E4D">
        <w:rPr>
          <w:spacing w:val="-1"/>
        </w:rPr>
        <w:t xml:space="preserve"> </w:t>
      </w:r>
      <w:r w:rsidR="00961E4D">
        <w:rPr>
          <w:spacing w:val="-7"/>
        </w:rPr>
        <w:t>sec</w:t>
      </w:r>
      <w:proofErr w:type="gramStart"/>
      <w:r w:rsidR="00961E4D">
        <w:rPr>
          <w:spacing w:val="-7"/>
        </w:rPr>
        <w:t>)</w:t>
      </w:r>
      <w:r w:rsidR="002E3E39">
        <w:rPr>
          <w:spacing w:val="-7"/>
        </w:rPr>
        <w:t>;</w:t>
      </w:r>
      <w:proofErr w:type="gramEnd"/>
    </w:p>
    <w:p w14:paraId="106EAE90" w14:textId="447B22F8" w:rsidR="00C85ABD" w:rsidRDefault="00C15EA5" w:rsidP="00C15EA5">
      <w:r>
        <w:rPr>
          <w:w w:val="95"/>
        </w:rPr>
        <w:t>3.</w:t>
      </w:r>
      <w:r w:rsidR="00961E4D">
        <w:rPr>
          <w:w w:val="95"/>
        </w:rPr>
        <w:t>Hot</w:t>
      </w:r>
      <w:r w:rsidR="00961E4D">
        <w:rPr>
          <w:spacing w:val="-13"/>
          <w:w w:val="95"/>
        </w:rPr>
        <w:t xml:space="preserve"> </w:t>
      </w:r>
      <w:r w:rsidR="00961E4D">
        <w:rPr>
          <w:w w:val="95"/>
        </w:rPr>
        <w:t>water</w:t>
      </w:r>
      <w:r w:rsidR="00961E4D">
        <w:rPr>
          <w:spacing w:val="-12"/>
          <w:w w:val="95"/>
        </w:rPr>
        <w:t xml:space="preserve"> </w:t>
      </w:r>
      <w:r w:rsidR="00961E4D">
        <w:rPr>
          <w:w w:val="95"/>
        </w:rPr>
        <w:t>output</w:t>
      </w:r>
      <w:r w:rsidR="00961E4D">
        <w:rPr>
          <w:spacing w:val="-13"/>
          <w:w w:val="95"/>
        </w:rPr>
        <w:t xml:space="preserve"> </w:t>
      </w:r>
      <w:r w:rsidR="00961E4D">
        <w:rPr>
          <w:w w:val="95"/>
        </w:rPr>
        <w:t>rate</w:t>
      </w:r>
      <w:r w:rsidR="00961E4D">
        <w:rPr>
          <w:spacing w:val="-12"/>
          <w:w w:val="95"/>
        </w:rPr>
        <w:t xml:space="preserve"> </w:t>
      </w:r>
      <w:r w:rsidR="00961E4D">
        <w:rPr>
          <w:w w:val="95"/>
        </w:rPr>
        <w:t>20L</w:t>
      </w:r>
      <w:r w:rsidR="00961E4D">
        <w:rPr>
          <w:spacing w:val="-7"/>
          <w:w w:val="95"/>
        </w:rPr>
        <w:t xml:space="preserve"> </w:t>
      </w:r>
      <w:r w:rsidR="00961E4D">
        <w:rPr>
          <w:w w:val="95"/>
        </w:rPr>
        <w:t>per</w:t>
      </w:r>
      <w:r w:rsidR="00961E4D">
        <w:rPr>
          <w:spacing w:val="-16"/>
          <w:w w:val="95"/>
        </w:rPr>
        <w:t xml:space="preserve"> </w:t>
      </w:r>
      <w:proofErr w:type="gramStart"/>
      <w:r w:rsidR="00961E4D">
        <w:rPr>
          <w:w w:val="95"/>
        </w:rPr>
        <w:t>hour</w:t>
      </w:r>
      <w:r w:rsidR="002E3E39">
        <w:t>;</w:t>
      </w:r>
      <w:proofErr w:type="gramEnd"/>
    </w:p>
    <w:p w14:paraId="7C3503AC" w14:textId="70E21AA2" w:rsidR="00C85ABD" w:rsidRPr="00414F4D" w:rsidRDefault="00C15EA5" w:rsidP="00C15EA5">
      <w:r>
        <w:rPr>
          <w:w w:val="95"/>
        </w:rPr>
        <w:t>4.</w:t>
      </w:r>
      <w:r w:rsidR="00961E4D">
        <w:rPr>
          <w:w w:val="95"/>
        </w:rPr>
        <w:t>Machine</w:t>
      </w:r>
      <w:r w:rsidR="00961E4D">
        <w:rPr>
          <w:spacing w:val="-18"/>
          <w:w w:val="95"/>
        </w:rPr>
        <w:t xml:space="preserve"> </w:t>
      </w:r>
      <w:r w:rsidR="00961E4D">
        <w:rPr>
          <w:w w:val="95"/>
        </w:rPr>
        <w:t>start-up</w:t>
      </w:r>
      <w:r w:rsidR="00961E4D">
        <w:rPr>
          <w:spacing w:val="-18"/>
          <w:w w:val="95"/>
        </w:rPr>
        <w:t xml:space="preserve"> </w:t>
      </w:r>
      <w:r w:rsidR="00961E4D">
        <w:rPr>
          <w:w w:val="95"/>
        </w:rPr>
        <w:t>time</w:t>
      </w:r>
      <w:r w:rsidR="00961E4D">
        <w:rPr>
          <w:spacing w:val="-17"/>
          <w:w w:val="95"/>
        </w:rPr>
        <w:t xml:space="preserve"> </w:t>
      </w:r>
      <w:r w:rsidR="00961E4D">
        <w:rPr>
          <w:w w:val="95"/>
        </w:rPr>
        <w:t>within</w:t>
      </w:r>
      <w:r w:rsidR="00961E4D">
        <w:rPr>
          <w:spacing w:val="-20"/>
          <w:w w:val="95"/>
        </w:rPr>
        <w:t xml:space="preserve"> </w:t>
      </w:r>
      <w:r w:rsidR="00961E4D">
        <w:rPr>
          <w:w w:val="95"/>
        </w:rPr>
        <w:t>3</w:t>
      </w:r>
      <w:r w:rsidR="00961E4D">
        <w:rPr>
          <w:spacing w:val="-9"/>
          <w:w w:val="95"/>
        </w:rPr>
        <w:t xml:space="preserve"> </w:t>
      </w:r>
      <w:r w:rsidR="00961E4D">
        <w:rPr>
          <w:w w:val="95"/>
        </w:rPr>
        <w:t>minutes</w:t>
      </w:r>
      <w:r w:rsidR="002E3E39">
        <w:t>.</w:t>
      </w:r>
    </w:p>
    <w:p w14:paraId="1F71C67C" w14:textId="5E2C922F" w:rsidR="00C85ABD" w:rsidRPr="00C15EA5" w:rsidRDefault="00961E4D" w:rsidP="00C15EA5">
      <w:pPr>
        <w:pStyle w:val="3"/>
        <w:spacing w:before="240" w:after="240"/>
      </w:pPr>
      <w:bookmarkStart w:id="75" w:name="2.1.4_Warehouse_storage"/>
      <w:bookmarkStart w:id="76" w:name="_bookmark14"/>
      <w:bookmarkStart w:id="77" w:name="_Toc4783"/>
      <w:bookmarkStart w:id="78" w:name="_Toc7427"/>
      <w:bookmarkStart w:id="79" w:name="_Toc28896"/>
      <w:bookmarkStart w:id="80" w:name="_Toc154667392"/>
      <w:bookmarkEnd w:id="75"/>
      <w:bookmarkEnd w:id="76"/>
      <w:r w:rsidRPr="00C15EA5">
        <w:t>2.1.4</w:t>
      </w:r>
      <w:r w:rsidR="0073616D">
        <w:t xml:space="preserve"> </w:t>
      </w:r>
      <w:r w:rsidRPr="00C15EA5">
        <w:t>Warehouse storage</w:t>
      </w:r>
      <w:bookmarkEnd w:id="77"/>
      <w:bookmarkEnd w:id="78"/>
      <w:bookmarkEnd w:id="79"/>
      <w:bookmarkEnd w:id="80"/>
      <w:r w:rsidRPr="00C15EA5">
        <w:t xml:space="preserve"> </w:t>
      </w:r>
    </w:p>
    <w:p w14:paraId="6AD8443B" w14:textId="2D24B5C2" w:rsidR="00C85ABD" w:rsidRDefault="00C15EA5" w:rsidP="00C15EA5">
      <w:r>
        <w:rPr>
          <w:spacing w:val="-1"/>
          <w:w w:val="95"/>
        </w:rPr>
        <w:t>1.</w:t>
      </w:r>
      <w:r w:rsidR="00961E4D">
        <w:rPr>
          <w:spacing w:val="-1"/>
          <w:w w:val="95"/>
        </w:rPr>
        <w:t>Storage</w:t>
      </w:r>
      <w:r w:rsidR="00961E4D">
        <w:rPr>
          <w:spacing w:val="-14"/>
          <w:w w:val="95"/>
        </w:rPr>
        <w:t xml:space="preserve"> </w:t>
      </w:r>
      <w:r w:rsidR="00961E4D">
        <w:rPr>
          <w:w w:val="95"/>
        </w:rPr>
        <w:t>temperature:</w:t>
      </w:r>
      <w:r w:rsidR="00961E4D">
        <w:rPr>
          <w:spacing w:val="-14"/>
          <w:w w:val="95"/>
        </w:rPr>
        <w:t xml:space="preserve"> </w:t>
      </w:r>
      <w:r w:rsidR="00961E4D">
        <w:rPr>
          <w:w w:val="95"/>
        </w:rPr>
        <w:t>+5°C</w:t>
      </w:r>
      <w:r w:rsidR="00961E4D">
        <w:rPr>
          <w:spacing w:val="-11"/>
          <w:w w:val="95"/>
        </w:rPr>
        <w:t xml:space="preserve"> </w:t>
      </w:r>
      <w:r w:rsidR="00961E4D">
        <w:rPr>
          <w:w w:val="95"/>
        </w:rPr>
        <w:t>to</w:t>
      </w:r>
      <w:r w:rsidR="00961E4D">
        <w:rPr>
          <w:spacing w:val="-14"/>
          <w:w w:val="95"/>
        </w:rPr>
        <w:t xml:space="preserve"> </w:t>
      </w:r>
      <w:r w:rsidR="00961E4D">
        <w:rPr>
          <w:w w:val="95"/>
        </w:rPr>
        <w:t>+50°</w:t>
      </w:r>
      <w:proofErr w:type="gramStart"/>
      <w:r w:rsidR="00961E4D">
        <w:rPr>
          <w:w w:val="95"/>
        </w:rPr>
        <w:t>C</w:t>
      </w:r>
      <w:r w:rsidR="002E3E39">
        <w:rPr>
          <w:w w:val="95"/>
        </w:rPr>
        <w:t>;</w:t>
      </w:r>
      <w:proofErr w:type="gramEnd"/>
    </w:p>
    <w:p w14:paraId="7A27FC26" w14:textId="742A69FD" w:rsidR="00C85ABD" w:rsidRPr="00C15EA5" w:rsidRDefault="00C15EA5" w:rsidP="00C15EA5">
      <w:r>
        <w:rPr>
          <w:w w:val="95"/>
        </w:rPr>
        <w:t>2.</w:t>
      </w:r>
      <w:r w:rsidR="00961E4D">
        <w:rPr>
          <w:w w:val="95"/>
        </w:rPr>
        <w:t>Humidity:</w:t>
      </w:r>
      <w:r w:rsidR="00961E4D">
        <w:rPr>
          <w:spacing w:val="-6"/>
          <w:w w:val="95"/>
        </w:rPr>
        <w:t xml:space="preserve"> </w:t>
      </w:r>
      <w:r w:rsidR="00961E4D">
        <w:rPr>
          <w:w w:val="95"/>
        </w:rPr>
        <w:t>10%-90%</w:t>
      </w:r>
      <w:r w:rsidR="00961E4D">
        <w:rPr>
          <w:spacing w:val="-5"/>
          <w:w w:val="95"/>
        </w:rPr>
        <w:t xml:space="preserve"> </w:t>
      </w:r>
      <w:r w:rsidR="00961E4D">
        <w:rPr>
          <w:w w:val="95"/>
        </w:rPr>
        <w:t>(otherwise</w:t>
      </w:r>
      <w:r w:rsidR="00961E4D">
        <w:rPr>
          <w:spacing w:val="-10"/>
          <w:w w:val="95"/>
        </w:rPr>
        <w:t xml:space="preserve"> </w:t>
      </w:r>
      <w:r w:rsidR="00961E4D">
        <w:rPr>
          <w:w w:val="95"/>
        </w:rPr>
        <w:t>drying</w:t>
      </w:r>
      <w:r w:rsidR="00961E4D">
        <w:rPr>
          <w:spacing w:val="-9"/>
          <w:w w:val="95"/>
        </w:rPr>
        <w:t xml:space="preserve"> </w:t>
      </w:r>
      <w:r w:rsidR="00961E4D">
        <w:rPr>
          <w:w w:val="95"/>
        </w:rPr>
        <w:t>required)</w:t>
      </w:r>
      <w:r w:rsidR="002E3E39">
        <w:rPr>
          <w:w w:val="95"/>
        </w:rPr>
        <w:t>.</w:t>
      </w:r>
    </w:p>
    <w:p w14:paraId="27C91A84" w14:textId="3BC1F68A" w:rsidR="00C85ABD" w:rsidRPr="00C15EA5" w:rsidRDefault="00961E4D" w:rsidP="00C15EA5">
      <w:pPr>
        <w:pStyle w:val="3"/>
        <w:spacing w:before="240" w:after="240"/>
      </w:pPr>
      <w:bookmarkStart w:id="81" w:name="2.1.5_Implementation_standards"/>
      <w:bookmarkStart w:id="82" w:name="_bookmark15"/>
      <w:bookmarkStart w:id="83" w:name="_Toc30748"/>
      <w:bookmarkStart w:id="84" w:name="_Toc7696"/>
      <w:bookmarkStart w:id="85" w:name="_Toc5514"/>
      <w:bookmarkStart w:id="86" w:name="_Toc154667393"/>
      <w:bookmarkEnd w:id="81"/>
      <w:bookmarkEnd w:id="82"/>
      <w:r w:rsidRPr="00C15EA5">
        <w:t>2.1.5</w:t>
      </w:r>
      <w:r w:rsidR="0073616D">
        <w:t xml:space="preserve"> </w:t>
      </w:r>
      <w:r w:rsidRPr="00C15EA5">
        <w:t>Implementation standards</w:t>
      </w:r>
      <w:bookmarkEnd w:id="83"/>
      <w:bookmarkEnd w:id="84"/>
      <w:bookmarkEnd w:id="85"/>
      <w:bookmarkEnd w:id="86"/>
      <w:r w:rsidRPr="00C15EA5">
        <w:t xml:space="preserve"> </w:t>
      </w:r>
    </w:p>
    <w:p w14:paraId="5DD720F7" w14:textId="77777777" w:rsidR="00C15EA5" w:rsidRPr="006D4990" w:rsidRDefault="00C15EA5" w:rsidP="00C15EA5">
      <w:pPr>
        <w:pStyle w:val="ab"/>
        <w:autoSpaceDE/>
        <w:autoSpaceDN/>
        <w:spacing w:before="0"/>
        <w:ind w:left="420" w:firstLine="0"/>
      </w:pPr>
      <w:r w:rsidRPr="006D4990">
        <w:rPr>
          <w:w w:val="95"/>
        </w:rPr>
        <w:t>Electrical</w:t>
      </w:r>
      <w:r w:rsidRPr="006D4990">
        <w:rPr>
          <w:spacing w:val="-9"/>
          <w:w w:val="95"/>
        </w:rPr>
        <w:t xml:space="preserve"> </w:t>
      </w:r>
      <w:r w:rsidRPr="006D4990">
        <w:rPr>
          <w:w w:val="95"/>
        </w:rPr>
        <w:t>Safety</w:t>
      </w:r>
      <w:r w:rsidRPr="006D4990">
        <w:rPr>
          <w:spacing w:val="-7"/>
          <w:w w:val="95"/>
        </w:rPr>
        <w:t xml:space="preserve"> </w:t>
      </w:r>
      <w:r w:rsidRPr="006D4990">
        <w:t>(CE):</w:t>
      </w:r>
    </w:p>
    <w:p w14:paraId="211883B7" w14:textId="77777777" w:rsidR="00C15EA5" w:rsidRPr="006D4990" w:rsidRDefault="00C15EA5" w:rsidP="00C15EA5">
      <w:pPr>
        <w:pStyle w:val="ab"/>
        <w:numPr>
          <w:ilvl w:val="0"/>
          <w:numId w:val="44"/>
        </w:numPr>
        <w:autoSpaceDE/>
        <w:autoSpaceDN/>
        <w:spacing w:before="0"/>
      </w:pPr>
      <w:r w:rsidRPr="006D4990">
        <w:t>LOW VOLTAGE DIRECTIVE 2006/95/</w:t>
      </w:r>
      <w:proofErr w:type="gramStart"/>
      <w:r w:rsidRPr="006D4990">
        <w:t xml:space="preserve">EC </w:t>
      </w:r>
      <w:r w:rsidRPr="006D4990">
        <w:rPr>
          <w:rFonts w:eastAsia="宋体"/>
        </w:rPr>
        <w:t>；</w:t>
      </w:r>
      <w:proofErr w:type="gramEnd"/>
    </w:p>
    <w:p w14:paraId="4481D11B" w14:textId="77777777" w:rsidR="00C15EA5" w:rsidRPr="006D4990" w:rsidRDefault="00C15EA5" w:rsidP="00C15EA5">
      <w:pPr>
        <w:pStyle w:val="ab"/>
        <w:numPr>
          <w:ilvl w:val="0"/>
          <w:numId w:val="44"/>
        </w:numPr>
        <w:autoSpaceDE/>
        <w:autoSpaceDN/>
        <w:spacing w:before="0"/>
      </w:pPr>
      <w:r w:rsidRPr="006D4990">
        <w:t xml:space="preserve">HARMONIZED STANDARDS: EN 60335-1/EN </w:t>
      </w:r>
      <w:proofErr w:type="gramStart"/>
      <w:r w:rsidRPr="006D4990">
        <w:t>60335-2-75</w:t>
      </w:r>
      <w:r w:rsidRPr="006D4990">
        <w:rPr>
          <w:rFonts w:eastAsia="宋体"/>
        </w:rPr>
        <w:t>；</w:t>
      </w:r>
      <w:proofErr w:type="gramEnd"/>
    </w:p>
    <w:p w14:paraId="433FD98B" w14:textId="77777777" w:rsidR="00C15EA5" w:rsidRPr="006D4990" w:rsidRDefault="00C15EA5" w:rsidP="00C15EA5">
      <w:pPr>
        <w:pStyle w:val="ab"/>
        <w:numPr>
          <w:ilvl w:val="0"/>
          <w:numId w:val="44"/>
        </w:numPr>
        <w:autoSpaceDE/>
        <w:autoSpaceDN/>
        <w:spacing w:before="0"/>
      </w:pPr>
      <w:r w:rsidRPr="006D4990">
        <w:t>EMC:  </w:t>
      </w:r>
    </w:p>
    <w:p w14:paraId="03897015" w14:textId="77777777" w:rsidR="00C15EA5" w:rsidRPr="006D4990" w:rsidRDefault="00C15EA5" w:rsidP="00C15EA5">
      <w:pPr>
        <w:pStyle w:val="ab"/>
        <w:numPr>
          <w:ilvl w:val="0"/>
          <w:numId w:val="44"/>
        </w:numPr>
        <w:autoSpaceDE/>
        <w:autoSpaceDN/>
        <w:spacing w:before="0"/>
      </w:pPr>
      <w:r w:rsidRPr="006D4990">
        <w:t>DIRECTIVE 2004/108/</w:t>
      </w:r>
      <w:proofErr w:type="gramStart"/>
      <w:r w:rsidRPr="006D4990">
        <w:t xml:space="preserve">EC </w:t>
      </w:r>
      <w:r w:rsidRPr="006D4990">
        <w:rPr>
          <w:rFonts w:eastAsia="宋体"/>
        </w:rPr>
        <w:t>；</w:t>
      </w:r>
      <w:proofErr w:type="gramEnd"/>
    </w:p>
    <w:p w14:paraId="4A9D8D27" w14:textId="77777777" w:rsidR="00C15EA5" w:rsidRPr="006D4990" w:rsidRDefault="00C15EA5" w:rsidP="00C15EA5">
      <w:pPr>
        <w:pStyle w:val="ab"/>
        <w:numPr>
          <w:ilvl w:val="0"/>
          <w:numId w:val="44"/>
        </w:numPr>
        <w:autoSpaceDE/>
        <w:autoSpaceDN/>
        <w:spacing w:before="0"/>
        <w:rPr>
          <w:lang w:val="nl-NL"/>
        </w:rPr>
      </w:pPr>
      <w:r w:rsidRPr="006D4990">
        <w:t>HARMONIZED STANDARDS: EN 61000-6-3 / EN 61000-6-1 / EN 61000-3-2 /</w:t>
      </w:r>
      <w:r w:rsidRPr="006D4990">
        <w:rPr>
          <w:lang w:val="nl-NL"/>
        </w:rPr>
        <w:t xml:space="preserve"> EN 61000-3-3 / EN 55014-1 / EN </w:t>
      </w:r>
      <w:proofErr w:type="gramStart"/>
      <w:r w:rsidRPr="006D4990">
        <w:rPr>
          <w:lang w:val="nl-NL"/>
        </w:rPr>
        <w:t>62233</w:t>
      </w:r>
      <w:r w:rsidRPr="006D4990">
        <w:rPr>
          <w:rFonts w:eastAsia="宋体"/>
          <w:lang w:val="nl-NL"/>
        </w:rPr>
        <w:t>；</w:t>
      </w:r>
      <w:proofErr w:type="gramEnd"/>
    </w:p>
    <w:p w14:paraId="193CDB80" w14:textId="77777777" w:rsidR="00C15EA5" w:rsidRPr="006D4990" w:rsidRDefault="00C15EA5" w:rsidP="00C15EA5">
      <w:pPr>
        <w:pStyle w:val="ab"/>
        <w:numPr>
          <w:ilvl w:val="0"/>
          <w:numId w:val="44"/>
        </w:numPr>
        <w:autoSpaceDE/>
        <w:autoSpaceDN/>
        <w:spacing w:before="0"/>
      </w:pPr>
      <w:r w:rsidRPr="006D4990">
        <w:t xml:space="preserve">ROHS: </w:t>
      </w:r>
    </w:p>
    <w:p w14:paraId="4EBD782B" w14:textId="77777777" w:rsidR="00C15EA5" w:rsidRPr="006D4990" w:rsidRDefault="00C15EA5" w:rsidP="00C15EA5">
      <w:pPr>
        <w:pStyle w:val="ab"/>
        <w:numPr>
          <w:ilvl w:val="0"/>
          <w:numId w:val="44"/>
        </w:numPr>
        <w:autoSpaceDE/>
        <w:autoSpaceDN/>
        <w:spacing w:before="0"/>
      </w:pPr>
      <w:r w:rsidRPr="006D4990">
        <w:t>DIRECTIVE 2002/95/</w:t>
      </w:r>
      <w:proofErr w:type="gramStart"/>
      <w:r w:rsidRPr="006D4990">
        <w:t>EC</w:t>
      </w:r>
      <w:r w:rsidRPr="006D4990">
        <w:rPr>
          <w:rFonts w:eastAsia="宋体"/>
        </w:rPr>
        <w:t>；</w:t>
      </w:r>
      <w:proofErr w:type="gramEnd"/>
    </w:p>
    <w:p w14:paraId="55B7EC13" w14:textId="77777777" w:rsidR="00C15EA5" w:rsidRPr="006D4990" w:rsidRDefault="00C15EA5" w:rsidP="00C15EA5">
      <w:pPr>
        <w:pStyle w:val="ab"/>
        <w:numPr>
          <w:ilvl w:val="0"/>
          <w:numId w:val="44"/>
        </w:numPr>
        <w:tabs>
          <w:tab w:val="left" w:pos="1332"/>
          <w:tab w:val="left" w:pos="1333"/>
        </w:tabs>
        <w:spacing w:before="0"/>
      </w:pPr>
      <w:r w:rsidRPr="006D4990">
        <w:rPr>
          <w:w w:val="95"/>
        </w:rPr>
        <w:t>Food</w:t>
      </w:r>
      <w:r w:rsidRPr="006D4990">
        <w:rPr>
          <w:spacing w:val="-4"/>
          <w:w w:val="95"/>
        </w:rPr>
        <w:t xml:space="preserve"> </w:t>
      </w:r>
      <w:r w:rsidRPr="006D4990">
        <w:rPr>
          <w:w w:val="95"/>
        </w:rPr>
        <w:t>Safety:</w:t>
      </w:r>
    </w:p>
    <w:p w14:paraId="0BE888AC" w14:textId="77777777" w:rsidR="00C15EA5" w:rsidRPr="006D4990" w:rsidRDefault="00C15EA5" w:rsidP="00C15EA5">
      <w:pPr>
        <w:pStyle w:val="ab"/>
        <w:numPr>
          <w:ilvl w:val="0"/>
          <w:numId w:val="45"/>
        </w:numPr>
        <w:autoSpaceDE/>
        <w:autoSpaceDN/>
        <w:spacing w:before="0"/>
      </w:pPr>
      <w:r w:rsidRPr="006D4990">
        <w:t>DIRECTIVE 1935/2004/</w:t>
      </w:r>
      <w:proofErr w:type="gramStart"/>
      <w:r w:rsidRPr="006D4990">
        <w:t>EC</w:t>
      </w:r>
      <w:r w:rsidRPr="006D4990">
        <w:rPr>
          <w:rFonts w:eastAsia="宋体"/>
        </w:rPr>
        <w:t>；</w:t>
      </w:r>
      <w:proofErr w:type="gramEnd"/>
    </w:p>
    <w:p w14:paraId="72CFD3F2" w14:textId="77777777" w:rsidR="00C15EA5" w:rsidRPr="006D4990" w:rsidRDefault="00C15EA5" w:rsidP="00C15EA5">
      <w:pPr>
        <w:pStyle w:val="ab"/>
        <w:numPr>
          <w:ilvl w:val="0"/>
          <w:numId w:val="45"/>
        </w:numPr>
        <w:tabs>
          <w:tab w:val="left" w:pos="1332"/>
          <w:tab w:val="left" w:pos="1333"/>
        </w:tabs>
        <w:spacing w:before="0"/>
      </w:pPr>
      <w:r w:rsidRPr="006D4990">
        <w:rPr>
          <w:w w:val="95"/>
        </w:rPr>
        <w:t>Energy</w:t>
      </w:r>
      <w:r w:rsidRPr="006D4990">
        <w:rPr>
          <w:spacing w:val="-5"/>
          <w:w w:val="95"/>
        </w:rPr>
        <w:t xml:space="preserve"> </w:t>
      </w:r>
      <w:r w:rsidRPr="006D4990">
        <w:rPr>
          <w:w w:val="95"/>
        </w:rPr>
        <w:t>consumption</w:t>
      </w:r>
      <w:r w:rsidRPr="006D4990">
        <w:rPr>
          <w:spacing w:val="-5"/>
          <w:w w:val="95"/>
        </w:rPr>
        <w:t xml:space="preserve"> </w:t>
      </w:r>
      <w:r w:rsidRPr="006D4990">
        <w:rPr>
          <w:w w:val="95"/>
        </w:rPr>
        <w:t>level:</w:t>
      </w:r>
    </w:p>
    <w:p w14:paraId="2A02E43A" w14:textId="77777777" w:rsidR="00C15EA5" w:rsidRPr="00256F04" w:rsidRDefault="00C15EA5" w:rsidP="00C15EA5">
      <w:pPr>
        <w:pStyle w:val="ab"/>
        <w:numPr>
          <w:ilvl w:val="0"/>
          <w:numId w:val="45"/>
        </w:numPr>
        <w:tabs>
          <w:tab w:val="left" w:pos="1332"/>
          <w:tab w:val="left" w:pos="1333"/>
        </w:tabs>
        <w:spacing w:before="0"/>
      </w:pPr>
      <w:r w:rsidRPr="006D4990">
        <w:rPr>
          <w:w w:val="95"/>
        </w:rPr>
        <w:t>Standby</w:t>
      </w:r>
      <w:r w:rsidRPr="006D4990">
        <w:rPr>
          <w:spacing w:val="-9"/>
          <w:w w:val="95"/>
        </w:rPr>
        <w:t xml:space="preserve"> </w:t>
      </w:r>
      <w:r w:rsidRPr="006D4990">
        <w:rPr>
          <w:w w:val="95"/>
        </w:rPr>
        <w:t>power</w:t>
      </w:r>
      <w:r w:rsidRPr="006D4990">
        <w:rPr>
          <w:spacing w:val="-8"/>
          <w:w w:val="95"/>
        </w:rPr>
        <w:t xml:space="preserve"> </w:t>
      </w:r>
      <w:r w:rsidRPr="006D4990">
        <w:rPr>
          <w:w w:val="95"/>
        </w:rPr>
        <w:t>consumption</w:t>
      </w:r>
      <w:r w:rsidRPr="006D4990">
        <w:rPr>
          <w:spacing w:val="-8"/>
          <w:w w:val="95"/>
        </w:rPr>
        <w:t xml:space="preserve"> </w:t>
      </w:r>
      <w:r w:rsidRPr="006D4990">
        <w:rPr>
          <w:w w:val="95"/>
        </w:rPr>
        <w:t>below</w:t>
      </w:r>
      <w:r w:rsidRPr="006D4990">
        <w:rPr>
          <w:spacing w:val="-6"/>
          <w:w w:val="95"/>
        </w:rPr>
        <w:t xml:space="preserve"> </w:t>
      </w:r>
      <w:r w:rsidRPr="006D4990">
        <w:rPr>
          <w:w w:val="95"/>
        </w:rPr>
        <w:t>70W.</w:t>
      </w:r>
    </w:p>
    <w:p w14:paraId="2489454D" w14:textId="77777777" w:rsidR="00C85ABD" w:rsidRDefault="00C85ABD">
      <w:pPr>
        <w:pStyle w:val="a4"/>
        <w:spacing w:before="1"/>
        <w:rPr>
          <w:rFonts w:ascii="Times New Roman" w:hAnsi="Times New Roman" w:cs="Times New Roman"/>
          <w:sz w:val="3"/>
        </w:rPr>
      </w:pPr>
    </w:p>
    <w:p w14:paraId="41345724" w14:textId="27DCB853" w:rsidR="00C85ABD" w:rsidRDefault="00C85ABD">
      <w:pPr>
        <w:pStyle w:val="a4"/>
        <w:spacing w:line="20" w:lineRule="exact"/>
        <w:ind w:left="914"/>
        <w:rPr>
          <w:rFonts w:ascii="Times New Roman" w:hAnsi="Times New Roman" w:cs="Times New Roman"/>
          <w:sz w:val="2"/>
        </w:rPr>
      </w:pPr>
    </w:p>
    <w:p w14:paraId="6486077B" w14:textId="2EFE24CB" w:rsidR="00C85ABD" w:rsidRPr="00C15EA5" w:rsidRDefault="00961E4D" w:rsidP="00C15EA5">
      <w:pPr>
        <w:pStyle w:val="3"/>
        <w:spacing w:before="240" w:after="240"/>
      </w:pPr>
      <w:bookmarkStart w:id="87" w:name="_bookmark16"/>
      <w:bookmarkStart w:id="88" w:name="2.1.6_Machine_installation"/>
      <w:bookmarkStart w:id="89" w:name="_Toc833"/>
      <w:bookmarkStart w:id="90" w:name="_Toc4769"/>
      <w:bookmarkStart w:id="91" w:name="_Toc5741"/>
      <w:bookmarkStart w:id="92" w:name="_Toc154667394"/>
      <w:bookmarkEnd w:id="87"/>
      <w:bookmarkEnd w:id="88"/>
      <w:r>
        <w:rPr>
          <w:spacing w:val="-3"/>
          <w:w w:val="98"/>
          <w:lang w:eastAsia="zh-CN"/>
        </w:rPr>
        <w:t>2.</w:t>
      </w:r>
      <w:r w:rsidR="00C15EA5">
        <w:rPr>
          <w:spacing w:val="-3"/>
          <w:w w:val="98"/>
          <w:lang w:eastAsia="zh-CN"/>
        </w:rPr>
        <w:t xml:space="preserve">1.6 </w:t>
      </w:r>
      <w:r>
        <w:rPr>
          <w:w w:val="95"/>
        </w:rPr>
        <w:t>Machine</w:t>
      </w:r>
      <w:r>
        <w:rPr>
          <w:spacing w:val="-30"/>
          <w:w w:val="95"/>
        </w:rPr>
        <w:t xml:space="preserve"> </w:t>
      </w:r>
      <w:r>
        <w:rPr>
          <w:w w:val="95"/>
        </w:rPr>
        <w:t>installation</w:t>
      </w:r>
      <w:bookmarkEnd w:id="89"/>
      <w:bookmarkEnd w:id="90"/>
      <w:bookmarkEnd w:id="91"/>
      <w:bookmarkEnd w:id="92"/>
      <w:r>
        <w:t xml:space="preserve"> </w:t>
      </w:r>
    </w:p>
    <w:p w14:paraId="6D69AB79" w14:textId="77777777" w:rsidR="00414F4D" w:rsidRPr="006D4990" w:rsidRDefault="00414F4D" w:rsidP="00414F4D">
      <w:pPr>
        <w:pStyle w:val="ab"/>
        <w:numPr>
          <w:ilvl w:val="0"/>
          <w:numId w:val="46"/>
        </w:numPr>
        <w:tabs>
          <w:tab w:val="left" w:pos="630"/>
          <w:tab w:val="left" w:pos="1332"/>
          <w:tab w:val="left" w:pos="1333"/>
        </w:tabs>
        <w:spacing w:before="0"/>
      </w:pPr>
      <w:r w:rsidRPr="006D4990">
        <w:t>Power</w:t>
      </w:r>
      <w:r w:rsidRPr="006D4990">
        <w:rPr>
          <w:spacing w:val="-4"/>
        </w:rPr>
        <w:t xml:space="preserve"> </w:t>
      </w:r>
      <w:r w:rsidRPr="006D4990">
        <w:t>supply:</w:t>
      </w:r>
      <w:r w:rsidRPr="006D4990">
        <w:rPr>
          <w:spacing w:val="-8"/>
        </w:rPr>
        <w:t xml:space="preserve"> </w:t>
      </w:r>
      <w:r w:rsidRPr="006D4990">
        <w:t>AC230V</w:t>
      </w:r>
      <w:r w:rsidRPr="006D4990">
        <w:rPr>
          <w:spacing w:val="-2"/>
        </w:rPr>
        <w:t xml:space="preserve"> </w:t>
      </w:r>
      <w:r w:rsidRPr="006D4990">
        <w:t>/</w:t>
      </w:r>
      <w:r w:rsidRPr="006D4990">
        <w:rPr>
          <w:spacing w:val="-8"/>
        </w:rPr>
        <w:t xml:space="preserve"> </w:t>
      </w:r>
      <w:r w:rsidRPr="006D4990">
        <w:t>50</w:t>
      </w:r>
      <w:r w:rsidRPr="006D4990">
        <w:rPr>
          <w:spacing w:val="-2"/>
        </w:rPr>
        <w:t xml:space="preserve"> </w:t>
      </w:r>
      <w:proofErr w:type="gramStart"/>
      <w:r w:rsidRPr="006D4990">
        <w:t>Hz</w:t>
      </w:r>
      <w:r>
        <w:t>;</w:t>
      </w:r>
      <w:proofErr w:type="gramEnd"/>
    </w:p>
    <w:p w14:paraId="09E43BFE" w14:textId="77777777" w:rsidR="00414F4D" w:rsidRPr="006D4990" w:rsidRDefault="00414F4D" w:rsidP="00414F4D">
      <w:pPr>
        <w:pStyle w:val="ab"/>
        <w:numPr>
          <w:ilvl w:val="0"/>
          <w:numId w:val="46"/>
        </w:numPr>
        <w:tabs>
          <w:tab w:val="left" w:pos="630"/>
          <w:tab w:val="left" w:pos="1332"/>
          <w:tab w:val="left" w:pos="1333"/>
        </w:tabs>
        <w:spacing w:before="0"/>
      </w:pPr>
      <w:r w:rsidRPr="006D4990">
        <w:t>Installed</w:t>
      </w:r>
      <w:r w:rsidRPr="006D4990">
        <w:rPr>
          <w:spacing w:val="-6"/>
        </w:rPr>
        <w:t xml:space="preserve"> </w:t>
      </w:r>
      <w:r w:rsidRPr="006D4990">
        <w:t>power:</w:t>
      </w:r>
      <w:r w:rsidRPr="006D4990">
        <w:rPr>
          <w:spacing w:val="-10"/>
        </w:rPr>
        <w:t xml:space="preserve"> </w:t>
      </w:r>
      <w:proofErr w:type="gramStart"/>
      <w:r w:rsidRPr="006D4990">
        <w:t>3000W</w:t>
      </w:r>
      <w:r w:rsidRPr="006D4990">
        <w:rPr>
          <w:rFonts w:eastAsia="宋体"/>
        </w:rPr>
        <w:t>；</w:t>
      </w:r>
      <w:proofErr w:type="gramEnd"/>
    </w:p>
    <w:p w14:paraId="13DE3CA5" w14:textId="77777777" w:rsidR="00414F4D" w:rsidRPr="006D4990" w:rsidRDefault="00414F4D" w:rsidP="00414F4D">
      <w:pPr>
        <w:pStyle w:val="ab"/>
        <w:numPr>
          <w:ilvl w:val="0"/>
          <w:numId w:val="46"/>
        </w:numPr>
        <w:tabs>
          <w:tab w:val="left" w:pos="630"/>
          <w:tab w:val="left" w:pos="1332"/>
          <w:tab w:val="left" w:pos="1333"/>
        </w:tabs>
        <w:spacing w:before="0"/>
      </w:pPr>
      <w:r w:rsidRPr="006D4990">
        <w:rPr>
          <w:spacing w:val="-1"/>
        </w:rPr>
        <w:t>Fuse:</w:t>
      </w:r>
      <w:r w:rsidRPr="006D4990">
        <w:rPr>
          <w:spacing w:val="-11"/>
        </w:rPr>
        <w:t xml:space="preserve"> </w:t>
      </w:r>
      <w:proofErr w:type="gramStart"/>
      <w:r w:rsidRPr="006D4990">
        <w:rPr>
          <w:spacing w:val="-1"/>
        </w:rPr>
        <w:t>15A</w:t>
      </w:r>
      <w:r>
        <w:rPr>
          <w:spacing w:val="-1"/>
        </w:rPr>
        <w:t>;</w:t>
      </w:r>
      <w:proofErr w:type="gramEnd"/>
    </w:p>
    <w:p w14:paraId="4FC9305A" w14:textId="77777777" w:rsidR="00414F4D" w:rsidRPr="006D4990" w:rsidRDefault="00414F4D" w:rsidP="00414F4D">
      <w:pPr>
        <w:pStyle w:val="ab"/>
        <w:numPr>
          <w:ilvl w:val="0"/>
          <w:numId w:val="46"/>
        </w:numPr>
        <w:tabs>
          <w:tab w:val="left" w:pos="630"/>
          <w:tab w:val="left" w:pos="1332"/>
          <w:tab w:val="left" w:pos="1333"/>
        </w:tabs>
        <w:spacing w:before="0"/>
      </w:pPr>
      <w:r w:rsidRPr="006D4990">
        <w:t>Water</w:t>
      </w:r>
      <w:r w:rsidRPr="006D4990">
        <w:rPr>
          <w:spacing w:val="-4"/>
        </w:rPr>
        <w:t xml:space="preserve"> </w:t>
      </w:r>
      <w:r w:rsidRPr="006D4990">
        <w:t>inlet</w:t>
      </w:r>
      <w:r w:rsidRPr="006D4990">
        <w:rPr>
          <w:spacing w:val="-4"/>
        </w:rPr>
        <w:t xml:space="preserve"> </w:t>
      </w:r>
      <w:r w:rsidRPr="006D4990">
        <w:t>pressure:</w:t>
      </w:r>
      <w:r w:rsidRPr="006D4990">
        <w:rPr>
          <w:spacing w:val="5"/>
        </w:rPr>
        <w:t xml:space="preserve"> </w:t>
      </w:r>
      <w:r w:rsidRPr="006D4990">
        <w:t>0.5</w:t>
      </w:r>
      <w:r>
        <w:t>~</w:t>
      </w:r>
      <w:r w:rsidRPr="006D4990">
        <w:t>7</w:t>
      </w:r>
      <w:r w:rsidRPr="006D4990">
        <w:rPr>
          <w:spacing w:val="-2"/>
        </w:rPr>
        <w:t xml:space="preserve"> </w:t>
      </w:r>
      <w:proofErr w:type="gramStart"/>
      <w:r w:rsidRPr="006D4990">
        <w:t>BAR</w:t>
      </w:r>
      <w:r>
        <w:t>;</w:t>
      </w:r>
      <w:proofErr w:type="gramEnd"/>
    </w:p>
    <w:p w14:paraId="7450BF30" w14:textId="77777777" w:rsidR="00414F4D" w:rsidRPr="006D4990" w:rsidRDefault="00414F4D" w:rsidP="00414F4D">
      <w:pPr>
        <w:pStyle w:val="ab"/>
        <w:numPr>
          <w:ilvl w:val="0"/>
          <w:numId w:val="46"/>
        </w:numPr>
        <w:tabs>
          <w:tab w:val="left" w:pos="630"/>
          <w:tab w:val="left" w:pos="1332"/>
          <w:tab w:val="left" w:pos="1333"/>
        </w:tabs>
        <w:spacing w:before="0"/>
      </w:pPr>
      <w:r w:rsidRPr="006D4990">
        <w:t>Mounting</w:t>
      </w:r>
      <w:r w:rsidRPr="006D4990">
        <w:rPr>
          <w:spacing w:val="-2"/>
        </w:rPr>
        <w:t xml:space="preserve"> </w:t>
      </w:r>
      <w:r w:rsidRPr="006D4990">
        <w:t>space</w:t>
      </w:r>
      <w:r w:rsidRPr="006D4990">
        <w:rPr>
          <w:spacing w:val="-2"/>
        </w:rPr>
        <w:t xml:space="preserve"> </w:t>
      </w:r>
      <w:r w:rsidRPr="006D4990">
        <w:t>on</w:t>
      </w:r>
      <w:r w:rsidRPr="006D4990">
        <w:rPr>
          <w:spacing w:val="-2"/>
        </w:rPr>
        <w:t xml:space="preserve"> </w:t>
      </w:r>
      <w:r w:rsidRPr="006D4990">
        <w:t>the</w:t>
      </w:r>
      <w:r w:rsidRPr="006D4990">
        <w:rPr>
          <w:spacing w:val="-4"/>
        </w:rPr>
        <w:t xml:space="preserve"> </w:t>
      </w:r>
      <w:r w:rsidRPr="006D4990">
        <w:t>back:</w:t>
      </w:r>
      <w:r w:rsidRPr="006D4990">
        <w:rPr>
          <w:spacing w:val="1"/>
        </w:rPr>
        <w:t xml:space="preserve"> </w:t>
      </w:r>
      <w:r w:rsidRPr="006D4990">
        <w:t>60</w:t>
      </w:r>
      <w:r w:rsidRPr="006D4990">
        <w:rPr>
          <w:spacing w:val="-1"/>
        </w:rPr>
        <w:t xml:space="preserve"> </w:t>
      </w:r>
      <w:proofErr w:type="gramStart"/>
      <w:r w:rsidRPr="006D4990">
        <w:t>mm</w:t>
      </w:r>
      <w:r>
        <w:t>;</w:t>
      </w:r>
      <w:proofErr w:type="gramEnd"/>
    </w:p>
    <w:p w14:paraId="58C3941D" w14:textId="77777777" w:rsidR="00414F4D" w:rsidRPr="006D4990" w:rsidRDefault="00414F4D" w:rsidP="00414F4D">
      <w:pPr>
        <w:pStyle w:val="ab"/>
        <w:numPr>
          <w:ilvl w:val="0"/>
          <w:numId w:val="46"/>
        </w:numPr>
        <w:tabs>
          <w:tab w:val="left" w:pos="630"/>
          <w:tab w:val="left" w:pos="1332"/>
          <w:tab w:val="left" w:pos="1333"/>
        </w:tabs>
        <w:spacing w:before="0"/>
      </w:pPr>
      <w:r w:rsidRPr="006D4990">
        <w:rPr>
          <w:w w:val="90"/>
        </w:rPr>
        <w:t>Side</w:t>
      </w:r>
      <w:r w:rsidRPr="006D4990">
        <w:rPr>
          <w:spacing w:val="37"/>
          <w:w w:val="90"/>
        </w:rPr>
        <w:t xml:space="preserve"> </w:t>
      </w:r>
      <w:r w:rsidRPr="006D4990">
        <w:rPr>
          <w:w w:val="90"/>
        </w:rPr>
        <w:t>mounting</w:t>
      </w:r>
      <w:r w:rsidRPr="006D4990">
        <w:rPr>
          <w:spacing w:val="39"/>
          <w:w w:val="90"/>
        </w:rPr>
        <w:t xml:space="preserve"> </w:t>
      </w:r>
      <w:r w:rsidRPr="006D4990">
        <w:rPr>
          <w:w w:val="90"/>
        </w:rPr>
        <w:t>space:</w:t>
      </w:r>
      <w:r w:rsidRPr="006D4990">
        <w:rPr>
          <w:spacing w:val="16"/>
          <w:w w:val="90"/>
        </w:rPr>
        <w:t xml:space="preserve"> </w:t>
      </w:r>
      <w:r w:rsidRPr="006D4990">
        <w:rPr>
          <w:w w:val="90"/>
        </w:rPr>
        <w:t>0mm</w:t>
      </w:r>
      <w:r w:rsidRPr="006D4990">
        <w:rPr>
          <w:spacing w:val="21"/>
          <w:w w:val="90"/>
        </w:rPr>
        <w:t xml:space="preserve"> </w:t>
      </w:r>
      <w:r w:rsidRPr="006D4990">
        <w:rPr>
          <w:w w:val="90"/>
        </w:rPr>
        <w:t>(5mm</w:t>
      </w:r>
      <w:r w:rsidRPr="006D4990">
        <w:rPr>
          <w:spacing w:val="12"/>
          <w:w w:val="90"/>
        </w:rPr>
        <w:t xml:space="preserve"> </w:t>
      </w:r>
      <w:r w:rsidRPr="006D4990">
        <w:rPr>
          <w:w w:val="90"/>
        </w:rPr>
        <w:t>recommended</w:t>
      </w:r>
      <w:proofErr w:type="gramStart"/>
      <w:r w:rsidRPr="006D4990">
        <w:rPr>
          <w:w w:val="90"/>
        </w:rPr>
        <w:t>)</w:t>
      </w:r>
      <w:r>
        <w:rPr>
          <w:w w:val="90"/>
        </w:rPr>
        <w:t>;</w:t>
      </w:r>
      <w:proofErr w:type="gramEnd"/>
    </w:p>
    <w:p w14:paraId="62160A27" w14:textId="77777777" w:rsidR="00414F4D" w:rsidRPr="006D4990" w:rsidRDefault="00414F4D" w:rsidP="00414F4D">
      <w:pPr>
        <w:pStyle w:val="ab"/>
        <w:numPr>
          <w:ilvl w:val="0"/>
          <w:numId w:val="46"/>
        </w:numPr>
        <w:tabs>
          <w:tab w:val="left" w:pos="630"/>
          <w:tab w:val="left" w:pos="1332"/>
          <w:tab w:val="left" w:pos="1333"/>
        </w:tabs>
        <w:spacing w:before="0"/>
      </w:pPr>
      <w:r w:rsidRPr="006D4990">
        <w:rPr>
          <w:w w:val="95"/>
        </w:rPr>
        <w:t>Inlet</w:t>
      </w:r>
      <w:r w:rsidRPr="006D4990">
        <w:rPr>
          <w:spacing w:val="-5"/>
          <w:w w:val="95"/>
        </w:rPr>
        <w:t xml:space="preserve"> </w:t>
      </w:r>
      <w:r w:rsidRPr="006D4990">
        <w:rPr>
          <w:w w:val="95"/>
        </w:rPr>
        <w:t>water</w:t>
      </w:r>
      <w:r w:rsidRPr="006D4990">
        <w:rPr>
          <w:spacing w:val="-5"/>
          <w:w w:val="95"/>
        </w:rPr>
        <w:t xml:space="preserve"> </w:t>
      </w:r>
      <w:r w:rsidRPr="006D4990">
        <w:rPr>
          <w:w w:val="95"/>
        </w:rPr>
        <w:t>hardness:</w:t>
      </w:r>
      <w:r w:rsidRPr="006D4990">
        <w:rPr>
          <w:spacing w:val="-2"/>
          <w:w w:val="95"/>
        </w:rPr>
        <w:t xml:space="preserve"> </w:t>
      </w:r>
      <w:r w:rsidRPr="006D4990">
        <w:rPr>
          <w:w w:val="95"/>
        </w:rPr>
        <w:t>2~8ºHD</w:t>
      </w:r>
      <w:r w:rsidRPr="006D4990">
        <w:rPr>
          <w:spacing w:val="-3"/>
          <w:w w:val="95"/>
        </w:rPr>
        <w:t xml:space="preserve"> </w:t>
      </w:r>
      <w:r w:rsidRPr="006D4990">
        <w:rPr>
          <w:w w:val="95"/>
        </w:rPr>
        <w:t>(some</w:t>
      </w:r>
      <w:r w:rsidRPr="006D4990">
        <w:rPr>
          <w:spacing w:val="-5"/>
          <w:w w:val="95"/>
        </w:rPr>
        <w:t xml:space="preserve"> </w:t>
      </w:r>
      <w:r w:rsidRPr="006D4990">
        <w:rPr>
          <w:w w:val="95"/>
        </w:rPr>
        <w:t>areas</w:t>
      </w:r>
      <w:r w:rsidRPr="006D4990">
        <w:rPr>
          <w:spacing w:val="-5"/>
          <w:w w:val="95"/>
        </w:rPr>
        <w:t xml:space="preserve"> </w:t>
      </w:r>
      <w:r w:rsidRPr="006D4990">
        <w:rPr>
          <w:w w:val="95"/>
        </w:rPr>
        <w:t>exceed</w:t>
      </w:r>
      <w:r w:rsidRPr="006D4990">
        <w:rPr>
          <w:spacing w:val="-5"/>
          <w:w w:val="95"/>
        </w:rPr>
        <w:t xml:space="preserve"> </w:t>
      </w:r>
      <w:r w:rsidRPr="006D4990">
        <w:rPr>
          <w:w w:val="95"/>
        </w:rPr>
        <w:t></w:t>
      </w:r>
      <w:r w:rsidRPr="006D4990">
        <w:rPr>
          <w:spacing w:val="-2"/>
          <w:w w:val="95"/>
        </w:rPr>
        <w:t xml:space="preserve"> </w:t>
      </w:r>
      <w:r w:rsidRPr="006D4990">
        <w:rPr>
          <w:w w:val="95"/>
        </w:rPr>
        <w:t>HD,</w:t>
      </w:r>
      <w:r w:rsidRPr="006D4990">
        <w:rPr>
          <w:spacing w:val="-3"/>
          <w:w w:val="95"/>
        </w:rPr>
        <w:t xml:space="preserve"> </w:t>
      </w:r>
      <w:r w:rsidRPr="006D4990">
        <w:rPr>
          <w:w w:val="95"/>
        </w:rPr>
        <w:t>filter</w:t>
      </w:r>
      <w:r w:rsidRPr="006D4990">
        <w:rPr>
          <w:spacing w:val="-4"/>
          <w:w w:val="95"/>
        </w:rPr>
        <w:t xml:space="preserve"> </w:t>
      </w:r>
      <w:r w:rsidRPr="006D4990">
        <w:rPr>
          <w:w w:val="95"/>
        </w:rPr>
        <w:t>recommended)</w:t>
      </w:r>
      <w:r w:rsidRPr="006D4990">
        <w:rPr>
          <w:rFonts w:eastAsia="宋体"/>
          <w:lang w:eastAsia="zh-CN"/>
        </w:rPr>
        <w:t>；</w:t>
      </w:r>
    </w:p>
    <w:p w14:paraId="02907069" w14:textId="77777777" w:rsidR="00414F4D" w:rsidRPr="006D4990" w:rsidRDefault="00414F4D" w:rsidP="00414F4D">
      <w:pPr>
        <w:pStyle w:val="ab"/>
        <w:numPr>
          <w:ilvl w:val="0"/>
          <w:numId w:val="46"/>
        </w:numPr>
        <w:tabs>
          <w:tab w:val="left" w:pos="630"/>
          <w:tab w:val="left" w:pos="1332"/>
          <w:tab w:val="left" w:pos="1333"/>
        </w:tabs>
        <w:spacing w:before="0"/>
      </w:pPr>
      <w:r w:rsidRPr="006D4990">
        <w:lastRenderedPageBreak/>
        <w:t>Operating</w:t>
      </w:r>
      <w:r w:rsidRPr="006D4990">
        <w:rPr>
          <w:spacing w:val="-12"/>
        </w:rPr>
        <w:t xml:space="preserve"> </w:t>
      </w:r>
      <w:r w:rsidRPr="006D4990">
        <w:t>environment: 5-35°C,</w:t>
      </w:r>
      <w:r w:rsidRPr="006D4990">
        <w:rPr>
          <w:spacing w:val="38"/>
        </w:rPr>
        <w:t xml:space="preserve"> </w:t>
      </w:r>
      <w:r w:rsidRPr="006D4990">
        <w:t>maximum</w:t>
      </w:r>
      <w:r w:rsidRPr="006D4990">
        <w:rPr>
          <w:spacing w:val="-13"/>
        </w:rPr>
        <w:t xml:space="preserve"> </w:t>
      </w:r>
      <w:r w:rsidRPr="006D4990">
        <w:t>humidity</w:t>
      </w:r>
      <w:r w:rsidRPr="006D4990">
        <w:rPr>
          <w:spacing w:val="-12"/>
        </w:rPr>
        <w:t xml:space="preserve"> </w:t>
      </w:r>
      <w:proofErr w:type="gramStart"/>
      <w:r w:rsidRPr="006D4990">
        <w:t>80%</w:t>
      </w:r>
      <w:r>
        <w:t>;</w:t>
      </w:r>
      <w:proofErr w:type="gramEnd"/>
    </w:p>
    <w:p w14:paraId="43A0E610" w14:textId="73473C2A" w:rsidR="00C85ABD" w:rsidRPr="00414F4D" w:rsidRDefault="00414F4D" w:rsidP="00414F4D">
      <w:pPr>
        <w:pStyle w:val="ab"/>
        <w:numPr>
          <w:ilvl w:val="0"/>
          <w:numId w:val="46"/>
        </w:numPr>
        <w:tabs>
          <w:tab w:val="left" w:pos="1332"/>
          <w:tab w:val="left" w:pos="1333"/>
        </w:tabs>
        <w:spacing w:before="0"/>
      </w:pPr>
      <w:r w:rsidRPr="006D4990">
        <w:t>Weight:</w:t>
      </w:r>
      <w:r w:rsidRPr="006D4990">
        <w:rPr>
          <w:spacing w:val="-8"/>
        </w:rPr>
        <w:t xml:space="preserve"> </w:t>
      </w:r>
      <w:r>
        <w:t>50kg.</w:t>
      </w:r>
    </w:p>
    <w:p w14:paraId="2E82FB7C" w14:textId="1372BE9E" w:rsidR="00C85ABD" w:rsidRPr="00414F4D" w:rsidRDefault="00961E4D" w:rsidP="00D40474">
      <w:pPr>
        <w:pStyle w:val="3"/>
        <w:spacing w:before="240" w:after="240"/>
      </w:pPr>
      <w:bookmarkStart w:id="93" w:name="2.1.7_Machine_capacity_parameters"/>
      <w:bookmarkStart w:id="94" w:name="_bookmark17"/>
      <w:bookmarkStart w:id="95" w:name="_Toc8552"/>
      <w:bookmarkStart w:id="96" w:name="_Toc8587"/>
      <w:bookmarkStart w:id="97" w:name="_Toc29398"/>
      <w:bookmarkStart w:id="98" w:name="_Toc154667395"/>
      <w:bookmarkEnd w:id="93"/>
      <w:bookmarkEnd w:id="94"/>
      <w:r w:rsidRPr="00414F4D">
        <w:t>2.</w:t>
      </w:r>
      <w:r w:rsidR="00414F4D">
        <w:t xml:space="preserve">1.7 </w:t>
      </w:r>
      <w:r w:rsidRPr="00414F4D">
        <w:t>Machine capacity parameters</w:t>
      </w:r>
      <w:bookmarkEnd w:id="95"/>
      <w:bookmarkEnd w:id="96"/>
      <w:bookmarkEnd w:id="97"/>
      <w:bookmarkEnd w:id="98"/>
      <w:r w:rsidRPr="00414F4D">
        <w:t xml:space="preserve"> </w:t>
      </w:r>
    </w:p>
    <w:p w14:paraId="71F69079" w14:textId="1A3110D7" w:rsidR="00C85ABD" w:rsidRDefault="00414F4D" w:rsidP="00414F4D">
      <w:r>
        <w:rPr>
          <w:w w:val="95"/>
        </w:rPr>
        <w:t>1.</w:t>
      </w:r>
      <w:r w:rsidR="00961E4D">
        <w:rPr>
          <w:w w:val="95"/>
        </w:rPr>
        <w:t>De-aerated</w:t>
      </w:r>
      <w:r w:rsidR="00961E4D">
        <w:rPr>
          <w:spacing w:val="-15"/>
          <w:w w:val="95"/>
        </w:rPr>
        <w:t xml:space="preserve"> </w:t>
      </w:r>
      <w:r w:rsidR="00961E4D">
        <w:rPr>
          <w:w w:val="95"/>
        </w:rPr>
        <w:t>residual</w:t>
      </w:r>
      <w:r w:rsidR="00961E4D">
        <w:rPr>
          <w:spacing w:val="-15"/>
          <w:w w:val="95"/>
        </w:rPr>
        <w:t xml:space="preserve"> </w:t>
      </w:r>
      <w:r w:rsidR="00961E4D">
        <w:rPr>
          <w:w w:val="95"/>
        </w:rPr>
        <w:t>water</w:t>
      </w:r>
      <w:r w:rsidR="00961E4D">
        <w:rPr>
          <w:spacing w:val="-15"/>
          <w:w w:val="95"/>
        </w:rPr>
        <w:t xml:space="preserve"> </w:t>
      </w:r>
      <w:r w:rsidR="00961E4D">
        <w:rPr>
          <w:w w:val="95"/>
        </w:rPr>
        <w:t>tank:</w:t>
      </w:r>
      <w:r w:rsidR="00961E4D">
        <w:rPr>
          <w:spacing w:val="-15"/>
          <w:w w:val="95"/>
        </w:rPr>
        <w:t xml:space="preserve"> </w:t>
      </w:r>
      <w:proofErr w:type="gramStart"/>
      <w:r w:rsidR="00961E4D">
        <w:rPr>
          <w:w w:val="95"/>
        </w:rPr>
        <w:t>200ml</w:t>
      </w:r>
      <w:r w:rsidR="002E3E39">
        <w:rPr>
          <w:w w:val="95"/>
        </w:rPr>
        <w:t>;</w:t>
      </w:r>
      <w:proofErr w:type="gramEnd"/>
    </w:p>
    <w:p w14:paraId="1B11564A" w14:textId="675FBA61" w:rsidR="00C85ABD" w:rsidRDefault="00414F4D" w:rsidP="00414F4D">
      <w:r>
        <w:rPr>
          <w:w w:val="95"/>
        </w:rPr>
        <w:t>2.</w:t>
      </w:r>
      <w:r w:rsidR="00961E4D">
        <w:rPr>
          <w:w w:val="95"/>
        </w:rPr>
        <w:t>Boiler:</w:t>
      </w:r>
      <w:r w:rsidR="00961E4D">
        <w:rPr>
          <w:spacing w:val="-13"/>
          <w:w w:val="95"/>
        </w:rPr>
        <w:t xml:space="preserve"> </w:t>
      </w:r>
      <w:r w:rsidR="00961E4D">
        <w:rPr>
          <w:w w:val="95"/>
        </w:rPr>
        <w:t>700ml</w:t>
      </w:r>
      <w:r w:rsidR="00961E4D">
        <w:rPr>
          <w:spacing w:val="-8"/>
          <w:w w:val="95"/>
        </w:rPr>
        <w:t xml:space="preserve"> </w:t>
      </w:r>
      <w:r w:rsidR="00961E4D">
        <w:rPr>
          <w:w w:val="95"/>
        </w:rPr>
        <w:t>3000W</w:t>
      </w:r>
      <w:r w:rsidR="00961E4D">
        <w:rPr>
          <w:spacing w:val="-7"/>
          <w:w w:val="95"/>
        </w:rPr>
        <w:t xml:space="preserve"> </w:t>
      </w:r>
      <w:r w:rsidR="00961E4D">
        <w:rPr>
          <w:w w:val="95"/>
        </w:rPr>
        <w:t>AC230V/</w:t>
      </w:r>
      <w:proofErr w:type="gramStart"/>
      <w:r w:rsidR="00961E4D">
        <w:rPr>
          <w:w w:val="95"/>
        </w:rPr>
        <w:t>50Hz</w:t>
      </w:r>
      <w:r w:rsidR="002E3E39">
        <w:rPr>
          <w:w w:val="95"/>
        </w:rPr>
        <w:t>;</w:t>
      </w:r>
      <w:proofErr w:type="gramEnd"/>
    </w:p>
    <w:p w14:paraId="032810C1" w14:textId="5E7E16DE" w:rsidR="00C85ABD" w:rsidRDefault="00414F4D" w:rsidP="00414F4D">
      <w:r>
        <w:rPr>
          <w:w w:val="95"/>
        </w:rPr>
        <w:t>3.</w:t>
      </w:r>
      <w:r w:rsidR="00961E4D">
        <w:rPr>
          <w:w w:val="95"/>
        </w:rPr>
        <w:t>Drip</w:t>
      </w:r>
      <w:r w:rsidR="00961E4D">
        <w:rPr>
          <w:spacing w:val="-13"/>
          <w:w w:val="95"/>
        </w:rPr>
        <w:t xml:space="preserve"> </w:t>
      </w:r>
      <w:r w:rsidR="00961E4D">
        <w:rPr>
          <w:w w:val="95"/>
        </w:rPr>
        <w:t>tray</w:t>
      </w:r>
      <w:r w:rsidR="00961E4D">
        <w:rPr>
          <w:spacing w:val="-13"/>
          <w:w w:val="95"/>
        </w:rPr>
        <w:t xml:space="preserve"> </w:t>
      </w:r>
      <w:r w:rsidR="00961E4D">
        <w:rPr>
          <w:w w:val="95"/>
        </w:rPr>
        <w:t>volume:</w:t>
      </w:r>
      <w:r w:rsidR="00961E4D">
        <w:rPr>
          <w:spacing w:val="-12"/>
          <w:w w:val="95"/>
        </w:rPr>
        <w:t xml:space="preserve"> </w:t>
      </w:r>
      <w:proofErr w:type="gramStart"/>
      <w:r w:rsidR="00961E4D">
        <w:rPr>
          <w:w w:val="95"/>
        </w:rPr>
        <w:t>1000ml</w:t>
      </w:r>
      <w:r w:rsidR="002E3E39">
        <w:rPr>
          <w:w w:val="95"/>
        </w:rPr>
        <w:t>;</w:t>
      </w:r>
      <w:proofErr w:type="gramEnd"/>
    </w:p>
    <w:p w14:paraId="3317749C" w14:textId="08A24A45" w:rsidR="00C85ABD" w:rsidRDefault="00414F4D" w:rsidP="00414F4D">
      <w:r>
        <w:rPr>
          <w:w w:val="95"/>
        </w:rPr>
        <w:t>4.</w:t>
      </w:r>
      <w:r w:rsidR="00961E4D">
        <w:rPr>
          <w:w w:val="95"/>
        </w:rPr>
        <w:t>Coffee</w:t>
      </w:r>
      <w:r w:rsidR="00961E4D">
        <w:rPr>
          <w:spacing w:val="-12"/>
          <w:w w:val="95"/>
        </w:rPr>
        <w:t xml:space="preserve"> </w:t>
      </w:r>
      <w:r w:rsidR="00961E4D">
        <w:rPr>
          <w:w w:val="95"/>
        </w:rPr>
        <w:t>grounds</w:t>
      </w:r>
      <w:r w:rsidR="00961E4D">
        <w:rPr>
          <w:spacing w:val="-12"/>
          <w:w w:val="95"/>
        </w:rPr>
        <w:t xml:space="preserve"> </w:t>
      </w:r>
      <w:r w:rsidR="00961E4D">
        <w:rPr>
          <w:w w:val="95"/>
        </w:rPr>
        <w:t>box:</w:t>
      </w:r>
      <w:r w:rsidR="00961E4D">
        <w:rPr>
          <w:spacing w:val="-11"/>
          <w:w w:val="95"/>
        </w:rPr>
        <w:t xml:space="preserve"> </w:t>
      </w:r>
      <w:r w:rsidR="00961E4D">
        <w:rPr>
          <w:w w:val="95"/>
        </w:rPr>
        <w:t>100</w:t>
      </w:r>
      <w:r w:rsidR="00961E4D">
        <w:rPr>
          <w:spacing w:val="-6"/>
          <w:w w:val="95"/>
        </w:rPr>
        <w:t xml:space="preserve"> </w:t>
      </w:r>
      <w:r w:rsidR="00961E4D">
        <w:rPr>
          <w:w w:val="95"/>
        </w:rPr>
        <w:t>(Espresso</w:t>
      </w:r>
      <w:r w:rsidR="00961E4D">
        <w:rPr>
          <w:spacing w:val="-11"/>
          <w:w w:val="95"/>
        </w:rPr>
        <w:t xml:space="preserve"> </w:t>
      </w:r>
      <w:r w:rsidR="00961E4D">
        <w:rPr>
          <w:w w:val="95"/>
        </w:rPr>
        <w:t>based</w:t>
      </w:r>
      <w:r w:rsidR="00961E4D">
        <w:rPr>
          <w:spacing w:val="-16"/>
          <w:w w:val="95"/>
        </w:rPr>
        <w:t xml:space="preserve"> </w:t>
      </w:r>
      <w:r w:rsidR="00961E4D">
        <w:rPr>
          <w:w w:val="95"/>
        </w:rPr>
        <w:t>on</w:t>
      </w:r>
      <w:r w:rsidR="00961E4D">
        <w:rPr>
          <w:spacing w:val="-16"/>
          <w:w w:val="95"/>
        </w:rPr>
        <w:t xml:space="preserve"> </w:t>
      </w:r>
      <w:r w:rsidR="00961E4D">
        <w:rPr>
          <w:w w:val="95"/>
        </w:rPr>
        <w:t>8g</w:t>
      </w:r>
      <w:r w:rsidR="00961E4D">
        <w:rPr>
          <w:spacing w:val="-7"/>
          <w:w w:val="95"/>
        </w:rPr>
        <w:t xml:space="preserve"> </w:t>
      </w:r>
      <w:r w:rsidR="00961E4D">
        <w:rPr>
          <w:w w:val="95"/>
        </w:rPr>
        <w:t>of</w:t>
      </w:r>
      <w:r w:rsidR="00961E4D">
        <w:rPr>
          <w:spacing w:val="-7"/>
          <w:w w:val="95"/>
        </w:rPr>
        <w:t xml:space="preserve"> </w:t>
      </w:r>
      <w:r w:rsidR="00961E4D">
        <w:rPr>
          <w:w w:val="95"/>
        </w:rPr>
        <w:t>ground</w:t>
      </w:r>
      <w:r w:rsidR="00961E4D">
        <w:rPr>
          <w:spacing w:val="-14"/>
          <w:w w:val="95"/>
        </w:rPr>
        <w:t xml:space="preserve"> </w:t>
      </w:r>
      <w:r w:rsidR="00961E4D">
        <w:rPr>
          <w:w w:val="95"/>
        </w:rPr>
        <w:t>coffee</w:t>
      </w:r>
      <w:proofErr w:type="gramStart"/>
      <w:r w:rsidR="00961E4D">
        <w:rPr>
          <w:w w:val="95"/>
        </w:rPr>
        <w:t>)</w:t>
      </w:r>
      <w:r w:rsidR="002E3E39">
        <w:t>;</w:t>
      </w:r>
      <w:proofErr w:type="gramEnd"/>
    </w:p>
    <w:p w14:paraId="25E15CDE" w14:textId="5507F070" w:rsidR="00C85ABD" w:rsidRDefault="00414F4D" w:rsidP="00414F4D">
      <w:r>
        <w:rPr>
          <w:w w:val="95"/>
        </w:rPr>
        <w:t>5.</w:t>
      </w:r>
      <w:r w:rsidR="00961E4D">
        <w:rPr>
          <w:w w:val="95"/>
        </w:rPr>
        <w:t xml:space="preserve">Instant cassette volume: 3 groups of 2.5 </w:t>
      </w:r>
      <w:proofErr w:type="spellStart"/>
      <w:r w:rsidR="00961E4D">
        <w:rPr>
          <w:w w:val="95"/>
        </w:rPr>
        <w:t>litres</w:t>
      </w:r>
      <w:proofErr w:type="spellEnd"/>
      <w:r w:rsidR="00961E4D">
        <w:rPr>
          <w:w w:val="95"/>
        </w:rPr>
        <w:t xml:space="preserve"> each (capacity can be adjusted according to customer</w:t>
      </w:r>
      <w:r w:rsidR="00961E4D">
        <w:rPr>
          <w:spacing w:val="-97"/>
          <w:w w:val="95"/>
        </w:rPr>
        <w:t xml:space="preserve"> </w:t>
      </w:r>
      <w:r w:rsidR="00961E4D">
        <w:t>needs</w:t>
      </w:r>
      <w:proofErr w:type="gramStart"/>
      <w:r w:rsidR="00961E4D">
        <w:t>)</w:t>
      </w:r>
      <w:r w:rsidR="002E3E39">
        <w:t>;</w:t>
      </w:r>
      <w:proofErr w:type="gramEnd"/>
      <w:r w:rsidR="00961E4D">
        <w:t xml:space="preserve"> </w:t>
      </w:r>
    </w:p>
    <w:p w14:paraId="76EAD8C7" w14:textId="5632BCDC" w:rsidR="00C85ABD" w:rsidRPr="00414F4D" w:rsidRDefault="00414F4D" w:rsidP="00414F4D">
      <w:pPr>
        <w:rPr>
          <w:rFonts w:ascii="Times New Roman" w:hAnsi="Times New Roman" w:cs="Times New Roman"/>
        </w:rPr>
      </w:pPr>
      <w:r>
        <w:rPr>
          <w:w w:val="95"/>
        </w:rPr>
        <w:t>6.</w:t>
      </w:r>
      <w:r w:rsidR="00961E4D">
        <w:rPr>
          <w:w w:val="95"/>
        </w:rPr>
        <w:t>Coffee</w:t>
      </w:r>
      <w:r w:rsidR="00961E4D">
        <w:rPr>
          <w:spacing w:val="-5"/>
          <w:w w:val="95"/>
        </w:rPr>
        <w:t xml:space="preserve"> </w:t>
      </w:r>
      <w:r w:rsidR="00961E4D">
        <w:rPr>
          <w:w w:val="95"/>
        </w:rPr>
        <w:t>bean</w:t>
      </w:r>
      <w:r w:rsidR="00961E4D">
        <w:rPr>
          <w:spacing w:val="-6"/>
          <w:w w:val="95"/>
        </w:rPr>
        <w:t xml:space="preserve"> </w:t>
      </w:r>
      <w:r w:rsidR="00961E4D">
        <w:rPr>
          <w:w w:val="95"/>
        </w:rPr>
        <w:t>container</w:t>
      </w:r>
      <w:r w:rsidR="00961E4D">
        <w:rPr>
          <w:spacing w:val="-4"/>
          <w:w w:val="95"/>
        </w:rPr>
        <w:t xml:space="preserve"> </w:t>
      </w:r>
      <w:r w:rsidR="00961E4D">
        <w:rPr>
          <w:w w:val="95"/>
        </w:rPr>
        <w:t>volume:</w:t>
      </w:r>
      <w:r w:rsidR="00961E4D">
        <w:rPr>
          <w:spacing w:val="-4"/>
          <w:w w:val="95"/>
        </w:rPr>
        <w:t xml:space="preserve"> </w:t>
      </w:r>
      <w:r w:rsidR="00961E4D">
        <w:rPr>
          <w:w w:val="95"/>
        </w:rPr>
        <w:t>2.2</w:t>
      </w:r>
      <w:r w:rsidR="00961E4D">
        <w:rPr>
          <w:spacing w:val="-3"/>
          <w:w w:val="95"/>
        </w:rPr>
        <w:t xml:space="preserve"> </w:t>
      </w:r>
      <w:proofErr w:type="spellStart"/>
      <w:r w:rsidR="00961E4D">
        <w:rPr>
          <w:w w:val="95"/>
        </w:rPr>
        <w:t>litres</w:t>
      </w:r>
      <w:proofErr w:type="spellEnd"/>
      <w:r w:rsidR="00961E4D">
        <w:rPr>
          <w:spacing w:val="-5"/>
          <w:w w:val="95"/>
        </w:rPr>
        <w:t xml:space="preserve"> </w:t>
      </w:r>
      <w:r w:rsidR="00961E4D">
        <w:rPr>
          <w:w w:val="95"/>
        </w:rPr>
        <w:t>(capacity</w:t>
      </w:r>
      <w:r w:rsidR="00961E4D">
        <w:rPr>
          <w:spacing w:val="-6"/>
          <w:w w:val="95"/>
        </w:rPr>
        <w:t xml:space="preserve"> </w:t>
      </w:r>
      <w:r w:rsidR="00961E4D">
        <w:rPr>
          <w:w w:val="95"/>
        </w:rPr>
        <w:t>can</w:t>
      </w:r>
      <w:r w:rsidR="00961E4D">
        <w:rPr>
          <w:spacing w:val="-5"/>
          <w:w w:val="95"/>
        </w:rPr>
        <w:t xml:space="preserve"> </w:t>
      </w:r>
      <w:r w:rsidR="00961E4D">
        <w:rPr>
          <w:w w:val="95"/>
        </w:rPr>
        <w:t>be</w:t>
      </w:r>
      <w:r w:rsidR="00961E4D">
        <w:rPr>
          <w:spacing w:val="-6"/>
          <w:w w:val="95"/>
        </w:rPr>
        <w:t xml:space="preserve"> </w:t>
      </w:r>
      <w:r w:rsidR="00961E4D">
        <w:rPr>
          <w:w w:val="95"/>
        </w:rPr>
        <w:t>adjusted</w:t>
      </w:r>
      <w:r w:rsidR="00961E4D">
        <w:rPr>
          <w:spacing w:val="-5"/>
          <w:w w:val="95"/>
        </w:rPr>
        <w:t xml:space="preserve"> </w:t>
      </w:r>
      <w:r w:rsidR="00961E4D">
        <w:rPr>
          <w:w w:val="95"/>
        </w:rPr>
        <w:t>according</w:t>
      </w:r>
      <w:r w:rsidR="00961E4D">
        <w:rPr>
          <w:spacing w:val="-5"/>
          <w:w w:val="95"/>
        </w:rPr>
        <w:t xml:space="preserve"> </w:t>
      </w:r>
      <w:r w:rsidR="00961E4D">
        <w:rPr>
          <w:w w:val="95"/>
        </w:rPr>
        <w:t>to</w:t>
      </w:r>
      <w:r w:rsidR="00961E4D">
        <w:rPr>
          <w:spacing w:val="-4"/>
          <w:w w:val="95"/>
        </w:rPr>
        <w:t xml:space="preserve"> </w:t>
      </w:r>
      <w:r w:rsidR="00961E4D">
        <w:rPr>
          <w:w w:val="95"/>
        </w:rPr>
        <w:t>customer</w:t>
      </w:r>
      <w:r w:rsidR="00961E4D">
        <w:rPr>
          <w:spacing w:val="-5"/>
          <w:w w:val="95"/>
        </w:rPr>
        <w:t xml:space="preserve"> </w:t>
      </w:r>
      <w:r w:rsidR="00961E4D">
        <w:rPr>
          <w:w w:val="95"/>
        </w:rPr>
        <w:t>needs)</w:t>
      </w:r>
      <w:r w:rsidR="002E3E39">
        <w:t>.</w:t>
      </w:r>
      <w:r w:rsidR="00961E4D">
        <w:rPr>
          <w:rFonts w:ascii="Times New Roman" w:hAnsi="Times New Roman" w:cs="Times New Roman"/>
        </w:rPr>
        <w:br w:type="page"/>
      </w:r>
    </w:p>
    <w:p w14:paraId="0B6834C7" w14:textId="26462DB6" w:rsidR="00DF61E8" w:rsidRPr="00DF61E8" w:rsidRDefault="00DF61E8" w:rsidP="00F621CD">
      <w:pPr>
        <w:pStyle w:val="2"/>
        <w:spacing w:before="240" w:after="240"/>
        <w:rPr>
          <w:w w:val="95"/>
        </w:rPr>
      </w:pPr>
      <w:bookmarkStart w:id="99" w:name="2.1.8_Front_view_of_the_external_structu"/>
      <w:bookmarkStart w:id="100" w:name="_bookmark18"/>
      <w:bookmarkStart w:id="101" w:name="_Toc154667396"/>
      <w:bookmarkEnd w:id="99"/>
      <w:bookmarkEnd w:id="100"/>
      <w:r w:rsidRPr="0024687C">
        <w:rPr>
          <w:spacing w:val="-3"/>
          <w:w w:val="98"/>
        </w:rPr>
        <w:lastRenderedPageBreak/>
        <w:t>2.4</w:t>
      </w:r>
      <w:r w:rsidRPr="0024687C">
        <w:rPr>
          <w:rFonts w:hint="eastAsia"/>
          <w:spacing w:val="-3"/>
          <w:w w:val="98"/>
        </w:rPr>
        <w:t xml:space="preserve"> </w:t>
      </w:r>
      <w:r w:rsidRPr="0024687C">
        <w:rPr>
          <w:w w:val="95"/>
        </w:rPr>
        <w:t>Front</w:t>
      </w:r>
      <w:r w:rsidRPr="0024687C">
        <w:rPr>
          <w:rFonts w:hint="eastAsia"/>
          <w:w w:val="95"/>
        </w:rPr>
        <w:t xml:space="preserve"> </w:t>
      </w:r>
      <w:r w:rsidRPr="0024687C">
        <w:rPr>
          <w:w w:val="95"/>
        </w:rPr>
        <w:t>view</w:t>
      </w:r>
      <w:r w:rsidRPr="0024687C">
        <w:rPr>
          <w:rFonts w:hint="eastAsia"/>
          <w:w w:val="95"/>
        </w:rPr>
        <w:t xml:space="preserve"> </w:t>
      </w:r>
      <w:proofErr w:type="spellStart"/>
      <w:r w:rsidRPr="0024687C">
        <w:rPr>
          <w:w w:val="95"/>
        </w:rPr>
        <w:t>o</w:t>
      </w:r>
      <w:proofErr w:type="spellEnd"/>
      <w:r w:rsidRPr="0024687C">
        <w:rPr>
          <w:rFonts w:hint="eastAsia"/>
          <w:w w:val="95"/>
        </w:rPr>
        <w:t xml:space="preserve"> </w:t>
      </w:r>
      <w:proofErr w:type="spellStart"/>
      <w:r w:rsidRPr="0024687C">
        <w:rPr>
          <w:w w:val="95"/>
        </w:rPr>
        <w:t>fthe</w:t>
      </w:r>
      <w:proofErr w:type="spellEnd"/>
      <w:r w:rsidRPr="0024687C">
        <w:rPr>
          <w:rFonts w:hint="eastAsia"/>
          <w:w w:val="95"/>
        </w:rPr>
        <w:t xml:space="preserve"> </w:t>
      </w:r>
      <w:r w:rsidRPr="0024687C">
        <w:rPr>
          <w:w w:val="95"/>
        </w:rPr>
        <w:t>external</w:t>
      </w:r>
      <w:r w:rsidRPr="0024687C">
        <w:rPr>
          <w:rFonts w:hint="eastAsia"/>
          <w:w w:val="95"/>
        </w:rPr>
        <w:t xml:space="preserve"> </w:t>
      </w:r>
      <w:r w:rsidRPr="0024687C">
        <w:rPr>
          <w:w w:val="95"/>
        </w:rPr>
        <w:t>structure</w:t>
      </w:r>
      <w:r w:rsidRPr="0024687C">
        <w:rPr>
          <w:rFonts w:hint="eastAsia"/>
          <w:w w:val="95"/>
        </w:rPr>
        <w:t xml:space="preserve"> </w:t>
      </w:r>
      <w:r w:rsidRPr="0024687C">
        <w:rPr>
          <w:w w:val="95"/>
        </w:rPr>
        <w:t>of</w:t>
      </w:r>
      <w:r w:rsidRPr="0024687C">
        <w:rPr>
          <w:rFonts w:hint="eastAsia"/>
          <w:w w:val="95"/>
        </w:rPr>
        <w:t xml:space="preserve"> </w:t>
      </w:r>
      <w:r w:rsidRPr="0024687C">
        <w:rPr>
          <w:w w:val="95"/>
        </w:rPr>
        <w:t>the</w:t>
      </w:r>
      <w:r w:rsidRPr="0024687C">
        <w:rPr>
          <w:rFonts w:hint="eastAsia"/>
          <w:w w:val="95"/>
        </w:rPr>
        <w:t xml:space="preserve"> </w:t>
      </w:r>
      <w:r w:rsidRPr="0024687C">
        <w:rPr>
          <w:w w:val="95"/>
        </w:rPr>
        <w:t>product</w:t>
      </w:r>
      <w:bookmarkEnd w:id="101"/>
    </w:p>
    <w:p w14:paraId="37BD5CCF" w14:textId="689D5814" w:rsidR="00DF61E8" w:rsidRDefault="002065BE" w:rsidP="00DF61E8">
      <w:pPr>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2F54763A" wp14:editId="53D22C0C">
                <wp:simplePos x="0" y="0"/>
                <wp:positionH relativeFrom="column">
                  <wp:posOffset>4548505</wp:posOffset>
                </wp:positionH>
                <wp:positionV relativeFrom="paragraph">
                  <wp:posOffset>627380</wp:posOffset>
                </wp:positionV>
                <wp:extent cx="2000250" cy="546100"/>
                <wp:effectExtent l="0" t="0" r="19050" b="25400"/>
                <wp:wrapNone/>
                <wp:docPr id="1324446145" name="文本框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0250" cy="5461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85A1AD6" w14:textId="7220BD55" w:rsidR="00DF61E8" w:rsidRPr="009A4F1E" w:rsidRDefault="002065BE" w:rsidP="00DF61E8">
                            <w:pPr>
                              <w:jc w:val="center"/>
                              <w:rPr>
                                <w:rFonts w:ascii="Times New Roman" w:hAnsi="Times New Roman" w:cs="Times New Roman"/>
                              </w:rPr>
                            </w:pPr>
                            <w:r>
                              <w:rPr>
                                <w:rFonts w:ascii="Times New Roman" w:hAnsi="Times New Roman" w:cs="Times New Roman"/>
                              </w:rPr>
                              <w:t>WIFI</w:t>
                            </w:r>
                            <w:r w:rsidR="00DF61E8" w:rsidRPr="009A4F1E">
                              <w:rPr>
                                <w:rFonts w:ascii="Times New Roman" w:hAnsi="Times New Roman" w:cs="Times New Roman"/>
                              </w:rPr>
                              <w:t xml:space="preserve"> signal strengthening </w:t>
                            </w:r>
                            <w:proofErr w:type="gramStart"/>
                            <w:r w:rsidR="00DF61E8" w:rsidRPr="009A4F1E">
                              <w:rPr>
                                <w:rFonts w:ascii="Times New Roman" w:hAnsi="Times New Roman" w:cs="Times New Roman"/>
                              </w:rPr>
                              <w:t>antenna</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F54763A" id="文本框 69" o:spid="_x0000_s1030" type="#_x0000_t202" style="position:absolute;left:0;text-align:left;margin-left:358.15pt;margin-top:49.4pt;width:157.5pt;height:4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" fillcolor="white [3201]" strokeweight=".5pt">
                <v:path arrowok="t"/>
                <v:textbox>
                  <w:txbxContent>
                    <w:p w14:paraId="385A1AD6" w14:textId="7220BD55" w:rsidR="00DF61E8" w:rsidRPr="009A4F1E" w:rsidRDefault="002065BE" w:rsidP="00DF61E8">
                      <w:pPr>
                        <w:jc w:val="center"/>
                        <w:rPr>
                          <w:rFonts w:ascii="Times New Roman" w:hAnsi="Times New Roman" w:cs="Times New Roman"/>
                        </w:rPr>
                      </w:pPr>
                      <w:r>
                        <w:rPr>
                          <w:rFonts w:ascii="Times New Roman" w:hAnsi="Times New Roman" w:cs="Times New Roman"/>
                        </w:rPr>
                        <w:t>WIFI</w:t>
                      </w:r>
                      <w:r w:rsidR="00DF61E8" w:rsidRPr="009A4F1E">
                        <w:rPr>
                          <w:rFonts w:ascii="Times New Roman" w:hAnsi="Times New Roman" w:cs="Times New Roman"/>
                        </w:rPr>
                        <w:t xml:space="preserve"> signal strengthening </w:t>
                      </w:r>
                      <w:proofErr w:type="gramStart"/>
                      <w:r w:rsidR="00DF61E8" w:rsidRPr="009A4F1E">
                        <w:rPr>
                          <w:rFonts w:ascii="Times New Roman" w:hAnsi="Times New Roman" w:cs="Times New Roman"/>
                        </w:rPr>
                        <w:t>antenna</w:t>
                      </w:r>
                      <w:proofErr w:type="gramEnd"/>
                    </w:p>
                  </w:txbxContent>
                </v:textbox>
              </v:shape>
            </w:pict>
          </mc:Fallback>
        </mc:AlternateContent>
      </w:r>
      <w:r w:rsidR="00C87977">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55CB64F4" wp14:editId="615ED7CA">
                <wp:simplePos x="0" y="0"/>
                <wp:positionH relativeFrom="column">
                  <wp:posOffset>643255</wp:posOffset>
                </wp:positionH>
                <wp:positionV relativeFrom="paragraph">
                  <wp:posOffset>2519680</wp:posOffset>
                </wp:positionV>
                <wp:extent cx="1022985" cy="273050"/>
                <wp:effectExtent l="0" t="0" r="24765" b="12700"/>
                <wp:wrapNone/>
                <wp:docPr id="1125411427"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2985" cy="2730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58C596" w14:textId="77777777" w:rsidR="00DF61E8" w:rsidRPr="009A4F1E" w:rsidRDefault="00DF61E8" w:rsidP="00DF61E8">
                            <w:pPr>
                              <w:jc w:val="center"/>
                              <w:rPr>
                                <w:rFonts w:ascii="Times New Roman" w:hAnsi="Times New Roman" w:cs="Times New Roman"/>
                              </w:rPr>
                            </w:pPr>
                            <w:r w:rsidRPr="009A4F1E">
                              <w:rPr>
                                <w:rFonts w:ascii="Times New Roman" w:hAnsi="Times New Roman" w:cs="Times New Roman"/>
                              </w:rPr>
                              <w:t>Drink outlet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5CB64F4" id="文本框 62" o:spid="_x0000_s1031" type="#_x0000_t202" style="position:absolute;left:0;text-align:left;margin-left:50.65pt;margin-top:198.4pt;width:80.55pt;height:2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" fillcolor="white [3201]" strokeweight=".5pt">
                <v:path arrowok="t"/>
                <v:textbox>
                  <w:txbxContent>
                    <w:p w14:paraId="1C58C596" w14:textId="77777777" w:rsidR="00DF61E8" w:rsidRPr="009A4F1E" w:rsidRDefault="00DF61E8" w:rsidP="00DF61E8">
                      <w:pPr>
                        <w:jc w:val="center"/>
                        <w:rPr>
                          <w:rFonts w:ascii="Times New Roman" w:hAnsi="Times New Roman" w:cs="Times New Roman"/>
                        </w:rPr>
                      </w:pPr>
                      <w:r w:rsidRPr="009A4F1E">
                        <w:rPr>
                          <w:rFonts w:ascii="Times New Roman" w:hAnsi="Times New Roman" w:cs="Times New Roman"/>
                        </w:rPr>
                        <w:t>Drink outlet</w:t>
                      </w:r>
                    </w:p>
                  </w:txbxContent>
                </v:textbox>
              </v:shape>
            </w:pict>
          </mc:Fallback>
        </mc:AlternateContent>
      </w:r>
      <w:r w:rsidR="00DF61E8">
        <w:rPr>
          <w:rFonts w:ascii="Times New Roman" w:hAnsi="Times New Roman" w:cs="Times New Roman"/>
          <w:noProof/>
        </w:rPr>
        <mc:AlternateContent>
          <mc:Choice Requires="wps">
            <w:drawing>
              <wp:anchor distT="0" distB="0" distL="114300" distR="114300" simplePos="0" relativeHeight="251738112" behindDoc="0" locked="0" layoutInCell="1" allowOverlap="1" wp14:anchorId="56486037" wp14:editId="2B3F1F52">
                <wp:simplePos x="0" y="0"/>
                <wp:positionH relativeFrom="column">
                  <wp:posOffset>3307080</wp:posOffset>
                </wp:positionH>
                <wp:positionV relativeFrom="paragraph">
                  <wp:posOffset>723900</wp:posOffset>
                </wp:positionV>
                <wp:extent cx="1348740" cy="45085"/>
                <wp:effectExtent l="19050" t="19050" r="22860" b="31115"/>
                <wp:wrapNone/>
                <wp:docPr id="1128332415" name="箭头: 右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flipV="1">
                          <a:off x="0" y="0"/>
                          <a:ext cx="1348740" cy="45085"/>
                        </a:xfrm>
                        <a:prstGeom prst="rightArrow">
                          <a:avLst>
                            <a:gd name="adj1" fmla="val 0"/>
                            <a:gd name="adj2" fmla="val 50000"/>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3365F0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68" o:spid="_x0000_s1026" type="#_x0000_t13" style="position:absolute;left:0;text-align:left;margin-left:260.4pt;margin-top:57pt;width:106.2pt;height:3.55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" adj="21239,10800" fillcolor="#365f91 [2404]" strokecolor="#365f91 [2404]" strokeweight="2pt">
                <v:path arrowok="t"/>
              </v:shape>
            </w:pict>
          </mc:Fallback>
        </mc:AlternateContent>
      </w:r>
      <w:r w:rsidR="00DF61E8">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31A01352" wp14:editId="25E9D0A8">
                <wp:simplePos x="0" y="0"/>
                <wp:positionH relativeFrom="column">
                  <wp:posOffset>1691640</wp:posOffset>
                </wp:positionH>
                <wp:positionV relativeFrom="paragraph">
                  <wp:posOffset>731520</wp:posOffset>
                </wp:positionV>
                <wp:extent cx="855345" cy="45085"/>
                <wp:effectExtent l="0" t="19050" r="40005" b="31115"/>
                <wp:wrapNone/>
                <wp:docPr id="1340317211" name="箭头: 右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5345" cy="45085"/>
                        </a:xfrm>
                        <a:prstGeom prst="rightArrow">
                          <a:avLst>
                            <a:gd name="adj1" fmla="val 0"/>
                            <a:gd name="adj2" fmla="val 50000"/>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AC9E651" id="箭头: 右 67" o:spid="_x0000_s1026" type="#_x0000_t13" style="position:absolute;left:0;text-align:left;margin-left:133.2pt;margin-top:57.6pt;width:67.35pt;height:3.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" adj="21031,10800" fillcolor="#365f91 [2404]" strokecolor="#365f91 [2404]" strokeweight="2pt">
                <v:path arrowok="t"/>
              </v:shape>
            </w:pict>
          </mc:Fallback>
        </mc:AlternateContent>
      </w:r>
      <w:r w:rsidR="00DF61E8">
        <w:rPr>
          <w:rFonts w:ascii="Times New Roman" w:hAnsi="Times New Roman" w:cs="Times New Roman"/>
          <w:noProof/>
        </w:rPr>
        <mc:AlternateContent>
          <mc:Choice Requires="wps">
            <w:drawing>
              <wp:anchor distT="0" distB="0" distL="114300" distR="114300" simplePos="0" relativeHeight="251740160" behindDoc="0" locked="0" layoutInCell="1" allowOverlap="1" wp14:anchorId="6511F57F" wp14:editId="65E1BBAA">
                <wp:simplePos x="0" y="0"/>
                <wp:positionH relativeFrom="column">
                  <wp:posOffset>-419100</wp:posOffset>
                </wp:positionH>
                <wp:positionV relativeFrom="paragraph">
                  <wp:posOffset>632460</wp:posOffset>
                </wp:positionV>
                <wp:extent cx="2110740" cy="228600"/>
                <wp:effectExtent l="0" t="0" r="22860" b="19050"/>
                <wp:wrapNone/>
                <wp:docPr id="2021864516" name="文本框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228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3C4660C" w14:textId="77777777" w:rsidR="00DF61E8" w:rsidRPr="009A4F1E" w:rsidRDefault="00DF61E8" w:rsidP="00DF61E8">
                            <w:pPr>
                              <w:rPr>
                                <w:rFonts w:ascii="Times New Roman" w:hAnsi="Times New Roman" w:cs="Times New Roman"/>
                              </w:rPr>
                            </w:pPr>
                            <w:r w:rsidRPr="009A4F1E">
                              <w:rPr>
                                <w:rFonts w:ascii="Times New Roman" w:hAnsi="Times New Roman" w:cs="Times New Roman"/>
                              </w:rPr>
                              <w:t>Coffee bean bin (capacity 1.5 liters)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511F57F" id="文本框 66" o:spid="_x0000_s1032" type="#_x0000_t202" style="position:absolute;left:0;text-align:left;margin-left:-33pt;margin-top:49.8pt;width:166.2pt;height:1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" fillcolor="white [3201]" strokeweight=".5pt">
                <v:path arrowok="t"/>
                <v:textbox>
                  <w:txbxContent>
                    <w:p w14:paraId="73C4660C" w14:textId="77777777" w:rsidR="00DF61E8" w:rsidRPr="009A4F1E" w:rsidRDefault="00DF61E8" w:rsidP="00DF61E8">
                      <w:pPr>
                        <w:rPr>
                          <w:rFonts w:ascii="Times New Roman" w:hAnsi="Times New Roman" w:cs="Times New Roman"/>
                        </w:rPr>
                      </w:pPr>
                      <w:r w:rsidRPr="009A4F1E">
                        <w:rPr>
                          <w:rFonts w:ascii="Times New Roman" w:hAnsi="Times New Roman" w:cs="Times New Roman"/>
                        </w:rPr>
                        <w:t>Coffee bean bin (capacity 1.5 liters)</w:t>
                      </w:r>
                    </w:p>
                  </w:txbxContent>
                </v:textbox>
              </v:shape>
            </w:pict>
          </mc:Fallback>
        </mc:AlternateContent>
      </w:r>
      <w:r w:rsidR="00DF61E8">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7D03F8A0" wp14:editId="5160A54B">
                <wp:simplePos x="0" y="0"/>
                <wp:positionH relativeFrom="column">
                  <wp:posOffset>1661795</wp:posOffset>
                </wp:positionH>
                <wp:positionV relativeFrom="paragraph">
                  <wp:posOffset>1744980</wp:posOffset>
                </wp:positionV>
                <wp:extent cx="885190" cy="67945"/>
                <wp:effectExtent l="0" t="19050" r="29210" b="46355"/>
                <wp:wrapNone/>
                <wp:docPr id="1950815439" name="箭头: 右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190" cy="67945"/>
                        </a:xfrm>
                        <a:prstGeom prst="rightArrow">
                          <a:avLst>
                            <a:gd name="adj1" fmla="val 0"/>
                            <a:gd name="adj2" fmla="val 50000"/>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672EC1F" id="箭头: 右 65" o:spid="_x0000_s1026" type="#_x0000_t13" style="position:absolute;left:0;text-align:left;margin-left:130.85pt;margin-top:137.4pt;width:69.7pt;height:5.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" adj="20771,10800" fillcolor="#365f91 [2404]" strokecolor="#365f91 [2404]" strokeweight="2pt">
                <v:path arrowok="t"/>
              </v:shape>
            </w:pict>
          </mc:Fallback>
        </mc:AlternateContent>
      </w:r>
      <w:r w:rsidR="00DF61E8">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1C661D1F" wp14:editId="4C3A8E31">
                <wp:simplePos x="0" y="0"/>
                <wp:positionH relativeFrom="column">
                  <wp:posOffset>441960</wp:posOffset>
                </wp:positionH>
                <wp:positionV relativeFrom="paragraph">
                  <wp:posOffset>1637030</wp:posOffset>
                </wp:positionV>
                <wp:extent cx="1219835" cy="259080"/>
                <wp:effectExtent l="0" t="0" r="18415" b="26670"/>
                <wp:wrapNone/>
                <wp:docPr id="1879406088" name="文本框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9835" cy="2590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08BC030" w14:textId="77777777" w:rsidR="00DF61E8" w:rsidRPr="009A4F1E" w:rsidRDefault="00DF61E8" w:rsidP="00DF61E8">
                            <w:pPr>
                              <w:jc w:val="center"/>
                              <w:rPr>
                                <w:rFonts w:ascii="Times New Roman" w:hAnsi="Times New Roman" w:cs="Times New Roman"/>
                              </w:rPr>
                            </w:pPr>
                            <w:r w:rsidRPr="009A4F1E">
                              <w:rPr>
                                <w:rFonts w:ascii="Times New Roman" w:hAnsi="Times New Roman" w:cs="Times New Roman"/>
                              </w:rPr>
                              <w:t>15.6-inch display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C661D1F" id="文本框 64" o:spid="_x0000_s1033" type="#_x0000_t202" style="position:absolute;left:0;text-align:left;margin-left:34.8pt;margin-top:128.9pt;width:96.05pt;height:20.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" fillcolor="white [3201]" strokeweight=".5pt">
                <v:path arrowok="t"/>
                <v:textbox>
                  <w:txbxContent>
                    <w:p w14:paraId="508BC030" w14:textId="77777777" w:rsidR="00DF61E8" w:rsidRPr="009A4F1E" w:rsidRDefault="00DF61E8" w:rsidP="00DF61E8">
                      <w:pPr>
                        <w:jc w:val="center"/>
                        <w:rPr>
                          <w:rFonts w:ascii="Times New Roman" w:hAnsi="Times New Roman" w:cs="Times New Roman"/>
                        </w:rPr>
                      </w:pPr>
                      <w:r w:rsidRPr="009A4F1E">
                        <w:rPr>
                          <w:rFonts w:ascii="Times New Roman" w:hAnsi="Times New Roman" w:cs="Times New Roman"/>
                        </w:rPr>
                        <w:t>15.6-inch display</w:t>
                      </w:r>
                    </w:p>
                  </w:txbxContent>
                </v:textbox>
              </v:shape>
            </w:pict>
          </mc:Fallback>
        </mc:AlternateContent>
      </w:r>
      <w:r w:rsidR="00DF61E8">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1477DFA4" wp14:editId="618C73FE">
                <wp:simplePos x="0" y="0"/>
                <wp:positionH relativeFrom="column">
                  <wp:posOffset>1663065</wp:posOffset>
                </wp:positionH>
                <wp:positionV relativeFrom="paragraph">
                  <wp:posOffset>2597785</wp:posOffset>
                </wp:positionV>
                <wp:extent cx="1066800" cy="97790"/>
                <wp:effectExtent l="0" t="19050" r="38100" b="35560"/>
                <wp:wrapNone/>
                <wp:docPr id="724016635" name="箭头: 右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97790"/>
                        </a:xfrm>
                        <a:prstGeom prst="rightArrow">
                          <a:avLst>
                            <a:gd name="adj1" fmla="val 0"/>
                            <a:gd name="adj2" fmla="val 50000"/>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6E4920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63" o:spid="_x0000_s1026" type="#_x0000_t13" style="position:absolute;left:0;text-align:left;margin-left:130.95pt;margin-top:204.55pt;width:84pt;height:7.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" adj="20610,10800" fillcolor="#365f91 [2404]" strokecolor="#365f91 [2404]" strokeweight="2pt">
                <v:path arrowok="t"/>
              </v:shape>
            </w:pict>
          </mc:Fallback>
        </mc:AlternateContent>
      </w:r>
      <w:r w:rsidR="00DF61E8">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6ECBE54" wp14:editId="09FD634B">
                <wp:simplePos x="0" y="0"/>
                <wp:positionH relativeFrom="column">
                  <wp:posOffset>1684020</wp:posOffset>
                </wp:positionH>
                <wp:positionV relativeFrom="paragraph">
                  <wp:posOffset>3535045</wp:posOffset>
                </wp:positionV>
                <wp:extent cx="518160" cy="97790"/>
                <wp:effectExtent l="0" t="19050" r="34290" b="35560"/>
                <wp:wrapNone/>
                <wp:docPr id="378642313" name="箭头: 右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8160" cy="97790"/>
                        </a:xfrm>
                        <a:prstGeom prst="rightArrow">
                          <a:avLst>
                            <a:gd name="adj1" fmla="val 0"/>
                            <a:gd name="adj2" fmla="val 50000"/>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253F172" id="箭头: 右 61" o:spid="_x0000_s1026" type="#_x0000_t13" style="position:absolute;left:0;text-align:left;margin-left:132.6pt;margin-top:278.35pt;width:40.8pt;height:7.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" adj="19562,10800" fillcolor="#365f91 [2404]" strokecolor="#365f91 [2404]" strokeweight="2pt">
                <v:path arrowok="t"/>
              </v:shape>
            </w:pict>
          </mc:Fallback>
        </mc:AlternateContent>
      </w:r>
      <w:r w:rsidR="00DF61E8">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734E869C" wp14:editId="3CACF859">
                <wp:simplePos x="0" y="0"/>
                <wp:positionH relativeFrom="column">
                  <wp:posOffset>-68580</wp:posOffset>
                </wp:positionH>
                <wp:positionV relativeFrom="paragraph">
                  <wp:posOffset>3451225</wp:posOffset>
                </wp:positionV>
                <wp:extent cx="1752600" cy="251460"/>
                <wp:effectExtent l="0" t="0" r="19050" b="15240"/>
                <wp:wrapNone/>
                <wp:docPr id="756092980" name="文本框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2600" cy="2514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4A0BE4C" w14:textId="77777777" w:rsidR="00DF61E8" w:rsidRPr="009A4F1E" w:rsidRDefault="00DF61E8" w:rsidP="00DF61E8">
                            <w:pPr>
                              <w:rPr>
                                <w:rFonts w:ascii="Times New Roman" w:hAnsi="Times New Roman" w:cs="Times New Roman"/>
                              </w:rPr>
                            </w:pPr>
                            <w:r w:rsidRPr="009A4F1E">
                              <w:rPr>
                                <w:rFonts w:ascii="Times New Roman" w:hAnsi="Times New Roman" w:cs="Times New Roman"/>
                              </w:rPr>
                              <w:t>Drip tray (capacity 1.2 liters)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34E869C" id="文本框 60" o:spid="_x0000_s1034" type="#_x0000_t202" style="position:absolute;left:0;text-align:left;margin-left:-5.4pt;margin-top:271.75pt;width:138pt;height:19.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" fillcolor="white [3201]" strokeweight=".5pt">
                <v:path arrowok="t"/>
                <v:textbox>
                  <w:txbxContent>
                    <w:p w14:paraId="14A0BE4C" w14:textId="77777777" w:rsidR="00DF61E8" w:rsidRPr="009A4F1E" w:rsidRDefault="00DF61E8" w:rsidP="00DF61E8">
                      <w:pPr>
                        <w:rPr>
                          <w:rFonts w:ascii="Times New Roman" w:hAnsi="Times New Roman" w:cs="Times New Roman"/>
                        </w:rPr>
                      </w:pPr>
                      <w:r w:rsidRPr="009A4F1E">
                        <w:rPr>
                          <w:rFonts w:ascii="Times New Roman" w:hAnsi="Times New Roman" w:cs="Times New Roman"/>
                        </w:rPr>
                        <w:t>Drip tray (capacity 1.2 liters)</w:t>
                      </w:r>
                    </w:p>
                  </w:txbxContent>
                </v:textbox>
              </v:shape>
            </w:pict>
          </mc:Fallback>
        </mc:AlternateContent>
      </w:r>
      <w:r w:rsidR="00DF61E8" w:rsidRPr="000974F5">
        <w:rPr>
          <w:rFonts w:ascii="Times New Roman" w:hAnsi="Times New Roman" w:cs="Times New Roman"/>
          <w:noProof/>
        </w:rPr>
        <w:drawing>
          <wp:inline distT="0" distB="0" distL="0" distR="0" wp14:anchorId="22AE5A19" wp14:editId="15C328FB">
            <wp:extent cx="4423410" cy="4030980"/>
            <wp:effectExtent l="19050" t="0" r="0" b="0"/>
            <wp:docPr id="12"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12">
                      <a:extLst>
                        <a:ext uri="{28A0092B-C50C-407E-A947-70E740481C1C}">
                          <a14:useLocalDpi xmlns:a14="http://schemas.microsoft.com/office/drawing/2010/main" val="0"/>
                        </a:ext>
                      </a:extLst>
                    </a:blip>
                    <a:srcRect t="5809" b="13834"/>
                    <a:stretch>
                      <a:fillRect/>
                    </a:stretch>
                  </pic:blipFill>
                  <pic:spPr>
                    <a:xfrm>
                      <a:off x="0" y="0"/>
                      <a:ext cx="4423410" cy="4030980"/>
                    </a:xfrm>
                    <a:prstGeom prst="rect">
                      <a:avLst/>
                    </a:prstGeom>
                    <a:noFill/>
                    <a:ln>
                      <a:noFill/>
                    </a:ln>
                  </pic:spPr>
                </pic:pic>
              </a:graphicData>
            </a:graphic>
          </wp:inline>
        </w:drawing>
      </w:r>
    </w:p>
    <w:p w14:paraId="769E329C" w14:textId="77777777" w:rsidR="00DF61E8" w:rsidRDefault="00DF61E8" w:rsidP="00DF61E8">
      <w:pPr>
        <w:rPr>
          <w:rFonts w:ascii="Times New Roman" w:hAnsi="Times New Roman" w:cs="Times New Roman"/>
        </w:rPr>
      </w:pPr>
    </w:p>
    <w:p w14:paraId="2E087A77" w14:textId="77777777" w:rsidR="00DF61E8" w:rsidRDefault="00DF61E8" w:rsidP="00DF61E8">
      <w:pPr>
        <w:rPr>
          <w:rFonts w:ascii="Times New Roman" w:hAnsi="Times New Roman" w:cs="Times New Roman"/>
        </w:rPr>
      </w:pPr>
    </w:p>
    <w:p w14:paraId="164F015F" w14:textId="77777777" w:rsidR="00DF61E8" w:rsidRDefault="00DF61E8" w:rsidP="00DF61E8">
      <w:pPr>
        <w:rPr>
          <w:rFonts w:ascii="Times New Roman" w:hAnsi="Times New Roman" w:cs="Times New Roman"/>
        </w:rPr>
      </w:pPr>
    </w:p>
    <w:p w14:paraId="6FF460B1" w14:textId="77777777" w:rsidR="00DF61E8" w:rsidRDefault="00DF61E8" w:rsidP="00DF61E8">
      <w:pPr>
        <w:rPr>
          <w:rFonts w:ascii="Times New Roman" w:hAnsi="Times New Roman" w:cs="Times New Roman"/>
        </w:rPr>
      </w:pPr>
    </w:p>
    <w:p w14:paraId="0D2E5593" w14:textId="77777777" w:rsidR="00DF61E8" w:rsidRDefault="00DF61E8" w:rsidP="00DF61E8">
      <w:pPr>
        <w:rPr>
          <w:rFonts w:ascii="Times New Roman" w:hAnsi="Times New Roman" w:cs="Times New Roman"/>
        </w:rPr>
      </w:pPr>
    </w:p>
    <w:p w14:paraId="459591D6" w14:textId="77777777" w:rsidR="00DF61E8" w:rsidRDefault="00DF61E8" w:rsidP="00DF61E8">
      <w:pPr>
        <w:rPr>
          <w:rFonts w:ascii="Times New Roman" w:hAnsi="Times New Roman" w:cs="Times New Roman"/>
        </w:rPr>
      </w:pPr>
    </w:p>
    <w:p w14:paraId="1608A9BE" w14:textId="77777777" w:rsidR="00DF61E8" w:rsidRDefault="00DF61E8" w:rsidP="00DF61E8">
      <w:pPr>
        <w:rPr>
          <w:rFonts w:ascii="Times New Roman" w:hAnsi="Times New Roman" w:cs="Times New Roman"/>
        </w:rPr>
      </w:pPr>
    </w:p>
    <w:p w14:paraId="6564A02F" w14:textId="77777777" w:rsidR="00DF61E8" w:rsidRDefault="00DF61E8" w:rsidP="00DF61E8">
      <w:pPr>
        <w:rPr>
          <w:rFonts w:ascii="Times New Roman" w:hAnsi="Times New Roman" w:cs="Times New Roman"/>
        </w:rPr>
      </w:pPr>
    </w:p>
    <w:p w14:paraId="606213D3" w14:textId="77777777" w:rsidR="00DF61E8" w:rsidRDefault="00DF61E8" w:rsidP="00DF61E8">
      <w:pPr>
        <w:rPr>
          <w:rFonts w:ascii="Times New Roman" w:hAnsi="Times New Roman" w:cs="Times New Roman"/>
        </w:rPr>
      </w:pPr>
    </w:p>
    <w:p w14:paraId="2D9F5CF2" w14:textId="77777777" w:rsidR="00DF61E8" w:rsidRDefault="00DF61E8" w:rsidP="00DF61E8">
      <w:pPr>
        <w:rPr>
          <w:rFonts w:ascii="Times New Roman" w:hAnsi="Times New Roman" w:cs="Times New Roman"/>
        </w:rPr>
      </w:pPr>
    </w:p>
    <w:p w14:paraId="55BD7AD7" w14:textId="77777777" w:rsidR="00DF61E8" w:rsidRDefault="00DF61E8" w:rsidP="00DF61E8">
      <w:pPr>
        <w:rPr>
          <w:rFonts w:ascii="Times New Roman" w:hAnsi="Times New Roman" w:cs="Times New Roman"/>
        </w:rPr>
      </w:pPr>
    </w:p>
    <w:p w14:paraId="611E7C85" w14:textId="77777777" w:rsidR="00DF61E8" w:rsidRDefault="00DF61E8" w:rsidP="00DF61E8">
      <w:pPr>
        <w:rPr>
          <w:rFonts w:ascii="Times New Roman" w:hAnsi="Times New Roman" w:cs="Times New Roman"/>
        </w:rPr>
      </w:pPr>
    </w:p>
    <w:p w14:paraId="699BE22A" w14:textId="77777777" w:rsidR="00DF61E8" w:rsidRDefault="00DF61E8" w:rsidP="00DF61E8">
      <w:pPr>
        <w:rPr>
          <w:rFonts w:ascii="Times New Roman" w:hAnsi="Times New Roman" w:cs="Times New Roman"/>
        </w:rPr>
      </w:pPr>
    </w:p>
    <w:p w14:paraId="1C405C06" w14:textId="77777777" w:rsidR="00DF61E8" w:rsidRDefault="00DF61E8" w:rsidP="00DF61E8">
      <w:pPr>
        <w:rPr>
          <w:rFonts w:ascii="Times New Roman" w:hAnsi="Times New Roman" w:cs="Times New Roman"/>
        </w:rPr>
      </w:pPr>
    </w:p>
    <w:p w14:paraId="6C1701D5" w14:textId="77777777" w:rsidR="00DF61E8" w:rsidRDefault="00DF61E8" w:rsidP="00DF61E8">
      <w:pPr>
        <w:rPr>
          <w:rFonts w:ascii="Times New Roman" w:hAnsi="Times New Roman" w:cs="Times New Roman"/>
        </w:rPr>
      </w:pPr>
    </w:p>
    <w:p w14:paraId="49AE364C" w14:textId="77777777" w:rsidR="00DF61E8" w:rsidRDefault="00DF61E8" w:rsidP="00DF61E8">
      <w:pPr>
        <w:rPr>
          <w:rFonts w:ascii="Times New Roman" w:hAnsi="Times New Roman" w:cs="Times New Roman"/>
        </w:rPr>
      </w:pPr>
    </w:p>
    <w:p w14:paraId="3B65ED6F" w14:textId="77777777" w:rsidR="00DF61E8" w:rsidRDefault="00DF61E8" w:rsidP="00DF61E8">
      <w:pPr>
        <w:rPr>
          <w:rFonts w:ascii="Times New Roman" w:hAnsi="Times New Roman" w:cs="Times New Roman"/>
        </w:rPr>
      </w:pPr>
    </w:p>
    <w:p w14:paraId="50527D69" w14:textId="77777777" w:rsidR="00DF61E8" w:rsidRDefault="00DF61E8" w:rsidP="00DF61E8">
      <w:pPr>
        <w:rPr>
          <w:rFonts w:ascii="Times New Roman" w:hAnsi="Times New Roman" w:cs="Times New Roman"/>
        </w:rPr>
      </w:pPr>
    </w:p>
    <w:bookmarkStart w:id="102" w:name="_Toc154667397"/>
    <w:p w14:paraId="62D94C17" w14:textId="1EA24A6F" w:rsidR="00DF61E8" w:rsidRPr="00F621CD" w:rsidRDefault="00DF61E8" w:rsidP="00F621CD">
      <w:pPr>
        <w:pStyle w:val="2"/>
        <w:spacing w:before="240" w:after="240"/>
        <w:rPr>
          <w:rFonts w:ascii="Times New Roman" w:hAnsi="Times New Roman" w:cs="Times New Roman"/>
          <w:sz w:val="20"/>
          <w:u w:val="single"/>
          <w:lang w:eastAsia="zh-CN"/>
        </w:rPr>
      </w:pPr>
      <w:r>
        <w:rPr>
          <w:rFonts w:ascii="Times New Roman" w:hAnsi="Times New Roman" w:cs="Times New Roman"/>
          <w:noProof/>
          <w:lang w:eastAsia="zh-CN"/>
        </w:rPr>
        <w:lastRenderedPageBreak/>
        <mc:AlternateContent>
          <mc:Choice Requires="wps">
            <w:drawing>
              <wp:anchor distT="0" distB="0" distL="114300" distR="114300" simplePos="0" relativeHeight="251755520" behindDoc="0" locked="0" layoutInCell="1" allowOverlap="1" wp14:anchorId="268F16AB" wp14:editId="1394BE89">
                <wp:simplePos x="0" y="0"/>
                <wp:positionH relativeFrom="column">
                  <wp:posOffset>910590</wp:posOffset>
                </wp:positionH>
                <wp:positionV relativeFrom="paragraph">
                  <wp:posOffset>4176395</wp:posOffset>
                </wp:positionV>
                <wp:extent cx="346710" cy="6350"/>
                <wp:effectExtent l="0" t="76200" r="15240" b="107950"/>
                <wp:wrapNone/>
                <wp:docPr id="248590057" name="直接箭头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6710" cy="6350"/>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type w14:anchorId="0D173DED" id="_x0000_t32" coordsize="21600,21600" o:spt="32" o:oned="t" path="m,l21600,21600e" filled="f">
                <v:path arrowok="t" fillok="f" o:connecttype="none"/>
                <o:lock v:ext="edit" shapetype="t"/>
              </v:shapetype>
              <v:shape id="直接箭头连接符 59" o:spid="_x0000_s1026" type="#_x0000_t32" style="position:absolute;left:0;text-align:left;margin-left:71.7pt;margin-top:328.85pt;width:27.3pt;height:.5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" strokecolor="#4579b8 [3044]" strokeweight="1pt">
                <v:stroke endarrow="open"/>
                <o:lock v:ext="edit" shapetype="f"/>
              </v:shape>
            </w:pict>
          </mc:Fallback>
        </mc:AlternateContent>
      </w:r>
      <w:r w:rsidRPr="00E95463">
        <w:rPr>
          <w:spacing w:val="-3"/>
          <w:w w:val="98"/>
        </w:rPr>
        <w:t xml:space="preserve">2.5 </w:t>
      </w:r>
      <w:r w:rsidRPr="00E95463">
        <w:rPr>
          <w:w w:val="95"/>
        </w:rPr>
        <w:t>View</w:t>
      </w:r>
      <w:r>
        <w:rPr>
          <w:rFonts w:hint="eastAsia"/>
          <w:w w:val="95"/>
        </w:rPr>
        <w:t xml:space="preserve"> </w:t>
      </w:r>
      <w:r w:rsidRPr="00E95463">
        <w:rPr>
          <w:w w:val="95"/>
        </w:rPr>
        <w:t>of</w:t>
      </w:r>
      <w:r>
        <w:rPr>
          <w:rFonts w:hint="eastAsia"/>
          <w:w w:val="95"/>
        </w:rPr>
        <w:t xml:space="preserve"> </w:t>
      </w:r>
      <w:r w:rsidRPr="00E95463">
        <w:rPr>
          <w:w w:val="95"/>
        </w:rPr>
        <w:t>the</w:t>
      </w:r>
      <w:r>
        <w:rPr>
          <w:rFonts w:hint="eastAsia"/>
          <w:w w:val="95"/>
        </w:rPr>
        <w:t xml:space="preserve"> </w:t>
      </w:r>
      <w:r w:rsidRPr="00E95463">
        <w:rPr>
          <w:w w:val="95"/>
        </w:rPr>
        <w:t>product's</w:t>
      </w:r>
      <w:r>
        <w:rPr>
          <w:rFonts w:hint="eastAsia"/>
          <w:w w:val="95"/>
        </w:rPr>
        <w:t xml:space="preserve"> </w:t>
      </w:r>
      <w:r w:rsidRPr="00E95463">
        <w:rPr>
          <w:w w:val="95"/>
        </w:rPr>
        <w:t>internal</w:t>
      </w:r>
      <w:r>
        <w:rPr>
          <w:rFonts w:hint="eastAsia"/>
          <w:w w:val="95"/>
        </w:rPr>
        <w:t xml:space="preserve"> </w:t>
      </w:r>
      <w:r w:rsidRPr="00E95463">
        <w:rPr>
          <w:w w:val="95"/>
        </w:rPr>
        <w:t>structure</w:t>
      </w:r>
      <w:bookmarkEnd w:id="102"/>
    </w:p>
    <w:p w14:paraId="4548EB6B" w14:textId="70BAF9F6" w:rsidR="00DF61E8" w:rsidRDefault="002065BE" w:rsidP="00DF61E8">
      <w:pPr>
        <w:pStyle w:val="a4"/>
        <w:spacing w:before="70"/>
        <w:jc w:val="right"/>
        <w:rPr>
          <w:rFonts w:ascii="Times New Roman" w:hAnsi="Times New Roman" w:cs="Times New Roman"/>
          <w:w w:val="95"/>
          <w:u w:val="single"/>
          <w:lang w:eastAsia="zh-CN"/>
        </w:rPr>
      </w:pPr>
      <w:r>
        <w:rPr>
          <w:rFonts w:ascii="宋体" w:hAnsi="宋体" w:cs="宋体"/>
          <w:noProof/>
          <w:lang w:eastAsia="zh-CN"/>
        </w:rPr>
        <mc:AlternateContent>
          <mc:Choice Requires="wps">
            <w:drawing>
              <wp:anchor distT="0" distB="0" distL="114300" distR="114300" simplePos="0" relativeHeight="251766784" behindDoc="0" locked="0" layoutInCell="1" allowOverlap="1" wp14:anchorId="0B281FE5" wp14:editId="60B9ADED">
                <wp:simplePos x="0" y="0"/>
                <wp:positionH relativeFrom="column">
                  <wp:posOffset>5085080</wp:posOffset>
                </wp:positionH>
                <wp:positionV relativeFrom="paragraph">
                  <wp:posOffset>138430</wp:posOffset>
                </wp:positionV>
                <wp:extent cx="1142365" cy="311150"/>
                <wp:effectExtent l="0" t="0" r="19685" b="12700"/>
                <wp:wrapNone/>
                <wp:docPr id="408389773" name="矩形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2365" cy="31115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BE6CDA" w14:textId="0A55E28F" w:rsidR="00DF61E8" w:rsidRPr="00784EBE" w:rsidRDefault="002065BE" w:rsidP="00DF61E8">
                            <w:pPr>
                              <w:jc w:val="center"/>
                              <w:rPr>
                                <w:rFonts w:ascii="Times New Roman" w:hAnsi="Times New Roman" w:cs="Times New Roman"/>
                                <w:color w:val="000000" w:themeColor="text1"/>
                              </w:rPr>
                            </w:pPr>
                            <w:r>
                              <w:rPr>
                                <w:rFonts w:ascii="Times New Roman" w:hAnsi="Times New Roman" w:cs="Times New Roman"/>
                                <w:color w:val="000000" w:themeColor="text1"/>
                                <w:spacing w:val="-5"/>
                              </w:rPr>
                              <w:t xml:space="preserve">WIFI </w:t>
                            </w:r>
                            <w:r w:rsidRPr="002065BE">
                              <w:rPr>
                                <w:rFonts w:ascii="Times New Roman" w:hAnsi="Times New Roman" w:cs="Times New Roman"/>
                                <w:color w:val="000000" w:themeColor="text1"/>
                                <w:spacing w:val="-5"/>
                              </w:rPr>
                              <w:t>antenna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81FE5" id="矩形 54" o:spid="_x0000_s1035" style="position:absolute;left:0;text-align:left;margin-left:400.4pt;margin-top:10.9pt;width:89.95pt;height:2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" filled="f" strokecolor="black [3213]" strokeweight=".5pt">
                <v:path arrowok="t"/>
                <v:textbox>
                  <w:txbxContent>
                    <w:p w14:paraId="03BE6CDA" w14:textId="0A55E28F" w:rsidR="00DF61E8" w:rsidRPr="00784EBE" w:rsidRDefault="002065BE" w:rsidP="00DF61E8">
                      <w:pPr>
                        <w:jc w:val="center"/>
                        <w:rPr>
                          <w:rFonts w:ascii="Times New Roman" w:hAnsi="Times New Roman" w:cs="Times New Roman"/>
                          <w:color w:val="000000" w:themeColor="text1"/>
                        </w:rPr>
                      </w:pPr>
                      <w:r>
                        <w:rPr>
                          <w:rFonts w:ascii="Times New Roman" w:hAnsi="Times New Roman" w:cs="Times New Roman"/>
                          <w:color w:val="000000" w:themeColor="text1"/>
                          <w:spacing w:val="-5"/>
                        </w:rPr>
                        <w:t xml:space="preserve">WIFI </w:t>
                      </w:r>
                      <w:r w:rsidRPr="002065BE">
                        <w:rPr>
                          <w:rFonts w:ascii="Times New Roman" w:hAnsi="Times New Roman" w:cs="Times New Roman"/>
                          <w:color w:val="000000" w:themeColor="text1"/>
                          <w:spacing w:val="-5"/>
                        </w:rPr>
                        <w:t>antenna</w:t>
                      </w:r>
                    </w:p>
                  </w:txbxContent>
                </v:textbox>
              </v:rect>
            </w:pict>
          </mc:Fallback>
        </mc:AlternateContent>
      </w:r>
      <w:r w:rsidR="00F621CD">
        <w:rPr>
          <w:rFonts w:ascii="Times New Roman" w:hAnsi="Times New Roman" w:cs="Times New Roman"/>
          <w:noProof/>
          <w:sz w:val="20"/>
          <w:u w:val="single"/>
          <w:lang w:eastAsia="zh-CN"/>
        </w:rPr>
        <mc:AlternateContent>
          <mc:Choice Requires="wps">
            <w:drawing>
              <wp:anchor distT="0" distB="0" distL="114300" distR="114300" simplePos="0" relativeHeight="251764736" behindDoc="0" locked="0" layoutInCell="1" allowOverlap="1" wp14:anchorId="7FE07F3F" wp14:editId="72138BD4">
                <wp:simplePos x="0" y="0"/>
                <wp:positionH relativeFrom="column">
                  <wp:posOffset>2752998</wp:posOffset>
                </wp:positionH>
                <wp:positionV relativeFrom="paragraph">
                  <wp:posOffset>55517</wp:posOffset>
                </wp:positionV>
                <wp:extent cx="1615440" cy="228600"/>
                <wp:effectExtent l="0" t="0" r="22860" b="19050"/>
                <wp:wrapNone/>
                <wp:docPr id="815449338" name="矩形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5440" cy="2286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3BE49F" w14:textId="77777777" w:rsidR="00DF61E8" w:rsidRPr="00501CBF" w:rsidRDefault="00DF61E8" w:rsidP="00DF61E8">
                            <w:pPr>
                              <w:jc w:val="center"/>
                              <w:rPr>
                                <w:color w:val="000000" w:themeColor="text1"/>
                              </w:rPr>
                            </w:pPr>
                            <w:proofErr w:type="spellStart"/>
                            <w:r w:rsidRPr="00501CBF">
                              <w:rPr>
                                <w:rFonts w:ascii="Times New Roman" w:hAnsi="Times New Roman" w:cs="Times New Roman"/>
                                <w:color w:val="000000" w:themeColor="text1"/>
                                <w:w w:val="95"/>
                              </w:rPr>
                              <w:t>Instantproduct</w:t>
                            </w:r>
                            <w:proofErr w:type="spellEnd"/>
                            <w:r w:rsidRPr="00501CBF">
                              <w:rPr>
                                <w:rFonts w:ascii="Times New Roman" w:hAnsi="Times New Roman" w:cs="Times New Roman"/>
                                <w:color w:val="000000" w:themeColor="text1"/>
                                <w:w w:val="95"/>
                              </w:rPr>
                              <w:t xml:space="preserve"> </w:t>
                            </w:r>
                            <w:r w:rsidRPr="00501CBF">
                              <w:rPr>
                                <w:rFonts w:ascii="Times New Roman" w:hAnsi="Times New Roman" w:cs="Times New Roman"/>
                                <w:color w:val="000000" w:themeColor="text1"/>
                                <w:spacing w:val="-6"/>
                              </w:rPr>
                              <w:t>containers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07F3F" id="矩形 57" o:spid="_x0000_s1036" style="position:absolute;left:0;text-align:left;margin-left:216.75pt;margin-top:4.35pt;width:127.2pt;height:1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" filled="f" strokecolor="black [3213]" strokeweight=".5pt">
                <v:path arrowok="t"/>
                <v:textbox>
                  <w:txbxContent>
                    <w:p w14:paraId="3B3BE49F" w14:textId="77777777" w:rsidR="00DF61E8" w:rsidRPr="00501CBF" w:rsidRDefault="00DF61E8" w:rsidP="00DF61E8">
                      <w:pPr>
                        <w:jc w:val="center"/>
                        <w:rPr>
                          <w:color w:val="000000" w:themeColor="text1"/>
                        </w:rPr>
                      </w:pPr>
                      <w:proofErr w:type="spellStart"/>
                      <w:r w:rsidRPr="00501CBF">
                        <w:rPr>
                          <w:rFonts w:ascii="Times New Roman" w:hAnsi="Times New Roman" w:cs="Times New Roman"/>
                          <w:color w:val="000000" w:themeColor="text1"/>
                          <w:w w:val="95"/>
                        </w:rPr>
                        <w:t>Instantproduct</w:t>
                      </w:r>
                      <w:proofErr w:type="spellEnd"/>
                      <w:r w:rsidRPr="00501CBF">
                        <w:rPr>
                          <w:rFonts w:ascii="Times New Roman" w:hAnsi="Times New Roman" w:cs="Times New Roman"/>
                          <w:color w:val="000000" w:themeColor="text1"/>
                          <w:w w:val="95"/>
                        </w:rPr>
                        <w:t xml:space="preserve"> </w:t>
                      </w:r>
                      <w:r w:rsidRPr="00501CBF">
                        <w:rPr>
                          <w:rFonts w:ascii="Times New Roman" w:hAnsi="Times New Roman" w:cs="Times New Roman"/>
                          <w:color w:val="000000" w:themeColor="text1"/>
                          <w:spacing w:val="-6"/>
                        </w:rPr>
                        <w:t>containers</w:t>
                      </w:r>
                    </w:p>
                  </w:txbxContent>
                </v:textbox>
              </v:rect>
            </w:pict>
          </mc:Fallback>
        </mc:AlternateContent>
      </w:r>
      <w:r w:rsidR="00F621CD">
        <w:rPr>
          <w:rFonts w:ascii="Times New Roman" w:hAnsi="Times New Roman" w:cs="Times New Roman"/>
          <w:noProof/>
          <w:lang w:eastAsia="zh-CN"/>
        </w:rPr>
        <mc:AlternateContent>
          <mc:Choice Requires="wps">
            <w:drawing>
              <wp:anchor distT="0" distB="0" distL="114300" distR="114300" simplePos="0" relativeHeight="251765760" behindDoc="0" locked="0" layoutInCell="1" allowOverlap="1" wp14:anchorId="5A656BAC" wp14:editId="76D8CA34">
                <wp:simplePos x="0" y="0"/>
                <wp:positionH relativeFrom="column">
                  <wp:posOffset>1475740</wp:posOffset>
                </wp:positionH>
                <wp:positionV relativeFrom="paragraph">
                  <wp:posOffset>51435</wp:posOffset>
                </wp:positionV>
                <wp:extent cx="1028700" cy="228600"/>
                <wp:effectExtent l="0" t="0" r="19050" b="19050"/>
                <wp:wrapNone/>
                <wp:docPr id="729846577" name="矩形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2286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B122ED" w14:textId="77777777" w:rsidR="00DF61E8" w:rsidRPr="005C0134" w:rsidRDefault="00DF61E8" w:rsidP="00DF61E8">
                            <w:pPr>
                              <w:pStyle w:val="a4"/>
                              <w:rPr>
                                <w:rFonts w:ascii="Times New Roman" w:hAnsi="Times New Roman" w:cs="Times New Roman"/>
                                <w:color w:val="000000" w:themeColor="text1"/>
                                <w:sz w:val="36"/>
                                <w:lang w:eastAsia="zh-CN"/>
                              </w:rPr>
                            </w:pPr>
                            <w:proofErr w:type="spellStart"/>
                            <w:r w:rsidRPr="005C0134">
                              <w:rPr>
                                <w:rFonts w:ascii="Times New Roman" w:hAnsi="Times New Roman" w:cs="Times New Roman"/>
                                <w:color w:val="000000" w:themeColor="text1"/>
                                <w:w w:val="95"/>
                              </w:rPr>
                              <w:t>Coffeebean</w:t>
                            </w:r>
                            <w:r w:rsidRPr="005C0134">
                              <w:rPr>
                                <w:rFonts w:ascii="Times New Roman" w:hAnsi="Times New Roman" w:cs="Times New Roman"/>
                                <w:color w:val="000000" w:themeColor="text1"/>
                                <w:w w:val="95"/>
                                <w:lang w:eastAsia="zh-CN"/>
                              </w:rPr>
                              <w:t>box</w:t>
                            </w:r>
                            <w:proofErr w:type="spellEnd"/>
                          </w:p>
                          <w:p w14:paraId="2795DC94" w14:textId="77777777" w:rsidR="00DF61E8" w:rsidRDefault="00DF61E8" w:rsidP="00DF61E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56BAC" id="矩形 58" o:spid="_x0000_s1037" style="position:absolute;left:0;text-align:left;margin-left:116.2pt;margin-top:4.05pt;width:81pt;height:1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" filled="f" strokecolor="black [3213]" strokeweight=".5pt">
                <v:path arrowok="t"/>
                <v:textbox>
                  <w:txbxContent>
                    <w:p w14:paraId="75B122ED" w14:textId="77777777" w:rsidR="00DF61E8" w:rsidRPr="005C0134" w:rsidRDefault="00DF61E8" w:rsidP="00DF61E8">
                      <w:pPr>
                        <w:pStyle w:val="a4"/>
                        <w:rPr>
                          <w:rFonts w:ascii="Times New Roman" w:hAnsi="Times New Roman" w:cs="Times New Roman"/>
                          <w:color w:val="000000" w:themeColor="text1"/>
                          <w:sz w:val="36"/>
                          <w:lang w:eastAsia="zh-CN"/>
                        </w:rPr>
                      </w:pPr>
                      <w:proofErr w:type="spellStart"/>
                      <w:r w:rsidRPr="005C0134">
                        <w:rPr>
                          <w:rFonts w:ascii="Times New Roman" w:hAnsi="Times New Roman" w:cs="Times New Roman"/>
                          <w:color w:val="000000" w:themeColor="text1"/>
                          <w:w w:val="95"/>
                        </w:rPr>
                        <w:t>Coffeebean</w:t>
                      </w:r>
                      <w:r w:rsidRPr="005C0134">
                        <w:rPr>
                          <w:rFonts w:ascii="Times New Roman" w:hAnsi="Times New Roman" w:cs="Times New Roman"/>
                          <w:color w:val="000000" w:themeColor="text1"/>
                          <w:w w:val="95"/>
                          <w:lang w:eastAsia="zh-CN"/>
                        </w:rPr>
                        <w:t>box</w:t>
                      </w:r>
                      <w:proofErr w:type="spellEnd"/>
                    </w:p>
                    <w:p w14:paraId="2795DC94" w14:textId="77777777" w:rsidR="00DF61E8" w:rsidRDefault="00DF61E8" w:rsidP="00DF61E8"/>
                  </w:txbxContent>
                </v:textbox>
              </v:rect>
            </w:pict>
          </mc:Fallback>
        </mc:AlternateContent>
      </w:r>
    </w:p>
    <w:p w14:paraId="4CA18F6E" w14:textId="4912C922" w:rsidR="00DF61E8" w:rsidRPr="00DF61E8" w:rsidRDefault="00F621CD" w:rsidP="00DF61E8">
      <w:pPr>
        <w:pStyle w:val="a4"/>
        <w:spacing w:before="70"/>
        <w:ind w:right="420"/>
        <w:jc w:val="right"/>
        <w:rPr>
          <w:rFonts w:ascii="Times New Roman" w:eastAsiaTheme="minorEastAsia" w:hAnsi="Times New Roman" w:cs="Times New Roman"/>
          <w:u w:val="single"/>
          <w:lang w:eastAsia="zh-CN"/>
        </w:rPr>
      </w:pPr>
      <w:r>
        <w:rPr>
          <w:rFonts w:ascii="Times New Roman" w:hAnsi="Times New Roman" w:cs="Times New Roman"/>
          <w:noProof/>
          <w:sz w:val="20"/>
          <w:u w:val="single"/>
          <w:lang w:eastAsia="zh-CN"/>
        </w:rPr>
        <mc:AlternateContent>
          <mc:Choice Requires="wps">
            <w:drawing>
              <wp:anchor distT="0" distB="0" distL="114300" distR="114300" simplePos="0" relativeHeight="251767808" behindDoc="0" locked="0" layoutInCell="1" allowOverlap="1" wp14:anchorId="627E84F4" wp14:editId="2D05FDB9">
                <wp:simplePos x="0" y="0"/>
                <wp:positionH relativeFrom="column">
                  <wp:posOffset>2342333</wp:posOffset>
                </wp:positionH>
                <wp:positionV relativeFrom="paragraph">
                  <wp:posOffset>50074</wp:posOffset>
                </wp:positionV>
                <wp:extent cx="957852" cy="1534886"/>
                <wp:effectExtent l="38100" t="0" r="33020" b="65405"/>
                <wp:wrapNone/>
                <wp:docPr id="171102948" name="直接箭头连接符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7852" cy="1534886"/>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D62FB" id="直接箭头连接符 56" o:spid="_x0000_s1026" type="#_x0000_t32" style="position:absolute;left:0;text-align:left;margin-left:184.45pt;margin-top:3.95pt;width:75.4pt;height:120.8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" strokecolor="#4579b8 [3044]" strokeweight="1pt">
                <v:stroke endarrow="open"/>
                <o:lock v:ext="edit" shapetype="f"/>
              </v:shape>
            </w:pict>
          </mc:Fallback>
        </mc:AlternateContent>
      </w:r>
      <w:r>
        <w:rPr>
          <w:rFonts w:ascii="Times New Roman" w:hAnsi="Times New Roman" w:cs="Times New Roman"/>
          <w:noProof/>
          <w:lang w:eastAsia="zh-CN"/>
        </w:rPr>
        <mc:AlternateContent>
          <mc:Choice Requires="wps">
            <w:drawing>
              <wp:anchor distT="0" distB="0" distL="114300" distR="114300" simplePos="0" relativeHeight="251750400" behindDoc="0" locked="0" layoutInCell="1" allowOverlap="1" wp14:anchorId="2ABF623A" wp14:editId="36697AAA">
                <wp:simplePos x="0" y="0"/>
                <wp:positionH relativeFrom="column">
                  <wp:posOffset>1723209</wp:posOffset>
                </wp:positionH>
                <wp:positionV relativeFrom="paragraph">
                  <wp:posOffset>48260</wp:posOffset>
                </wp:positionV>
                <wp:extent cx="251460" cy="693420"/>
                <wp:effectExtent l="57150" t="0" r="34290" b="49530"/>
                <wp:wrapNone/>
                <wp:docPr id="368487969" name="直接箭头连接符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51460" cy="693420"/>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D2972" id="直接箭头连接符 55" o:spid="_x0000_s1026" type="#_x0000_t32" style="position:absolute;left:0;text-align:left;margin-left:135.7pt;margin-top:3.8pt;width:19.8pt;height:54.6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" strokecolor="#4579b8 [3044]" strokeweight="1pt">
                <v:stroke endarrow="open"/>
                <o:lock v:ext="edit" shapetype="f"/>
              </v:shape>
            </w:pict>
          </mc:Fallback>
        </mc:AlternateContent>
      </w:r>
      <w:r>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1D5C38FC" wp14:editId="736926A7">
                <wp:simplePos x="0" y="0"/>
                <wp:positionH relativeFrom="column">
                  <wp:posOffset>3202304</wp:posOffset>
                </wp:positionH>
                <wp:positionV relativeFrom="paragraph">
                  <wp:posOffset>137159</wp:posOffset>
                </wp:positionV>
                <wp:extent cx="1883229" cy="794657"/>
                <wp:effectExtent l="38100" t="0" r="22225" b="62865"/>
                <wp:wrapNone/>
                <wp:docPr id="665011140" name="直接箭头连接符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83229" cy="794657"/>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F62C42" id="_x0000_t32" coordsize="21600,21600" o:spt="32" o:oned="t" path="m,l21600,21600e" filled="f">
                <v:path arrowok="t" fillok="f" o:connecttype="none"/>
                <o:lock v:ext="edit" shapetype="t"/>
              </v:shapetype>
              <v:shape id="直接箭头连接符 53" o:spid="_x0000_s1026" type="#_x0000_t32" style="position:absolute;left:0;text-align:left;margin-left:252.15pt;margin-top:10.8pt;width:148.3pt;height:62.5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" strokecolor="#4579b8 [3044]" strokeweight="1pt">
                <v:stroke endarrow="open"/>
                <o:lock v:ext="edit" shapetype="f"/>
              </v:shape>
            </w:pict>
          </mc:Fallback>
        </mc:AlternateContent>
      </w:r>
    </w:p>
    <w:p w14:paraId="6D084D4B" w14:textId="77777777" w:rsidR="00DF61E8" w:rsidRDefault="00DF61E8" w:rsidP="00DF61E8">
      <w:pPr>
        <w:rPr>
          <w:rFonts w:ascii="Times New Roman" w:hAnsi="Times New Roman" w:cs="Times New Roman"/>
        </w:rPr>
      </w:pPr>
      <w:ins w:id="103" w:author="8613250584758" w:date="2023-06-13T13:37:00Z">
        <w:r>
          <w:rPr>
            <w:noProof/>
          </w:rPr>
          <w:drawing>
            <wp:anchor distT="0" distB="0" distL="114300" distR="114300" simplePos="0" relativeHeight="251748352" behindDoc="1" locked="0" layoutInCell="1" allowOverlap="1" wp14:anchorId="7B07EBFD" wp14:editId="2D2C827C">
              <wp:simplePos x="0" y="0"/>
              <wp:positionH relativeFrom="margin">
                <wp:posOffset>1066800</wp:posOffset>
              </wp:positionH>
              <wp:positionV relativeFrom="margin">
                <wp:posOffset>1219200</wp:posOffset>
              </wp:positionV>
              <wp:extent cx="3802380" cy="4450080"/>
              <wp:effectExtent l="0" t="0" r="7620" b="0"/>
              <wp:wrapTight wrapText="bothSides">
                <wp:wrapPolygon edited="0">
                  <wp:start x="20778" y="0"/>
                  <wp:lineTo x="5086" y="925"/>
                  <wp:lineTo x="2922" y="1110"/>
                  <wp:lineTo x="2922" y="1572"/>
                  <wp:lineTo x="2273" y="1572"/>
                  <wp:lineTo x="649" y="2682"/>
                  <wp:lineTo x="649" y="13408"/>
                  <wp:lineTo x="216" y="19973"/>
                  <wp:lineTo x="541" y="20250"/>
                  <wp:lineTo x="20886" y="20805"/>
                  <wp:lineTo x="21210" y="21082"/>
                  <wp:lineTo x="21535" y="21082"/>
                  <wp:lineTo x="21535" y="370"/>
                  <wp:lineTo x="21319" y="0"/>
                  <wp:lineTo x="20778" y="0"/>
                </wp:wrapPolygon>
              </wp:wrapT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rotWithShape="1">
                      <a:blip r:embed="rId13">
                        <a:extLst>
                          <a:ext uri="{28A0092B-C50C-407E-A947-70E740481C1C}">
                            <a14:useLocalDpi xmlns:a14="http://schemas.microsoft.com/office/drawing/2010/main" val="0"/>
                          </a:ext>
                        </a:extLst>
                      </a:blip>
                      <a:srcRect l="12051" r="15134"/>
                      <a:stretch/>
                    </pic:blipFill>
                    <pic:spPr bwMode="auto">
                      <a:xfrm>
                        <a:off x="0" y="0"/>
                        <a:ext cx="3802380" cy="4450080"/>
                      </a:xfrm>
                      <a:prstGeom prst="rect">
                        <a:avLst/>
                      </a:prstGeom>
                      <a:noFill/>
                      <a:ln>
                        <a:noFill/>
                      </a:ln>
                      <a:extLst>
                        <a:ext uri="{53640926-AAD7-44D8-BBD7-CCE9431645EC}">
                          <a14:shadowObscured xmlns:a14="http://schemas.microsoft.com/office/drawing/2010/main"/>
                        </a:ext>
                      </a:extLst>
                    </pic:spPr>
                  </pic:pic>
                </a:graphicData>
              </a:graphic>
            </wp:anchor>
          </w:drawing>
        </w:r>
      </w:ins>
    </w:p>
    <w:p w14:paraId="728A2A62" w14:textId="77777777" w:rsidR="00DF61E8" w:rsidRDefault="00DF61E8" w:rsidP="00DF61E8">
      <w:pPr>
        <w:rPr>
          <w:rFonts w:ascii="Times New Roman" w:hAnsi="Times New Roman" w:cs="Times New Roman"/>
        </w:rPr>
      </w:pPr>
    </w:p>
    <w:p w14:paraId="3988E06C" w14:textId="555BD494" w:rsidR="00DF61E8" w:rsidRDefault="00DF61E8" w:rsidP="00DF61E8">
      <w:pPr>
        <w:rPr>
          <w:rFonts w:ascii="Times New Roman" w:hAnsi="Times New Roman" w:cs="Times New Roman"/>
        </w:rPr>
      </w:pPr>
      <w:r>
        <w:rPr>
          <w:rFonts w:ascii="Times New Roman" w:hAnsi="Times New Roman" w:cs="Times New Roman"/>
          <w:noProof/>
          <w:sz w:val="20"/>
          <w:szCs w:val="22"/>
          <w:u w:val="single"/>
        </w:rPr>
        <mc:AlternateContent>
          <mc:Choice Requires="wps">
            <w:drawing>
              <wp:anchor distT="0" distB="0" distL="114300" distR="114300" simplePos="0" relativeHeight="251769856" behindDoc="0" locked="0" layoutInCell="1" allowOverlap="1" wp14:anchorId="7602D623" wp14:editId="2B617896">
                <wp:simplePos x="0" y="0"/>
                <wp:positionH relativeFrom="column">
                  <wp:posOffset>4909185</wp:posOffset>
                </wp:positionH>
                <wp:positionV relativeFrom="paragraph">
                  <wp:posOffset>7620</wp:posOffset>
                </wp:positionV>
                <wp:extent cx="1363980" cy="259080"/>
                <wp:effectExtent l="0" t="0" r="26670" b="26670"/>
                <wp:wrapNone/>
                <wp:docPr id="622545925" name="矩形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3980" cy="25908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628671" w14:textId="77777777" w:rsidR="00DF61E8" w:rsidRPr="00A038A3" w:rsidRDefault="00DF61E8" w:rsidP="00DF61E8">
                            <w:pPr>
                              <w:jc w:val="center"/>
                              <w:rPr>
                                <w:color w:val="000000" w:themeColor="text1"/>
                              </w:rPr>
                            </w:pPr>
                            <w:r w:rsidRPr="00A038A3">
                              <w:rPr>
                                <w:rFonts w:ascii="Times New Roman" w:hAnsi="Times New Roman" w:cs="Times New Roman"/>
                                <w:color w:val="000000" w:themeColor="text1"/>
                                <w:spacing w:val="-1"/>
                                <w:w w:val="95"/>
                              </w:rPr>
                              <w:t>Door m</w:t>
                            </w:r>
                            <w:r w:rsidRPr="00A038A3">
                              <w:rPr>
                                <w:rFonts w:ascii="Times New Roman" w:hAnsi="Times New Roman" w:cs="Times New Roman"/>
                                <w:color w:val="000000" w:themeColor="text1"/>
                                <w:w w:val="95"/>
                              </w:rPr>
                              <w:t>agnetic</w:t>
                            </w:r>
                            <w:r>
                              <w:rPr>
                                <w:rFonts w:ascii="Times New Roman" w:hAnsi="Times New Roman" w:cs="Times New Roman" w:hint="eastAsia"/>
                                <w:color w:val="000000" w:themeColor="text1"/>
                                <w:w w:val="95"/>
                              </w:rPr>
                              <w:t xml:space="preserve"> </w:t>
                            </w:r>
                            <w:r w:rsidRPr="00A038A3">
                              <w:rPr>
                                <w:rFonts w:ascii="Times New Roman" w:hAnsi="Times New Roman" w:cs="Times New Roman"/>
                                <w:color w:val="000000" w:themeColor="text1"/>
                                <w:w w:val="95"/>
                              </w:rPr>
                              <w:t>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602D623" id="矩形 52" o:spid="_x0000_s1038" style="position:absolute;margin-left:386.55pt;margin-top:.6pt;width:107.4pt;height:20.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" filled="f" strokecolor="black [3213]" strokeweight=".5pt">
                <v:path arrowok="t"/>
                <v:textbox>
                  <w:txbxContent>
                    <w:p w14:paraId="3B628671" w14:textId="77777777" w:rsidR="00DF61E8" w:rsidRPr="00A038A3" w:rsidRDefault="00DF61E8" w:rsidP="00DF61E8">
                      <w:pPr>
                        <w:jc w:val="center"/>
                        <w:rPr>
                          <w:color w:val="000000" w:themeColor="text1"/>
                        </w:rPr>
                      </w:pPr>
                      <w:r w:rsidRPr="00A038A3">
                        <w:rPr>
                          <w:rFonts w:ascii="Times New Roman" w:hAnsi="Times New Roman" w:cs="Times New Roman"/>
                          <w:color w:val="000000" w:themeColor="text1"/>
                          <w:spacing w:val="-1"/>
                          <w:w w:val="95"/>
                        </w:rPr>
                        <w:t>Door m</w:t>
                      </w:r>
                      <w:r w:rsidRPr="00A038A3">
                        <w:rPr>
                          <w:rFonts w:ascii="Times New Roman" w:hAnsi="Times New Roman" w:cs="Times New Roman"/>
                          <w:color w:val="000000" w:themeColor="text1"/>
                          <w:w w:val="95"/>
                        </w:rPr>
                        <w:t>agnetic</w:t>
                      </w:r>
                      <w:r>
                        <w:rPr>
                          <w:rFonts w:ascii="Times New Roman" w:hAnsi="Times New Roman" w:cs="Times New Roman" w:hint="eastAsia"/>
                          <w:color w:val="000000" w:themeColor="text1"/>
                          <w:w w:val="95"/>
                        </w:rPr>
                        <w:t xml:space="preserve"> </w:t>
                      </w:r>
                      <w:r w:rsidRPr="00A038A3">
                        <w:rPr>
                          <w:rFonts w:ascii="Times New Roman" w:hAnsi="Times New Roman" w:cs="Times New Roman"/>
                          <w:color w:val="000000" w:themeColor="text1"/>
                          <w:w w:val="95"/>
                        </w:rPr>
                        <w:t>sensors</w:t>
                      </w:r>
                    </w:p>
                  </w:txbxContent>
                </v:textbox>
              </v:rect>
            </w:pict>
          </mc:Fallback>
        </mc:AlternateContent>
      </w:r>
    </w:p>
    <w:p w14:paraId="53165B96" w14:textId="2CDA15DF" w:rsidR="00DF61E8" w:rsidRDefault="00DF61E8" w:rsidP="00DF61E8">
      <w:pPr>
        <w:rPr>
          <w:rFonts w:ascii="Times New Roman" w:hAnsi="Times New Roman" w:cs="Times New Roman"/>
        </w:rPr>
      </w:pPr>
    </w:p>
    <w:p w14:paraId="58AA9F79" w14:textId="4585E986" w:rsidR="00DF61E8" w:rsidRDefault="00F621CD" w:rsidP="00DF61E8">
      <w:pPr>
        <w:rPr>
          <w:w w:val="95"/>
          <w:sz w:val="30"/>
          <w:szCs w:val="30"/>
        </w:rPr>
      </w:pPr>
      <w:r>
        <w:rPr>
          <w:rFonts w:ascii="Times New Roman" w:hAnsi="Times New Roman" w:cs="Times New Roman"/>
          <w:noProof/>
          <w:sz w:val="20"/>
          <w:szCs w:val="22"/>
          <w:u w:val="single"/>
        </w:rPr>
        <mc:AlternateContent>
          <mc:Choice Requires="wps">
            <w:drawing>
              <wp:anchor distT="0" distB="0" distL="114300" distR="114300" simplePos="0" relativeHeight="251783168" behindDoc="0" locked="0" layoutInCell="1" allowOverlap="1" wp14:anchorId="65DDFE90" wp14:editId="679E3F6C">
                <wp:simplePos x="0" y="0"/>
                <wp:positionH relativeFrom="column">
                  <wp:posOffset>4325732</wp:posOffset>
                </wp:positionH>
                <wp:positionV relativeFrom="paragraph">
                  <wp:posOffset>143034</wp:posOffset>
                </wp:positionV>
                <wp:extent cx="996545" cy="478156"/>
                <wp:effectExtent l="87630" t="7620" r="43815" b="43815"/>
                <wp:wrapNone/>
                <wp:docPr id="1594167198" name="连接符: 肘形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96545" cy="478156"/>
                        </a:xfrm>
                        <a:prstGeom prst="bentConnector3">
                          <a:avLst>
                            <a:gd name="adj1" fmla="val 50000"/>
                          </a:avLst>
                        </a:prstGeom>
                        <a:noFill/>
                        <a:ln w="12700">
                          <a:solidFill>
                            <a:schemeClr val="accent1">
                              <a:lumMod val="95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7FC55001"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51" o:spid="_x0000_s1026" type="#_x0000_t34" style="position:absolute;left:0;text-align:left;margin-left:340.6pt;margin-top:11.25pt;width:78.45pt;height:37.65pt;rotation:90;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" strokecolor="#4579b8 [3044]" strokeweight="1pt">
                <v:stroke endarrow="open"/>
              </v:shape>
            </w:pict>
          </mc:Fallback>
        </mc:AlternateContent>
      </w:r>
    </w:p>
    <w:p w14:paraId="24B4BC7A" w14:textId="637C3756" w:rsidR="00DF61E8" w:rsidRDefault="00DF61E8" w:rsidP="00DF61E8">
      <w:pPr>
        <w:rPr>
          <w:w w:val="95"/>
          <w:sz w:val="30"/>
          <w:szCs w:val="30"/>
        </w:rPr>
      </w:pPr>
      <w:r>
        <w:rPr>
          <w:rFonts w:ascii="Times New Roman" w:hAnsi="Times New Roman" w:cs="Times New Roman"/>
          <w:noProof/>
          <w:szCs w:val="22"/>
        </w:rPr>
        <mc:AlternateContent>
          <mc:Choice Requires="wps">
            <w:drawing>
              <wp:anchor distT="4294967295" distB="4294967295" distL="114300" distR="114300" simplePos="0" relativeHeight="251753472" behindDoc="0" locked="0" layoutInCell="1" allowOverlap="1" wp14:anchorId="107BD247" wp14:editId="7DD5D668">
                <wp:simplePos x="0" y="0"/>
                <wp:positionH relativeFrom="column">
                  <wp:posOffset>905419</wp:posOffset>
                </wp:positionH>
                <wp:positionV relativeFrom="paragraph">
                  <wp:posOffset>159566</wp:posOffset>
                </wp:positionV>
                <wp:extent cx="772886" cy="250372"/>
                <wp:effectExtent l="0" t="0" r="65405" b="73660"/>
                <wp:wrapNone/>
                <wp:docPr id="1344576059" name="直接箭头连接符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72886" cy="250372"/>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C77A4" id="直接箭头连接符 50" o:spid="_x0000_s1026" type="#_x0000_t32" style="position:absolute;left:0;text-align:left;margin-left:71.3pt;margin-top:12.55pt;width:60.85pt;height:19.7pt;z-index:251753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" strokecolor="#4579b8 [3044]" strokeweight="1pt">
                <v:stroke endarrow="open"/>
                <o:lock v:ext="edit" shapetype="f"/>
              </v:shape>
            </w:pict>
          </mc:Fallback>
        </mc:AlternateContent>
      </w:r>
      <w:r>
        <w:rPr>
          <w:rFonts w:ascii="Times New Roman" w:hAnsi="Times New Roman" w:cs="Times New Roman"/>
          <w:noProof/>
          <w:szCs w:val="22"/>
        </w:rPr>
        <mc:AlternateContent>
          <mc:Choice Requires="wps">
            <w:drawing>
              <wp:anchor distT="0" distB="0" distL="114300" distR="114300" simplePos="0" relativeHeight="251761664" behindDoc="0" locked="0" layoutInCell="1" allowOverlap="1" wp14:anchorId="793E99D9" wp14:editId="2665B867">
                <wp:simplePos x="0" y="0"/>
                <wp:positionH relativeFrom="column">
                  <wp:posOffset>220980</wp:posOffset>
                </wp:positionH>
                <wp:positionV relativeFrom="paragraph">
                  <wp:posOffset>36195</wp:posOffset>
                </wp:positionV>
                <wp:extent cx="685800" cy="228600"/>
                <wp:effectExtent l="0" t="0" r="19050" b="19050"/>
                <wp:wrapNone/>
                <wp:docPr id="225518479" name="矩形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2286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CC6D13" w14:textId="77777777" w:rsidR="00DF61E8" w:rsidRPr="00A72E31" w:rsidRDefault="00DF61E8" w:rsidP="00DF61E8">
                            <w:pPr>
                              <w:jc w:val="center"/>
                              <w:rPr>
                                <w:color w:val="000000" w:themeColor="text1"/>
                              </w:rPr>
                            </w:pPr>
                            <w:r w:rsidRPr="00A72E31">
                              <w:rPr>
                                <w:rFonts w:hint="eastAsia"/>
                                <w:color w:val="000000" w:themeColor="text1"/>
                              </w:rPr>
                              <w:t>Grinder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93E99D9" id="矩形 49" o:spid="_x0000_s1039" style="position:absolute;margin-left:17.4pt;margin-top:2.85pt;width:54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" filled="f" strokecolor="black [3213]" strokeweight=".5pt">
                <v:path arrowok="t"/>
                <v:textbox>
                  <w:txbxContent>
                    <w:p w14:paraId="4DCC6D13" w14:textId="77777777" w:rsidR="00DF61E8" w:rsidRPr="00A72E31" w:rsidRDefault="00DF61E8" w:rsidP="00DF61E8">
                      <w:pPr>
                        <w:jc w:val="center"/>
                        <w:rPr>
                          <w:color w:val="000000" w:themeColor="text1"/>
                        </w:rPr>
                      </w:pPr>
                      <w:r w:rsidRPr="00A72E31">
                        <w:rPr>
                          <w:rFonts w:hint="eastAsia"/>
                          <w:color w:val="000000" w:themeColor="text1"/>
                        </w:rPr>
                        <w:t>Grinder</w:t>
                      </w:r>
                    </w:p>
                  </w:txbxContent>
                </v:textbox>
              </v:rect>
            </w:pict>
          </mc:Fallback>
        </mc:AlternateContent>
      </w:r>
    </w:p>
    <w:p w14:paraId="44AF4DCA" w14:textId="4E2E3EA6" w:rsidR="00DF61E8" w:rsidRDefault="00F621CD" w:rsidP="00DF61E8">
      <w:pPr>
        <w:rPr>
          <w:w w:val="95"/>
          <w:sz w:val="30"/>
          <w:szCs w:val="30"/>
        </w:rPr>
      </w:pPr>
      <w:r>
        <w:rPr>
          <w:rFonts w:ascii="Times New Roman" w:hAnsi="Times New Roman" w:cs="Times New Roman"/>
          <w:noProof/>
          <w:sz w:val="20"/>
          <w:szCs w:val="22"/>
          <w:u w:val="single"/>
        </w:rPr>
        <mc:AlternateContent>
          <mc:Choice Requires="wps">
            <w:drawing>
              <wp:anchor distT="0" distB="0" distL="114300" distR="114300" simplePos="0" relativeHeight="251762688" behindDoc="0" locked="0" layoutInCell="1" allowOverlap="1" wp14:anchorId="4B5129F3" wp14:editId="0E99B28F">
                <wp:simplePos x="0" y="0"/>
                <wp:positionH relativeFrom="margin">
                  <wp:align>left</wp:align>
                </wp:positionH>
                <wp:positionV relativeFrom="paragraph">
                  <wp:posOffset>201386</wp:posOffset>
                </wp:positionV>
                <wp:extent cx="906780" cy="783408"/>
                <wp:effectExtent l="0" t="0" r="26670" b="17145"/>
                <wp:wrapNone/>
                <wp:docPr id="21" name="矩形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6780" cy="783408"/>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814B71" w14:textId="77777777" w:rsidR="00DF61E8" w:rsidRPr="00A038A3" w:rsidRDefault="00DF61E8" w:rsidP="00DF61E8">
                            <w:pPr>
                              <w:jc w:val="center"/>
                              <w:rPr>
                                <w:color w:val="000000" w:themeColor="text1"/>
                              </w:rPr>
                            </w:pPr>
                            <w:r w:rsidRPr="00A038A3">
                              <w:rPr>
                                <w:rFonts w:ascii="Times New Roman" w:hAnsi="Times New Roman" w:cs="Times New Roman"/>
                                <w:color w:val="000000" w:themeColor="text1"/>
                                <w:spacing w:val="-1"/>
                                <w:w w:val="95"/>
                              </w:rPr>
                              <w:t>Door m</w:t>
                            </w:r>
                            <w:r w:rsidRPr="00A038A3">
                              <w:rPr>
                                <w:rFonts w:ascii="Times New Roman" w:hAnsi="Times New Roman" w:cs="Times New Roman"/>
                                <w:color w:val="000000" w:themeColor="text1"/>
                                <w:w w:val="95"/>
                              </w:rPr>
                              <w:t>agnetic</w:t>
                            </w:r>
                            <w:r>
                              <w:rPr>
                                <w:rFonts w:ascii="Times New Roman" w:hAnsi="Times New Roman" w:cs="Times New Roman" w:hint="eastAsia"/>
                                <w:color w:val="000000" w:themeColor="text1"/>
                                <w:w w:val="95"/>
                              </w:rPr>
                              <w:t xml:space="preserve"> </w:t>
                            </w:r>
                            <w:r w:rsidRPr="00A038A3">
                              <w:rPr>
                                <w:rFonts w:ascii="Times New Roman" w:hAnsi="Times New Roman" w:cs="Times New Roman"/>
                                <w:color w:val="000000" w:themeColor="text1"/>
                                <w:w w:val="95"/>
                              </w:rPr>
                              <w:t>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B5129F3" id="矩形 47" o:spid="_x0000_s1040" style="position:absolute;margin-left:0;margin-top:15.85pt;width:71.4pt;height:61.7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" filled="f" strokecolor="black [3213]" strokeweight=".5pt">
                <v:path arrowok="t"/>
                <v:textbox>
                  <w:txbxContent>
                    <w:p w14:paraId="36814B71" w14:textId="77777777" w:rsidR="00DF61E8" w:rsidRPr="00A038A3" w:rsidRDefault="00DF61E8" w:rsidP="00DF61E8">
                      <w:pPr>
                        <w:jc w:val="center"/>
                        <w:rPr>
                          <w:color w:val="000000" w:themeColor="text1"/>
                        </w:rPr>
                      </w:pPr>
                      <w:r w:rsidRPr="00A038A3">
                        <w:rPr>
                          <w:rFonts w:ascii="Times New Roman" w:hAnsi="Times New Roman" w:cs="Times New Roman"/>
                          <w:color w:val="000000" w:themeColor="text1"/>
                          <w:spacing w:val="-1"/>
                          <w:w w:val="95"/>
                        </w:rPr>
                        <w:t>Door m</w:t>
                      </w:r>
                      <w:r w:rsidRPr="00A038A3">
                        <w:rPr>
                          <w:rFonts w:ascii="Times New Roman" w:hAnsi="Times New Roman" w:cs="Times New Roman"/>
                          <w:color w:val="000000" w:themeColor="text1"/>
                          <w:w w:val="95"/>
                        </w:rPr>
                        <w:t>agnetic</w:t>
                      </w:r>
                      <w:r>
                        <w:rPr>
                          <w:rFonts w:ascii="Times New Roman" w:hAnsi="Times New Roman" w:cs="Times New Roman" w:hint="eastAsia"/>
                          <w:color w:val="000000" w:themeColor="text1"/>
                          <w:w w:val="95"/>
                        </w:rPr>
                        <w:t xml:space="preserve"> </w:t>
                      </w:r>
                      <w:r w:rsidRPr="00A038A3">
                        <w:rPr>
                          <w:rFonts w:ascii="Times New Roman" w:hAnsi="Times New Roman" w:cs="Times New Roman"/>
                          <w:color w:val="000000" w:themeColor="text1"/>
                          <w:w w:val="95"/>
                        </w:rPr>
                        <w:t>sensors</w:t>
                      </w:r>
                    </w:p>
                  </w:txbxContent>
                </v:textbox>
                <w10:wrap anchorx="margin"/>
              </v:rect>
            </w:pict>
          </mc:Fallback>
        </mc:AlternateContent>
      </w:r>
    </w:p>
    <w:p w14:paraId="14482470" w14:textId="710E570B" w:rsidR="00DF61E8" w:rsidRDefault="00DF61E8" w:rsidP="00DF61E8">
      <w:pPr>
        <w:rPr>
          <w:w w:val="95"/>
          <w:sz w:val="30"/>
          <w:szCs w:val="30"/>
        </w:rPr>
      </w:pPr>
      <w:r>
        <w:rPr>
          <w:rFonts w:ascii="Times New Roman" w:hAnsi="Times New Roman" w:cs="Times New Roman"/>
          <w:noProof/>
          <w:szCs w:val="22"/>
        </w:rPr>
        <mc:AlternateContent>
          <mc:Choice Requires="wps">
            <w:drawing>
              <wp:anchor distT="0" distB="0" distL="114300" distR="114300" simplePos="0" relativeHeight="251752448" behindDoc="0" locked="0" layoutInCell="1" allowOverlap="1" wp14:anchorId="71A1128A" wp14:editId="4325666E">
                <wp:simplePos x="0" y="0"/>
                <wp:positionH relativeFrom="column">
                  <wp:posOffset>904059</wp:posOffset>
                </wp:positionH>
                <wp:positionV relativeFrom="paragraph">
                  <wp:posOffset>125367</wp:posOffset>
                </wp:positionV>
                <wp:extent cx="434340" cy="84546"/>
                <wp:effectExtent l="0" t="19050" r="60960" b="86995"/>
                <wp:wrapNone/>
                <wp:docPr id="300093881" name="直接箭头连接符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4340" cy="84546"/>
                        </a:xfrm>
                        <a:prstGeom prst="straightConnector1">
                          <a:avLst/>
                        </a:prstGeom>
                        <a:noFill/>
                        <a:ln w="12700">
                          <a:solidFill>
                            <a:schemeClr val="accent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B0C4CBE" id="直接箭头连接符 48" o:spid="_x0000_s1026" type="#_x0000_t32" style="position:absolute;left:0;text-align:left;margin-left:71.2pt;margin-top:9.85pt;width:34.2pt;height:6.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" strokecolor="#4579b8 [3044]" strokeweight="1pt">
                <v:stroke endarrow="open"/>
              </v:shape>
            </w:pict>
          </mc:Fallback>
        </mc:AlternateContent>
      </w:r>
    </w:p>
    <w:p w14:paraId="2EAA9F4D" w14:textId="3FA59A62" w:rsidR="00DF61E8" w:rsidRDefault="00F621CD" w:rsidP="00DF61E8">
      <w:pPr>
        <w:rPr>
          <w:w w:val="95"/>
          <w:sz w:val="30"/>
          <w:szCs w:val="30"/>
        </w:rPr>
      </w:pPr>
      <w:r>
        <w:rPr>
          <w:rFonts w:ascii="Times New Roman" w:hAnsi="Times New Roman" w:cs="Times New Roman"/>
          <w:noProof/>
          <w:szCs w:val="22"/>
        </w:rPr>
        <mc:AlternateContent>
          <mc:Choice Requires="wps">
            <w:drawing>
              <wp:anchor distT="0" distB="0" distL="114300" distR="114300" simplePos="0" relativeHeight="251751424" behindDoc="0" locked="0" layoutInCell="1" allowOverlap="1" wp14:anchorId="708EBB42" wp14:editId="4BFCA98A">
                <wp:simplePos x="0" y="0"/>
                <wp:positionH relativeFrom="column">
                  <wp:posOffset>2755990</wp:posOffset>
                </wp:positionH>
                <wp:positionV relativeFrom="paragraph">
                  <wp:posOffset>230867</wp:posOffset>
                </wp:positionV>
                <wp:extent cx="2292440" cy="186327"/>
                <wp:effectExtent l="19050" t="76200" r="12700" b="23495"/>
                <wp:wrapNone/>
                <wp:docPr id="21389856" name="直接箭头连接符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92440" cy="186327"/>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E368C" id="直接箭头连接符 45" o:spid="_x0000_s1026" type="#_x0000_t32" style="position:absolute;left:0;text-align:left;margin-left:217pt;margin-top:18.2pt;width:180.5pt;height:14.65pt;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" strokecolor="#4579b8 [3044]" strokeweight="1pt">
                <v:stroke endarrow="open"/>
                <o:lock v:ext="edit" shapetype="f"/>
              </v:shape>
            </w:pict>
          </mc:Fallback>
        </mc:AlternateContent>
      </w:r>
      <w:r w:rsidR="00DF61E8">
        <w:rPr>
          <w:rFonts w:ascii="Times New Roman" w:hAnsi="Times New Roman" w:cs="Times New Roman"/>
          <w:noProof/>
          <w:szCs w:val="22"/>
        </w:rPr>
        <mc:AlternateContent>
          <mc:Choice Requires="wps">
            <w:drawing>
              <wp:anchor distT="0" distB="0" distL="114300" distR="114300" simplePos="0" relativeHeight="251760640" behindDoc="0" locked="0" layoutInCell="1" allowOverlap="1" wp14:anchorId="03C325D3" wp14:editId="1FE307CD">
                <wp:simplePos x="0" y="0"/>
                <wp:positionH relativeFrom="column">
                  <wp:posOffset>5082540</wp:posOffset>
                </wp:positionH>
                <wp:positionV relativeFrom="paragraph">
                  <wp:posOffset>179070</wp:posOffset>
                </wp:positionV>
                <wp:extent cx="617220" cy="236220"/>
                <wp:effectExtent l="0" t="0" r="11430" b="11430"/>
                <wp:wrapNone/>
                <wp:docPr id="1267649911" name="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220" cy="236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ECA37E" w14:textId="515C010E" w:rsidR="00DF61E8" w:rsidRPr="00414E63" w:rsidRDefault="002065BE" w:rsidP="00DF61E8">
                            <w:pPr>
                              <w:jc w:val="center"/>
                              <w:rPr>
                                <w:color w:val="000000" w:themeColor="text1"/>
                              </w:rPr>
                            </w:pPr>
                            <w:r>
                              <w:rPr>
                                <w:rFonts w:ascii="Times New Roman" w:hAnsi="Times New Roman" w:cs="Times New Roman"/>
                                <w:color w:val="000000" w:themeColor="text1"/>
                              </w:rPr>
                              <w:t>Mixer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325D3" id="矩形 46" o:spid="_x0000_s1041" style="position:absolute;margin-left:400.2pt;margin-top:14.1pt;width:48.6pt;height:18.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" filled="f" strokecolor="black [3213]" strokeweight=".5pt">
                <v:path arrowok="t"/>
                <v:textbox>
                  <w:txbxContent>
                    <w:p w14:paraId="15ECA37E" w14:textId="515C010E" w:rsidR="00DF61E8" w:rsidRPr="00414E63" w:rsidRDefault="002065BE" w:rsidP="00DF61E8">
                      <w:pPr>
                        <w:jc w:val="center"/>
                        <w:rPr>
                          <w:color w:val="000000" w:themeColor="text1"/>
                        </w:rPr>
                      </w:pPr>
                      <w:r>
                        <w:rPr>
                          <w:rFonts w:ascii="Times New Roman" w:hAnsi="Times New Roman" w:cs="Times New Roman"/>
                          <w:color w:val="000000" w:themeColor="text1"/>
                        </w:rPr>
                        <w:t>Mixer</w:t>
                      </w:r>
                    </w:p>
                  </w:txbxContent>
                </v:textbox>
              </v:rect>
            </w:pict>
          </mc:Fallback>
        </mc:AlternateContent>
      </w:r>
    </w:p>
    <w:p w14:paraId="62AE12CE" w14:textId="096D42BA" w:rsidR="00DF61E8" w:rsidRDefault="00F621CD" w:rsidP="00DF61E8">
      <w:pPr>
        <w:rPr>
          <w:w w:val="95"/>
          <w:sz w:val="30"/>
          <w:szCs w:val="30"/>
        </w:rPr>
      </w:pPr>
      <w:r>
        <w:rPr>
          <w:rFonts w:ascii="Times New Roman" w:hAnsi="Times New Roman" w:cs="Times New Roman"/>
          <w:noProof/>
          <w:szCs w:val="22"/>
        </w:rPr>
        <mc:AlternateContent>
          <mc:Choice Requires="wps">
            <w:drawing>
              <wp:anchor distT="4294967295" distB="4294967295" distL="114300" distR="114300" simplePos="0" relativeHeight="251763712" behindDoc="0" locked="0" layoutInCell="1" allowOverlap="1" wp14:anchorId="1BB8B058" wp14:editId="47BD8BE0">
                <wp:simplePos x="0" y="0"/>
                <wp:positionH relativeFrom="column">
                  <wp:posOffset>905419</wp:posOffset>
                </wp:positionH>
                <wp:positionV relativeFrom="paragraph">
                  <wp:posOffset>141424</wp:posOffset>
                </wp:positionV>
                <wp:extent cx="849086" cy="339634"/>
                <wp:effectExtent l="0" t="57150" r="0" b="22860"/>
                <wp:wrapNone/>
                <wp:docPr id="848471485" name="直接箭头连接符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49086" cy="339634"/>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AD970" id="直接箭头连接符 43" o:spid="_x0000_s1026" type="#_x0000_t32" style="position:absolute;left:0;text-align:left;margin-left:71.3pt;margin-top:11.15pt;width:66.85pt;height:26.75pt;flip:y;z-index:2517637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" strokecolor="#4579b8 [3044]" strokeweight="1pt">
                <v:stroke endarrow="open"/>
                <o:lock v:ext="edit" shapetype="f"/>
              </v:shape>
            </w:pict>
          </mc:Fallback>
        </mc:AlternateContent>
      </w:r>
      <w:r>
        <w:rPr>
          <w:rFonts w:ascii="Times New Roman" w:hAnsi="Times New Roman" w:cs="Times New Roman"/>
          <w:noProof/>
          <w:szCs w:val="22"/>
        </w:rPr>
        <mc:AlternateContent>
          <mc:Choice Requires="wps">
            <w:drawing>
              <wp:anchor distT="0" distB="0" distL="114300" distR="114300" simplePos="0" relativeHeight="251759616" behindDoc="0" locked="0" layoutInCell="1" allowOverlap="1" wp14:anchorId="2EB2C83E" wp14:editId="772DBEF8">
                <wp:simplePos x="0" y="0"/>
                <wp:positionH relativeFrom="margin">
                  <wp:align>left</wp:align>
                </wp:positionH>
                <wp:positionV relativeFrom="paragraph">
                  <wp:posOffset>162288</wp:posOffset>
                </wp:positionV>
                <wp:extent cx="893717" cy="544286"/>
                <wp:effectExtent l="0" t="0" r="20955" b="27305"/>
                <wp:wrapNone/>
                <wp:docPr id="1033865047" name="矩形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3717" cy="544286"/>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993957" w14:textId="77777777" w:rsidR="00DF61E8" w:rsidRPr="00646996" w:rsidRDefault="00DF61E8" w:rsidP="00DF61E8">
                            <w:pPr>
                              <w:jc w:val="center"/>
                              <w:rPr>
                                <w:color w:val="000000" w:themeColor="text1"/>
                              </w:rPr>
                            </w:pPr>
                            <w:r w:rsidRPr="00646996">
                              <w:rPr>
                                <w:rFonts w:ascii="Times New Roman" w:hAnsi="Times New Roman" w:cs="Times New Roman"/>
                                <w:color w:val="000000" w:themeColor="text1"/>
                                <w:w w:val="95"/>
                              </w:rPr>
                              <w:t xml:space="preserve">Coffee </w:t>
                            </w:r>
                            <w:r w:rsidRPr="00646996">
                              <w:rPr>
                                <w:rFonts w:ascii="Times New Roman" w:hAnsi="Times New Roman" w:cs="Times New Roman"/>
                                <w:color w:val="000000" w:themeColor="text1"/>
                                <w:spacing w:val="-3"/>
                              </w:rPr>
                              <w:t>Brewer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EB2C83E" id="矩形 44" o:spid="_x0000_s1042" style="position:absolute;margin-left:0;margin-top:12.8pt;width:70.35pt;height:42.8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" filled="f" strokecolor="black [3213]" strokeweight=".5pt">
                <v:path arrowok="t"/>
                <v:textbox>
                  <w:txbxContent>
                    <w:p w14:paraId="31993957" w14:textId="77777777" w:rsidR="00DF61E8" w:rsidRPr="00646996" w:rsidRDefault="00DF61E8" w:rsidP="00DF61E8">
                      <w:pPr>
                        <w:jc w:val="center"/>
                        <w:rPr>
                          <w:color w:val="000000" w:themeColor="text1"/>
                        </w:rPr>
                      </w:pPr>
                      <w:r w:rsidRPr="00646996">
                        <w:rPr>
                          <w:rFonts w:ascii="Times New Roman" w:hAnsi="Times New Roman" w:cs="Times New Roman"/>
                          <w:color w:val="000000" w:themeColor="text1"/>
                          <w:w w:val="95"/>
                        </w:rPr>
                        <w:t xml:space="preserve">Coffee </w:t>
                      </w:r>
                      <w:r w:rsidRPr="00646996">
                        <w:rPr>
                          <w:rFonts w:ascii="Times New Roman" w:hAnsi="Times New Roman" w:cs="Times New Roman"/>
                          <w:color w:val="000000" w:themeColor="text1"/>
                          <w:spacing w:val="-3"/>
                        </w:rPr>
                        <w:t>Brewer</w:t>
                      </w:r>
                    </w:p>
                  </w:txbxContent>
                </v:textbox>
                <w10:wrap anchorx="margin"/>
              </v:rect>
            </w:pict>
          </mc:Fallback>
        </mc:AlternateContent>
      </w:r>
    </w:p>
    <w:p w14:paraId="4B144DC4" w14:textId="07C0A252" w:rsidR="00DF61E8" w:rsidRDefault="00F621CD" w:rsidP="00DF61E8">
      <w:pPr>
        <w:rPr>
          <w:w w:val="95"/>
          <w:sz w:val="30"/>
          <w:szCs w:val="30"/>
        </w:rPr>
      </w:pPr>
      <w:r>
        <w:rPr>
          <w:rFonts w:ascii="Times New Roman" w:hAnsi="Times New Roman" w:cs="Times New Roman"/>
          <w:noProof/>
          <w:szCs w:val="22"/>
        </w:rPr>
        <mc:AlternateContent>
          <mc:Choice Requires="wps">
            <w:drawing>
              <wp:anchor distT="0" distB="0" distL="114300" distR="114300" simplePos="0" relativeHeight="251776000" behindDoc="0" locked="0" layoutInCell="1" allowOverlap="1" wp14:anchorId="3851F7C9" wp14:editId="35F5DA63">
                <wp:simplePos x="0" y="0"/>
                <wp:positionH relativeFrom="column">
                  <wp:posOffset>916304</wp:posOffset>
                </wp:positionH>
                <wp:positionV relativeFrom="paragraph">
                  <wp:posOffset>151856</wp:posOffset>
                </wp:positionV>
                <wp:extent cx="1186543" cy="536665"/>
                <wp:effectExtent l="0" t="38100" r="52070" b="34925"/>
                <wp:wrapNone/>
                <wp:docPr id="1494631135" name="直接箭头连接符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86543" cy="536665"/>
                        </a:xfrm>
                        <a:prstGeom prst="straightConnector1">
                          <a:avLst/>
                        </a:prstGeom>
                        <a:noFill/>
                        <a:ln w="12700">
                          <a:solidFill>
                            <a:schemeClr val="accent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31BFA06" id="直接箭头连接符 41" o:spid="_x0000_s1026" type="#_x0000_t32" style="position:absolute;left:0;text-align:left;margin-left:72.15pt;margin-top:11.95pt;width:93.45pt;height:42.2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" strokecolor="#4579b8 [3044]" strokeweight="1pt">
                <v:stroke endarrow="open"/>
              </v:shape>
            </w:pict>
          </mc:Fallback>
        </mc:AlternateContent>
      </w:r>
    </w:p>
    <w:p w14:paraId="64F82561" w14:textId="05967CFE" w:rsidR="00DF61E8" w:rsidRDefault="00DF61E8" w:rsidP="00DF61E8">
      <w:pPr>
        <w:rPr>
          <w:w w:val="95"/>
          <w:sz w:val="30"/>
          <w:szCs w:val="30"/>
        </w:rPr>
      </w:pPr>
      <w:r>
        <w:rPr>
          <w:rFonts w:ascii="Times New Roman" w:hAnsi="Times New Roman" w:cs="Times New Roman"/>
          <w:noProof/>
          <w:szCs w:val="22"/>
        </w:rPr>
        <mc:AlternateContent>
          <mc:Choice Requires="wps">
            <w:drawing>
              <wp:anchor distT="0" distB="0" distL="114300" distR="114300" simplePos="0" relativeHeight="251758592" behindDoc="0" locked="0" layoutInCell="1" allowOverlap="1" wp14:anchorId="1751CDD4" wp14:editId="091709B5">
                <wp:simplePos x="0" y="0"/>
                <wp:positionH relativeFrom="margin">
                  <wp:align>left</wp:align>
                </wp:positionH>
                <wp:positionV relativeFrom="paragraph">
                  <wp:posOffset>115298</wp:posOffset>
                </wp:positionV>
                <wp:extent cx="912223" cy="576943"/>
                <wp:effectExtent l="0" t="0" r="21590" b="13970"/>
                <wp:wrapNone/>
                <wp:docPr id="14" name="矩形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2223" cy="57694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60CD2E" w14:textId="01DE533B" w:rsidR="00DF61E8" w:rsidRPr="00BD47D9" w:rsidRDefault="00DF61E8" w:rsidP="00DF61E8">
                            <w:pPr>
                              <w:jc w:val="center"/>
                              <w:rPr>
                                <w:color w:val="000000" w:themeColor="text1"/>
                              </w:rPr>
                            </w:pPr>
                            <w:r w:rsidRPr="00BD47D9">
                              <w:rPr>
                                <w:rFonts w:ascii="Times New Roman" w:hAnsi="Times New Roman" w:cs="Times New Roman"/>
                                <w:color w:val="000000" w:themeColor="text1"/>
                                <w:w w:val="95"/>
                              </w:rPr>
                              <w:t>Product</w:t>
                            </w:r>
                            <w:r w:rsidR="002065BE">
                              <w:rPr>
                                <w:rFonts w:ascii="Times New Roman" w:hAnsi="Times New Roman" w:cs="Times New Roman"/>
                                <w:color w:val="000000" w:themeColor="text1"/>
                                <w:w w:val="95"/>
                              </w:rPr>
                              <w:t xml:space="preserve"> </w:t>
                            </w:r>
                            <w:r w:rsidRPr="00BD47D9">
                              <w:rPr>
                                <w:rFonts w:ascii="Times New Roman" w:hAnsi="Times New Roman" w:cs="Times New Roman"/>
                                <w:color w:val="000000" w:themeColor="text1"/>
                                <w:w w:val="95"/>
                              </w:rPr>
                              <w:t>drink</w:t>
                            </w:r>
                            <w:r w:rsidR="002065BE">
                              <w:rPr>
                                <w:rFonts w:ascii="Times New Roman" w:hAnsi="Times New Roman" w:cs="Times New Roman"/>
                                <w:color w:val="000000" w:themeColor="text1"/>
                                <w:w w:val="95"/>
                              </w:rPr>
                              <w:t xml:space="preserve"> </w:t>
                            </w:r>
                            <w:r w:rsidRPr="00BD47D9">
                              <w:rPr>
                                <w:rFonts w:ascii="Times New Roman" w:hAnsi="Times New Roman" w:cs="Times New Roman"/>
                                <w:color w:val="000000" w:themeColor="text1"/>
                                <w:w w:val="95"/>
                              </w:rPr>
                              <w:t>spout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1CDD4" id="矩形 42" o:spid="_x0000_s1043" style="position:absolute;margin-left:0;margin-top:9.1pt;width:71.85pt;height:45.45pt;z-index:251758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" filled="f" strokecolor="black [3213]" strokeweight=".5pt">
                <v:path arrowok="t"/>
                <v:textbox>
                  <w:txbxContent>
                    <w:p w14:paraId="6160CD2E" w14:textId="01DE533B" w:rsidR="00DF61E8" w:rsidRPr="00BD47D9" w:rsidRDefault="00DF61E8" w:rsidP="00DF61E8">
                      <w:pPr>
                        <w:jc w:val="center"/>
                        <w:rPr>
                          <w:color w:val="000000" w:themeColor="text1"/>
                        </w:rPr>
                      </w:pPr>
                      <w:r w:rsidRPr="00BD47D9">
                        <w:rPr>
                          <w:rFonts w:ascii="Times New Roman" w:hAnsi="Times New Roman" w:cs="Times New Roman"/>
                          <w:color w:val="000000" w:themeColor="text1"/>
                          <w:w w:val="95"/>
                        </w:rPr>
                        <w:t>Product</w:t>
                      </w:r>
                      <w:r w:rsidR="002065BE">
                        <w:rPr>
                          <w:rFonts w:ascii="Times New Roman" w:hAnsi="Times New Roman" w:cs="Times New Roman"/>
                          <w:color w:val="000000" w:themeColor="text1"/>
                          <w:w w:val="95"/>
                        </w:rPr>
                        <w:t xml:space="preserve"> </w:t>
                      </w:r>
                      <w:r w:rsidRPr="00BD47D9">
                        <w:rPr>
                          <w:rFonts w:ascii="Times New Roman" w:hAnsi="Times New Roman" w:cs="Times New Roman"/>
                          <w:color w:val="000000" w:themeColor="text1"/>
                          <w:w w:val="95"/>
                        </w:rPr>
                        <w:t>drink</w:t>
                      </w:r>
                      <w:r w:rsidR="002065BE">
                        <w:rPr>
                          <w:rFonts w:ascii="Times New Roman" w:hAnsi="Times New Roman" w:cs="Times New Roman"/>
                          <w:color w:val="000000" w:themeColor="text1"/>
                          <w:w w:val="95"/>
                        </w:rPr>
                        <w:t xml:space="preserve"> </w:t>
                      </w:r>
                      <w:r w:rsidRPr="00BD47D9">
                        <w:rPr>
                          <w:rFonts w:ascii="Times New Roman" w:hAnsi="Times New Roman" w:cs="Times New Roman"/>
                          <w:color w:val="000000" w:themeColor="text1"/>
                          <w:w w:val="95"/>
                        </w:rPr>
                        <w:t>spout</w:t>
                      </w:r>
                    </w:p>
                  </w:txbxContent>
                </v:textbox>
                <w10:wrap anchorx="margin"/>
              </v:rect>
            </w:pict>
          </mc:Fallback>
        </mc:AlternateContent>
      </w:r>
    </w:p>
    <w:p w14:paraId="1EBED787" w14:textId="1F65C919" w:rsidR="00DF61E8" w:rsidRDefault="00F621CD" w:rsidP="00DF61E8">
      <w:pPr>
        <w:rPr>
          <w:w w:val="95"/>
          <w:sz w:val="30"/>
          <w:szCs w:val="30"/>
        </w:rPr>
      </w:pPr>
      <w:r>
        <w:rPr>
          <w:rFonts w:ascii="Times New Roman" w:hAnsi="Times New Roman" w:cs="Times New Roman"/>
          <w:noProof/>
          <w:szCs w:val="22"/>
        </w:rPr>
        <mc:AlternateContent>
          <mc:Choice Requires="wps">
            <w:drawing>
              <wp:anchor distT="4294967295" distB="4294967295" distL="114300" distR="114300" simplePos="0" relativeHeight="251754496" behindDoc="0" locked="0" layoutInCell="1" allowOverlap="1" wp14:anchorId="3B9BB595" wp14:editId="24C1D5D7">
                <wp:simplePos x="0" y="0"/>
                <wp:positionH relativeFrom="column">
                  <wp:posOffset>894534</wp:posOffset>
                </wp:positionH>
                <wp:positionV relativeFrom="paragraph">
                  <wp:posOffset>287111</wp:posOffset>
                </wp:positionV>
                <wp:extent cx="653142" cy="451757"/>
                <wp:effectExtent l="0" t="38100" r="52070" b="24765"/>
                <wp:wrapNone/>
                <wp:docPr id="1545404173" name="直接箭头连接符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53142" cy="451757"/>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59732" id="直接箭头连接符 40" o:spid="_x0000_s1026" type="#_x0000_t32" style="position:absolute;left:0;text-align:left;margin-left:70.45pt;margin-top:22.6pt;width:51.45pt;height:35.55pt;flip:y;z-index:251754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" strokecolor="#4579b8 [3044]" strokeweight="1pt">
                <v:stroke endarrow="open"/>
                <o:lock v:ext="edit" shapetype="f"/>
              </v:shape>
            </w:pict>
          </mc:Fallback>
        </mc:AlternateContent>
      </w:r>
    </w:p>
    <w:p w14:paraId="1A5F0EFE" w14:textId="1E23E004" w:rsidR="00DF61E8" w:rsidRDefault="00F621CD" w:rsidP="00DF61E8">
      <w:pPr>
        <w:rPr>
          <w:w w:val="95"/>
          <w:sz w:val="30"/>
          <w:szCs w:val="30"/>
        </w:rPr>
      </w:pPr>
      <w:r>
        <w:rPr>
          <w:rFonts w:ascii="Times New Roman" w:hAnsi="Times New Roman" w:cs="Times New Roman"/>
          <w:noProof/>
          <w:szCs w:val="22"/>
        </w:rPr>
        <mc:AlternateContent>
          <mc:Choice Requires="wps">
            <w:drawing>
              <wp:anchor distT="0" distB="0" distL="114300" distR="114300" simplePos="0" relativeHeight="251757568" behindDoc="0" locked="0" layoutInCell="1" allowOverlap="1" wp14:anchorId="5F91ED9E" wp14:editId="30F45FD2">
                <wp:simplePos x="0" y="0"/>
                <wp:positionH relativeFrom="margin">
                  <wp:align>left</wp:align>
                </wp:positionH>
                <wp:positionV relativeFrom="paragraph">
                  <wp:posOffset>89443</wp:posOffset>
                </wp:positionV>
                <wp:extent cx="898071" cy="849086"/>
                <wp:effectExtent l="0" t="0" r="16510" b="27305"/>
                <wp:wrapNone/>
                <wp:docPr id="1092533861" name="矩形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8071" cy="849086"/>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DE1FBA" w14:textId="77777777" w:rsidR="00DF61E8" w:rsidRPr="00843537" w:rsidRDefault="00DF61E8" w:rsidP="00DF61E8">
                            <w:pPr>
                              <w:jc w:val="center"/>
                              <w:rPr>
                                <w:color w:val="000000" w:themeColor="text1"/>
                              </w:rPr>
                            </w:pPr>
                            <w:r>
                              <w:rPr>
                                <w:rFonts w:hint="eastAsia"/>
                                <w:color w:val="000000" w:themeColor="text1"/>
                              </w:rPr>
                              <w:t>C</w:t>
                            </w:r>
                            <w:r w:rsidRPr="00843537">
                              <w:rPr>
                                <w:rFonts w:hint="eastAsia"/>
                                <w:color w:val="000000" w:themeColor="text1"/>
                              </w:rPr>
                              <w:t>offee waste bin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1ED9E" id="矩形 39" o:spid="_x0000_s1044" style="position:absolute;margin-left:0;margin-top:7.05pt;width:70.7pt;height:66.8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" filled="f" strokecolor="black [3213]" strokeweight=".5pt">
                <v:path arrowok="t"/>
                <v:textbox>
                  <w:txbxContent>
                    <w:p w14:paraId="42DE1FBA" w14:textId="77777777" w:rsidR="00DF61E8" w:rsidRPr="00843537" w:rsidRDefault="00DF61E8" w:rsidP="00DF61E8">
                      <w:pPr>
                        <w:jc w:val="center"/>
                        <w:rPr>
                          <w:color w:val="000000" w:themeColor="text1"/>
                        </w:rPr>
                      </w:pPr>
                      <w:r>
                        <w:rPr>
                          <w:rFonts w:hint="eastAsia"/>
                          <w:color w:val="000000" w:themeColor="text1"/>
                        </w:rPr>
                        <w:t>C</w:t>
                      </w:r>
                      <w:r w:rsidRPr="00843537">
                        <w:rPr>
                          <w:rFonts w:hint="eastAsia"/>
                          <w:color w:val="000000" w:themeColor="text1"/>
                        </w:rPr>
                        <w:t>offee waste bin</w:t>
                      </w:r>
                    </w:p>
                  </w:txbxContent>
                </v:textbox>
                <w10:wrap anchorx="margin"/>
              </v:rect>
            </w:pict>
          </mc:Fallback>
        </mc:AlternateContent>
      </w:r>
    </w:p>
    <w:p w14:paraId="4BCEDB8C" w14:textId="30AD6100" w:rsidR="00DF61E8" w:rsidRDefault="00F621CD" w:rsidP="00DF61E8">
      <w:pPr>
        <w:rPr>
          <w:w w:val="95"/>
          <w:sz w:val="30"/>
          <w:szCs w:val="30"/>
        </w:rPr>
      </w:pPr>
      <w:r>
        <w:rPr>
          <w:rFonts w:ascii="Times New Roman" w:hAnsi="Times New Roman" w:cs="Times New Roman"/>
          <w:noProof/>
          <w:szCs w:val="22"/>
        </w:rPr>
        <mc:AlternateContent>
          <mc:Choice Requires="wps">
            <w:drawing>
              <wp:anchor distT="4294967295" distB="4294967295" distL="114300" distR="114300" simplePos="0" relativeHeight="251749376" behindDoc="0" locked="0" layoutInCell="1" allowOverlap="1" wp14:anchorId="7C55B417" wp14:editId="30D33005">
                <wp:simplePos x="0" y="0"/>
                <wp:positionH relativeFrom="column">
                  <wp:posOffset>1710962</wp:posOffset>
                </wp:positionH>
                <wp:positionV relativeFrom="paragraph">
                  <wp:posOffset>55335</wp:posOffset>
                </wp:positionV>
                <wp:extent cx="315686" cy="717459"/>
                <wp:effectExtent l="0" t="38100" r="65405" b="26035"/>
                <wp:wrapNone/>
                <wp:docPr id="877386348" name="直接箭头连接符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15686" cy="717459"/>
                        </a:xfrm>
                        <a:prstGeom prst="straightConnector1">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F39652" id="直接箭头连接符 38" o:spid="_x0000_s1026" type="#_x0000_t32" style="position:absolute;left:0;text-align:left;margin-left:134.7pt;margin-top:4.35pt;width:24.85pt;height:56.5pt;flip:y;z-index:251749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" strokecolor="#4579b8 [3044]" strokeweight="1pt">
                <v:stroke endarrow="open"/>
                <o:lock v:ext="edit" shapetype="f"/>
              </v:shape>
            </w:pict>
          </mc:Fallback>
        </mc:AlternateContent>
      </w:r>
    </w:p>
    <w:p w14:paraId="59C96951" w14:textId="2D6FAF86" w:rsidR="00DF61E8" w:rsidRDefault="00DF61E8" w:rsidP="00DF61E8">
      <w:pPr>
        <w:rPr>
          <w:w w:val="95"/>
          <w:sz w:val="30"/>
          <w:szCs w:val="30"/>
        </w:rPr>
      </w:pPr>
    </w:p>
    <w:p w14:paraId="1EDA3201" w14:textId="20F41A06" w:rsidR="00DF61E8" w:rsidRPr="005A3B58" w:rsidRDefault="00F621CD" w:rsidP="00DF61E8">
      <w:pPr>
        <w:rPr>
          <w:w w:val="95"/>
          <w:sz w:val="30"/>
          <w:szCs w:val="30"/>
        </w:rPr>
      </w:pPr>
      <w:r>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7EEAD38F" wp14:editId="578A7790">
                <wp:simplePos x="0" y="0"/>
                <wp:positionH relativeFrom="column">
                  <wp:posOffset>1297033</wp:posOffset>
                </wp:positionH>
                <wp:positionV relativeFrom="paragraph">
                  <wp:posOffset>77470</wp:posOffset>
                </wp:positionV>
                <wp:extent cx="701040" cy="429986"/>
                <wp:effectExtent l="0" t="0" r="22860" b="27305"/>
                <wp:wrapNone/>
                <wp:docPr id="118367479" name="矩形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040" cy="429986"/>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9351BE" w14:textId="77777777" w:rsidR="00DF61E8" w:rsidRPr="002E0683" w:rsidRDefault="00DF61E8" w:rsidP="00DF61E8">
                            <w:pPr>
                              <w:jc w:val="center"/>
                              <w:rPr>
                                <w:color w:val="000000" w:themeColor="text1"/>
                              </w:rPr>
                            </w:pPr>
                            <w:r w:rsidRPr="002E0683">
                              <w:rPr>
                                <w:rFonts w:hint="eastAsia"/>
                                <w:color w:val="000000" w:themeColor="text1"/>
                              </w:rPr>
                              <w:t xml:space="preserve">Drip </w:t>
                            </w:r>
                            <w:r>
                              <w:rPr>
                                <w:rFonts w:hint="eastAsia"/>
                                <w:color w:val="000000" w:themeColor="text1"/>
                              </w:rPr>
                              <w:t>tra</w:t>
                            </w:r>
                            <w:r w:rsidRPr="002E0683">
                              <w:rPr>
                                <w:rFonts w:hint="eastAsia"/>
                                <w:color w:val="000000" w:themeColor="text1"/>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AD38F" id="矩形 37" o:spid="_x0000_s1045" style="position:absolute;margin-left:102.15pt;margin-top:6.1pt;width:55.2pt;height:33.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" filled="f" strokecolor="black [3213]" strokeweight=".5pt">
                <v:path arrowok="t"/>
                <v:textbox>
                  <w:txbxContent>
                    <w:p w14:paraId="209351BE" w14:textId="77777777" w:rsidR="00DF61E8" w:rsidRPr="002E0683" w:rsidRDefault="00DF61E8" w:rsidP="00DF61E8">
                      <w:pPr>
                        <w:jc w:val="center"/>
                        <w:rPr>
                          <w:color w:val="000000" w:themeColor="text1"/>
                        </w:rPr>
                      </w:pPr>
                      <w:r w:rsidRPr="002E0683">
                        <w:rPr>
                          <w:rFonts w:hint="eastAsia"/>
                          <w:color w:val="000000" w:themeColor="text1"/>
                        </w:rPr>
                        <w:t xml:space="preserve">Drip </w:t>
                      </w:r>
                      <w:r>
                        <w:rPr>
                          <w:rFonts w:hint="eastAsia"/>
                          <w:color w:val="000000" w:themeColor="text1"/>
                        </w:rPr>
                        <w:t>tra</w:t>
                      </w:r>
                      <w:r w:rsidRPr="002E0683">
                        <w:rPr>
                          <w:rFonts w:hint="eastAsia"/>
                          <w:color w:val="000000" w:themeColor="text1"/>
                        </w:rPr>
                        <w:t>y</w:t>
                      </w:r>
                    </w:p>
                  </w:txbxContent>
                </v:textbox>
              </v:rect>
            </w:pict>
          </mc:Fallback>
        </mc:AlternateContent>
      </w:r>
    </w:p>
    <w:p w14:paraId="33BD0138" w14:textId="3B92A1C3" w:rsidR="00DF61E8" w:rsidRDefault="00DF61E8" w:rsidP="00DF61E8">
      <w:pPr>
        <w:rPr>
          <w:w w:val="95"/>
          <w:sz w:val="30"/>
          <w:szCs w:val="30"/>
        </w:rPr>
      </w:pPr>
    </w:p>
    <w:p w14:paraId="74E4854D" w14:textId="77777777" w:rsidR="00DF61E8" w:rsidRDefault="00DF61E8" w:rsidP="00DF61E8">
      <w:pPr>
        <w:rPr>
          <w:w w:val="95"/>
          <w:sz w:val="30"/>
          <w:szCs w:val="30"/>
        </w:rPr>
      </w:pPr>
    </w:p>
    <w:p w14:paraId="7DDAD181" w14:textId="77777777" w:rsidR="00DF61E8" w:rsidRDefault="00DF61E8" w:rsidP="00DF61E8">
      <w:pPr>
        <w:rPr>
          <w:w w:val="95"/>
          <w:sz w:val="30"/>
          <w:szCs w:val="30"/>
        </w:rPr>
      </w:pPr>
    </w:p>
    <w:p w14:paraId="4EA44FDA" w14:textId="77777777" w:rsidR="00DF61E8" w:rsidRDefault="00DF61E8" w:rsidP="00DF61E8">
      <w:pPr>
        <w:rPr>
          <w:w w:val="95"/>
          <w:sz w:val="30"/>
          <w:szCs w:val="30"/>
        </w:rPr>
      </w:pPr>
    </w:p>
    <w:p w14:paraId="10984021" w14:textId="77777777" w:rsidR="00DF61E8" w:rsidRDefault="00DF61E8" w:rsidP="00DF61E8">
      <w:pPr>
        <w:rPr>
          <w:w w:val="95"/>
          <w:sz w:val="30"/>
          <w:szCs w:val="30"/>
        </w:rPr>
      </w:pPr>
    </w:p>
    <w:p w14:paraId="12D341B6" w14:textId="77777777" w:rsidR="00DF61E8" w:rsidRDefault="00DF61E8" w:rsidP="00DF61E8">
      <w:pPr>
        <w:rPr>
          <w:w w:val="95"/>
          <w:sz w:val="30"/>
          <w:szCs w:val="30"/>
        </w:rPr>
      </w:pPr>
    </w:p>
    <w:p w14:paraId="75088DBF" w14:textId="77777777" w:rsidR="00F621CD" w:rsidRDefault="00F621CD" w:rsidP="00DF61E8">
      <w:pPr>
        <w:rPr>
          <w:w w:val="95"/>
          <w:sz w:val="30"/>
          <w:szCs w:val="30"/>
        </w:rPr>
      </w:pPr>
    </w:p>
    <w:p w14:paraId="0E4C97CE" w14:textId="77777777" w:rsidR="00F621CD" w:rsidRDefault="00F621CD" w:rsidP="00DF61E8">
      <w:pPr>
        <w:rPr>
          <w:w w:val="95"/>
          <w:sz w:val="30"/>
          <w:szCs w:val="30"/>
        </w:rPr>
      </w:pPr>
    </w:p>
    <w:p w14:paraId="484BCC96" w14:textId="4D8C9BEA" w:rsidR="00DF61E8" w:rsidRPr="00DF61E8" w:rsidRDefault="00DF61E8" w:rsidP="00F621CD">
      <w:pPr>
        <w:pStyle w:val="2"/>
        <w:spacing w:before="240" w:after="240"/>
        <w:rPr>
          <w:w w:val="95"/>
        </w:rPr>
      </w:pPr>
      <w:bookmarkStart w:id="104" w:name="_Toc154667398"/>
      <w:r w:rsidRPr="0084204B">
        <w:rPr>
          <w:spacing w:val="-3"/>
          <w:w w:val="98"/>
        </w:rPr>
        <w:lastRenderedPageBreak/>
        <w:t>2.6</w:t>
      </w:r>
      <w:r>
        <w:rPr>
          <w:rFonts w:hint="eastAsia"/>
          <w:spacing w:val="-3"/>
          <w:w w:val="98"/>
        </w:rPr>
        <w:t xml:space="preserve"> </w:t>
      </w:r>
      <w:r w:rsidRPr="0084204B">
        <w:rPr>
          <w:w w:val="95"/>
        </w:rPr>
        <w:t>View</w:t>
      </w:r>
      <w:r>
        <w:rPr>
          <w:rFonts w:hint="eastAsia"/>
          <w:w w:val="95"/>
        </w:rPr>
        <w:t xml:space="preserve"> </w:t>
      </w:r>
      <w:r w:rsidRPr="0084204B">
        <w:rPr>
          <w:w w:val="95"/>
        </w:rPr>
        <w:t>of the</w:t>
      </w:r>
      <w:r>
        <w:rPr>
          <w:rFonts w:hint="eastAsia"/>
          <w:w w:val="95"/>
        </w:rPr>
        <w:t xml:space="preserve"> </w:t>
      </w:r>
      <w:r w:rsidRPr="0084204B">
        <w:rPr>
          <w:w w:val="95"/>
        </w:rPr>
        <w:t>hardware</w:t>
      </w:r>
      <w:r>
        <w:rPr>
          <w:rFonts w:hint="eastAsia"/>
          <w:w w:val="95"/>
        </w:rPr>
        <w:t xml:space="preserve"> </w:t>
      </w:r>
      <w:r w:rsidRPr="0084204B">
        <w:rPr>
          <w:w w:val="95"/>
        </w:rPr>
        <w:t>architecture</w:t>
      </w:r>
      <w:r>
        <w:rPr>
          <w:rFonts w:hint="eastAsia"/>
          <w:w w:val="95"/>
        </w:rPr>
        <w:t xml:space="preserve"> </w:t>
      </w:r>
      <w:r w:rsidRPr="0084204B">
        <w:rPr>
          <w:w w:val="95"/>
        </w:rPr>
        <w:t>and wiring</w:t>
      </w:r>
      <w:r>
        <w:rPr>
          <w:rFonts w:hint="eastAsia"/>
          <w:w w:val="95"/>
        </w:rPr>
        <w:t xml:space="preserve"> </w:t>
      </w:r>
      <w:r w:rsidRPr="0084204B">
        <w:rPr>
          <w:w w:val="95"/>
        </w:rPr>
        <w:t>on the</w:t>
      </w:r>
      <w:r>
        <w:rPr>
          <w:rFonts w:hint="eastAsia"/>
          <w:w w:val="95"/>
        </w:rPr>
        <w:t xml:space="preserve"> </w:t>
      </w:r>
      <w:r w:rsidRPr="0084204B">
        <w:rPr>
          <w:w w:val="95"/>
        </w:rPr>
        <w:t>back</w:t>
      </w:r>
      <w:r>
        <w:rPr>
          <w:rFonts w:hint="eastAsia"/>
          <w:w w:val="95"/>
        </w:rPr>
        <w:t xml:space="preserve"> </w:t>
      </w:r>
      <w:r w:rsidRPr="0084204B">
        <w:rPr>
          <w:w w:val="95"/>
        </w:rPr>
        <w:t>of</w:t>
      </w:r>
      <w:r>
        <w:rPr>
          <w:rFonts w:hint="eastAsia"/>
          <w:w w:val="95"/>
        </w:rPr>
        <w:t xml:space="preserve"> </w:t>
      </w:r>
      <w:r w:rsidRPr="0084204B">
        <w:rPr>
          <w:w w:val="95"/>
        </w:rPr>
        <w:t>the</w:t>
      </w:r>
      <w:r>
        <w:rPr>
          <w:rFonts w:hint="eastAsia"/>
          <w:w w:val="95"/>
        </w:rPr>
        <w:t xml:space="preserve"> </w:t>
      </w:r>
      <w:r w:rsidRPr="0084204B">
        <w:t>product</w:t>
      </w:r>
      <w:bookmarkEnd w:id="104"/>
    </w:p>
    <w:p w14:paraId="1EF46BD6" w14:textId="77777777" w:rsidR="00DF61E8" w:rsidRDefault="00DF61E8" w:rsidP="00DF61E8">
      <w:pPr>
        <w:spacing w:line="243" w:lineRule="exact"/>
        <w:ind w:left="9032"/>
        <w:rPr>
          <w:rFonts w:ascii="Times New Roman" w:hAnsi="Times New Roman" w:cs="Times New Roman"/>
        </w:rPr>
      </w:pPr>
    </w:p>
    <w:p w14:paraId="21D9C650" w14:textId="4F21C697" w:rsidR="00DF61E8" w:rsidRDefault="00DF61E8" w:rsidP="00DF61E8">
      <w:pPr>
        <w:pStyle w:val="a4"/>
        <w:spacing w:line="243" w:lineRule="exact"/>
        <w:ind w:left="1740"/>
        <w:jc w:val="right"/>
        <w:rPr>
          <w:rFonts w:ascii="Times New Roman" w:hAnsi="Times New Roman" w:cs="Times New Roman"/>
        </w:rPr>
      </w:pPr>
      <w:r>
        <w:rPr>
          <w:rFonts w:ascii="宋体" w:hAnsi="宋体" w:cs="宋体"/>
          <w:noProof/>
          <w:lang w:eastAsia="zh-CN"/>
        </w:rPr>
        <mc:AlternateContent>
          <mc:Choice Requires="wps">
            <w:drawing>
              <wp:anchor distT="0" distB="0" distL="114300" distR="114300" simplePos="0" relativeHeight="251773952" behindDoc="0" locked="0" layoutInCell="1" allowOverlap="1" wp14:anchorId="11C302DF" wp14:editId="3BCD5424">
                <wp:simplePos x="0" y="0"/>
                <wp:positionH relativeFrom="column">
                  <wp:posOffset>-5166360</wp:posOffset>
                </wp:positionH>
                <wp:positionV relativeFrom="paragraph">
                  <wp:posOffset>113030</wp:posOffset>
                </wp:positionV>
                <wp:extent cx="1417320" cy="213360"/>
                <wp:effectExtent l="0" t="0" r="11430" b="15240"/>
                <wp:wrapNone/>
                <wp:docPr id="1633031256" name="矩形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7320" cy="21336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083C23" w14:textId="77777777" w:rsidR="00DF61E8" w:rsidRPr="0052475F" w:rsidRDefault="00DF61E8" w:rsidP="00DF61E8">
                            <w:pPr>
                              <w:jc w:val="center"/>
                              <w:rPr>
                                <w:color w:val="000000" w:themeColor="text1"/>
                              </w:rPr>
                            </w:pPr>
                            <w:proofErr w:type="spellStart"/>
                            <w:r w:rsidRPr="0052475F">
                              <w:rPr>
                                <w:rFonts w:ascii="Times New Roman" w:hAnsi="Times New Roman" w:cs="Times New Roman"/>
                                <w:color w:val="000000" w:themeColor="text1"/>
                                <w:w w:val="95"/>
                              </w:rPr>
                              <w:t>Steamextractionfan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302DF" id="矩形 36" o:spid="_x0000_s1046" style="position:absolute;left:0;text-align:left;margin-left:-406.8pt;margin-top:8.9pt;width:111.6pt;height:16.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" filled="f" strokecolor="black [3213]" strokeweight=".5pt">
                <v:path arrowok="t"/>
                <v:textbox>
                  <w:txbxContent>
                    <w:p w14:paraId="60083C23" w14:textId="77777777" w:rsidR="00DF61E8" w:rsidRPr="0052475F" w:rsidRDefault="00DF61E8" w:rsidP="00DF61E8">
                      <w:pPr>
                        <w:jc w:val="center"/>
                        <w:rPr>
                          <w:color w:val="000000" w:themeColor="text1"/>
                        </w:rPr>
                      </w:pPr>
                      <w:proofErr w:type="spellStart"/>
                      <w:r w:rsidRPr="0052475F">
                        <w:rPr>
                          <w:rFonts w:ascii="Times New Roman" w:hAnsi="Times New Roman" w:cs="Times New Roman"/>
                          <w:color w:val="000000" w:themeColor="text1"/>
                          <w:w w:val="95"/>
                        </w:rPr>
                        <w:t>Steamextractionfan</w:t>
                      </w:r>
                      <w:proofErr w:type="spellEnd"/>
                    </w:p>
                  </w:txbxContent>
                </v:textbox>
              </v:rect>
            </w:pict>
          </mc:Fallback>
        </mc:AlternateContent>
      </w:r>
      <w:r>
        <w:rPr>
          <w:rFonts w:ascii="Times New Roman" w:hAnsi="Times New Roman" w:cs="Times New Roman"/>
          <w:noProof/>
          <w:lang w:eastAsia="zh-CN"/>
        </w:rPr>
        <mc:AlternateContent>
          <mc:Choice Requires="wpg">
            <w:drawing>
              <wp:anchor distT="0" distB="0" distL="114300" distR="114300" simplePos="0" relativeHeight="251772928" behindDoc="0" locked="0" layoutInCell="1" allowOverlap="1" wp14:anchorId="0151EA79" wp14:editId="113F2013">
                <wp:simplePos x="0" y="0"/>
                <wp:positionH relativeFrom="page">
                  <wp:posOffset>4871720</wp:posOffset>
                </wp:positionH>
                <wp:positionV relativeFrom="paragraph">
                  <wp:posOffset>38100</wp:posOffset>
                </wp:positionV>
                <wp:extent cx="114935" cy="4338955"/>
                <wp:effectExtent l="0" t="0" r="18415" b="4445"/>
                <wp:wrapNone/>
                <wp:docPr id="1027376439" name="组合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935" cy="4338955"/>
                          <a:chOff x="7672" y="60"/>
                          <a:chExt cx="181" cy="6833"/>
                        </a:xfrm>
                      </wpg:grpSpPr>
                      <wps:wsp>
                        <wps:cNvPr id="1450011166" name="Text Box 6"/>
                        <wps:cNvSpPr txBox="1">
                          <a:spLocks noChangeArrowheads="1"/>
                        </wps:cNvSpPr>
                        <wps:spPr bwMode="auto">
                          <a:xfrm>
                            <a:off x="7672" y="60"/>
                            <a:ext cx="181" cy="3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16485" w14:textId="77777777" w:rsidR="00DF61E8" w:rsidRDefault="00DF61E8" w:rsidP="00DF61E8">
                              <w:pPr>
                                <w:spacing w:line="251" w:lineRule="exact"/>
                              </w:pPr>
                            </w:p>
                            <w:p w14:paraId="7ECA21EC" w14:textId="77777777" w:rsidR="00DF61E8" w:rsidRDefault="00DF61E8" w:rsidP="00DF61E8">
                              <w:pPr>
                                <w:spacing w:before="3"/>
                              </w:pPr>
                            </w:p>
                            <w:p w14:paraId="2B84523F" w14:textId="77777777" w:rsidR="00DF61E8" w:rsidRDefault="00DF61E8" w:rsidP="00DF61E8">
                              <w:pPr>
                                <w:spacing w:before="4"/>
                              </w:pPr>
                            </w:p>
                            <w:p w14:paraId="0E5409F0" w14:textId="77777777" w:rsidR="00DF61E8" w:rsidRDefault="00DF61E8" w:rsidP="00DF61E8">
                              <w:pPr>
                                <w:spacing w:before="4"/>
                              </w:pPr>
                            </w:p>
                            <w:p w14:paraId="490E07DD" w14:textId="77777777" w:rsidR="00DF61E8" w:rsidRDefault="00DF61E8" w:rsidP="00DF61E8">
                              <w:pPr>
                                <w:spacing w:before="2"/>
                              </w:pPr>
                            </w:p>
                            <w:p w14:paraId="3A5094A8" w14:textId="77777777" w:rsidR="00DF61E8" w:rsidRDefault="00DF61E8" w:rsidP="00DF61E8">
                              <w:pPr>
                                <w:spacing w:before="4"/>
                              </w:pPr>
                            </w:p>
                            <w:p w14:paraId="4063D609" w14:textId="77777777" w:rsidR="00DF61E8" w:rsidRDefault="00DF61E8" w:rsidP="00DF61E8">
                              <w:pPr>
                                <w:spacing w:before="4"/>
                              </w:pPr>
                            </w:p>
                            <w:p w14:paraId="5116EB6A" w14:textId="77777777" w:rsidR="00DF61E8" w:rsidRDefault="00DF61E8" w:rsidP="00DF61E8">
                              <w:pPr>
                                <w:spacing w:before="4"/>
                              </w:pPr>
                            </w:p>
                            <w:p w14:paraId="77521AAB" w14:textId="77777777" w:rsidR="00DF61E8" w:rsidRDefault="00DF61E8" w:rsidP="00DF61E8">
                              <w:pPr>
                                <w:spacing w:before="11"/>
                                <w:rPr>
                                  <w:sz w:val="32"/>
                                </w:rPr>
                              </w:pPr>
                            </w:p>
                            <w:p w14:paraId="23D6182B" w14:textId="77777777" w:rsidR="00DF61E8" w:rsidRDefault="00DF61E8" w:rsidP="00DF61E8">
                              <w:pPr>
                                <w:spacing w:before="277"/>
                                <w:rPr>
                                  <w:sz w:val="20"/>
                                </w:rPr>
                              </w:pPr>
                            </w:p>
                            <w:p w14:paraId="676A01CF" w14:textId="77777777" w:rsidR="00DF61E8" w:rsidRDefault="00DF61E8" w:rsidP="00DF61E8">
                              <w:pPr>
                                <w:spacing w:before="3"/>
                                <w:rPr>
                                  <w:sz w:val="20"/>
                                </w:rPr>
                              </w:pPr>
                            </w:p>
                            <w:p w14:paraId="68D45A62" w14:textId="77777777" w:rsidR="00DF61E8" w:rsidRDefault="00DF61E8" w:rsidP="00DF61E8">
                              <w:pPr>
                                <w:spacing w:before="3"/>
                                <w:rPr>
                                  <w:sz w:val="20"/>
                                </w:rPr>
                              </w:pPr>
                            </w:p>
                            <w:p w14:paraId="359C48EE" w14:textId="77777777" w:rsidR="00DF61E8" w:rsidRDefault="00DF61E8" w:rsidP="00DF61E8">
                              <w:pPr>
                                <w:spacing w:before="3" w:line="228" w:lineRule="exact"/>
                                <w:rPr>
                                  <w:sz w:val="20"/>
                                </w:rPr>
                              </w:pPr>
                            </w:p>
                          </w:txbxContent>
                        </wps:txbx>
                        <wps:bodyPr rot="0" vert="horz" wrap="square" lIns="0" tIns="0" rIns="0" bIns="0" anchor="t" anchorCtr="0" upright="1">
                          <a:noAutofit/>
                        </wps:bodyPr>
                      </wps:wsp>
                      <wps:wsp>
                        <wps:cNvPr id="1486688149" name="Text Box 7"/>
                        <wps:cNvSpPr txBox="1">
                          <a:spLocks noChangeArrowheads="1"/>
                        </wps:cNvSpPr>
                        <wps:spPr bwMode="auto">
                          <a:xfrm>
                            <a:off x="7672" y="4494"/>
                            <a:ext cx="13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319EA" w14:textId="77777777" w:rsidR="00DF61E8" w:rsidRDefault="00DF61E8" w:rsidP="00DF61E8">
                              <w:pPr>
                                <w:spacing w:line="220" w:lineRule="exact"/>
                              </w:pPr>
                            </w:p>
                          </w:txbxContent>
                        </wps:txbx>
                        <wps:bodyPr rot="0" vert="horz" wrap="square" lIns="0" tIns="0" rIns="0" bIns="0" anchor="t" anchorCtr="0" upright="1">
                          <a:noAutofit/>
                        </wps:bodyPr>
                      </wps:wsp>
                      <wps:wsp>
                        <wps:cNvPr id="37" name="Text Box 8"/>
                        <wps:cNvSpPr txBox="1">
                          <a:spLocks noChangeArrowheads="1"/>
                        </wps:cNvSpPr>
                        <wps:spPr bwMode="auto">
                          <a:xfrm>
                            <a:off x="7672" y="5227"/>
                            <a:ext cx="166"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2BB5F" w14:textId="77777777" w:rsidR="00DF61E8" w:rsidRDefault="00DF61E8" w:rsidP="00DF61E8">
                              <w:pPr>
                                <w:spacing w:line="251" w:lineRule="exact"/>
                              </w:pPr>
                            </w:p>
                            <w:p w14:paraId="3A5B03C7" w14:textId="77777777" w:rsidR="00DF61E8" w:rsidRDefault="00DF61E8" w:rsidP="00DF61E8">
                              <w:pPr>
                                <w:spacing w:before="5" w:line="331" w:lineRule="exact"/>
                                <w:rPr>
                                  <w:sz w:val="29"/>
                                </w:rPr>
                              </w:pPr>
                            </w:p>
                          </w:txbxContent>
                        </wps:txbx>
                        <wps:bodyPr rot="0" vert="horz" wrap="square" lIns="0" tIns="0" rIns="0" bIns="0" anchor="t" anchorCtr="0" upright="1">
                          <a:noAutofit/>
                        </wps:bodyPr>
                      </wps:wsp>
                      <wps:wsp>
                        <wps:cNvPr id="1698170487" name="Text Box 9"/>
                        <wps:cNvSpPr txBox="1">
                          <a:spLocks noChangeArrowheads="1"/>
                        </wps:cNvSpPr>
                        <wps:spPr bwMode="auto">
                          <a:xfrm>
                            <a:off x="7672" y="6432"/>
                            <a:ext cx="121" cy="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E82D6" w14:textId="77777777" w:rsidR="00DF61E8" w:rsidRDefault="00DF61E8" w:rsidP="00DF61E8">
                              <w:pPr>
                                <w:spacing w:line="228" w:lineRule="exact"/>
                                <w:rPr>
                                  <w:sz w:val="20"/>
                                </w:rPr>
                              </w:pPr>
                            </w:p>
                            <w:p w14:paraId="720E1219" w14:textId="77777777" w:rsidR="00DF61E8" w:rsidRDefault="00DF61E8" w:rsidP="00DF61E8">
                              <w:pPr>
                                <w:spacing w:before="4" w:line="228" w:lineRule="exact"/>
                                <w:rPr>
                                  <w:sz w:val="20"/>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1EA79" id="组合 35" o:spid="_x0000_s1047" style="position:absolute;left:0;text-align:left;margin-left:383.6pt;margin-top:3pt;width:9.05pt;height:341.65pt;z-index:251772928;mso-position-horizontal-relative:page;mso-position-vertical-relative:text" coordorigin="7672,60" coordsize="181,6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">
                <v:shape id="Text Box 6" o:spid="_x0000_s1048" type="#_x0000_t202" style="position:absolute;left:7672;top:60;width:181;height:3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" filled="f" stroked="f">
                  <v:textbox inset="0,0,0,0">
                    <w:txbxContent>
                      <w:p w14:paraId="62916485" w14:textId="77777777" w:rsidR="00DF61E8" w:rsidRDefault="00DF61E8" w:rsidP="00DF61E8">
                        <w:pPr>
                          <w:spacing w:line="251" w:lineRule="exact"/>
                        </w:pPr>
                      </w:p>
                      <w:p w14:paraId="7ECA21EC" w14:textId="77777777" w:rsidR="00DF61E8" w:rsidRDefault="00DF61E8" w:rsidP="00DF61E8">
                        <w:pPr>
                          <w:spacing w:before="3"/>
                        </w:pPr>
                      </w:p>
                      <w:p w14:paraId="2B84523F" w14:textId="77777777" w:rsidR="00DF61E8" w:rsidRDefault="00DF61E8" w:rsidP="00DF61E8">
                        <w:pPr>
                          <w:spacing w:before="4"/>
                        </w:pPr>
                      </w:p>
                      <w:p w14:paraId="0E5409F0" w14:textId="77777777" w:rsidR="00DF61E8" w:rsidRDefault="00DF61E8" w:rsidP="00DF61E8">
                        <w:pPr>
                          <w:spacing w:before="4"/>
                        </w:pPr>
                      </w:p>
                      <w:p w14:paraId="490E07DD" w14:textId="77777777" w:rsidR="00DF61E8" w:rsidRDefault="00DF61E8" w:rsidP="00DF61E8">
                        <w:pPr>
                          <w:spacing w:before="2"/>
                        </w:pPr>
                      </w:p>
                      <w:p w14:paraId="3A5094A8" w14:textId="77777777" w:rsidR="00DF61E8" w:rsidRDefault="00DF61E8" w:rsidP="00DF61E8">
                        <w:pPr>
                          <w:spacing w:before="4"/>
                        </w:pPr>
                      </w:p>
                      <w:p w14:paraId="4063D609" w14:textId="77777777" w:rsidR="00DF61E8" w:rsidRDefault="00DF61E8" w:rsidP="00DF61E8">
                        <w:pPr>
                          <w:spacing w:before="4"/>
                        </w:pPr>
                      </w:p>
                      <w:p w14:paraId="5116EB6A" w14:textId="77777777" w:rsidR="00DF61E8" w:rsidRDefault="00DF61E8" w:rsidP="00DF61E8">
                        <w:pPr>
                          <w:spacing w:before="4"/>
                        </w:pPr>
                      </w:p>
                      <w:p w14:paraId="77521AAB" w14:textId="77777777" w:rsidR="00DF61E8" w:rsidRDefault="00DF61E8" w:rsidP="00DF61E8">
                        <w:pPr>
                          <w:spacing w:before="11"/>
                          <w:rPr>
                            <w:sz w:val="32"/>
                          </w:rPr>
                        </w:pPr>
                      </w:p>
                      <w:p w14:paraId="23D6182B" w14:textId="77777777" w:rsidR="00DF61E8" w:rsidRDefault="00DF61E8" w:rsidP="00DF61E8">
                        <w:pPr>
                          <w:spacing w:before="277"/>
                          <w:rPr>
                            <w:sz w:val="20"/>
                          </w:rPr>
                        </w:pPr>
                      </w:p>
                      <w:p w14:paraId="676A01CF" w14:textId="77777777" w:rsidR="00DF61E8" w:rsidRDefault="00DF61E8" w:rsidP="00DF61E8">
                        <w:pPr>
                          <w:spacing w:before="3"/>
                          <w:rPr>
                            <w:sz w:val="20"/>
                          </w:rPr>
                        </w:pPr>
                      </w:p>
                      <w:p w14:paraId="68D45A62" w14:textId="77777777" w:rsidR="00DF61E8" w:rsidRDefault="00DF61E8" w:rsidP="00DF61E8">
                        <w:pPr>
                          <w:spacing w:before="3"/>
                          <w:rPr>
                            <w:sz w:val="20"/>
                          </w:rPr>
                        </w:pPr>
                      </w:p>
                      <w:p w14:paraId="359C48EE" w14:textId="77777777" w:rsidR="00DF61E8" w:rsidRDefault="00DF61E8" w:rsidP="00DF61E8">
                        <w:pPr>
                          <w:spacing w:before="3" w:line="228" w:lineRule="exact"/>
                          <w:rPr>
                            <w:sz w:val="20"/>
                          </w:rPr>
                        </w:pPr>
                      </w:p>
                    </w:txbxContent>
                  </v:textbox>
                </v:shape>
                <v:shape id="Text Box 7" o:spid="_x0000_s1049" type="#_x0000_t202" style="position:absolute;left:7672;top:4494;width:130;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" filled="f" stroked="f">
                  <v:textbox inset="0,0,0,0">
                    <w:txbxContent>
                      <w:p w14:paraId="5D3319EA" w14:textId="77777777" w:rsidR="00DF61E8" w:rsidRDefault="00DF61E8" w:rsidP="00DF61E8">
                        <w:pPr>
                          <w:spacing w:line="220" w:lineRule="exact"/>
                        </w:pPr>
                      </w:p>
                    </w:txbxContent>
                  </v:textbox>
                </v:shape>
                <v:shape id="Text Box 8" o:spid="_x0000_s1050" type="#_x0000_t202" style="position:absolute;left:7672;top:5227;width:166;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2882BB5F" w14:textId="77777777" w:rsidR="00DF61E8" w:rsidRDefault="00DF61E8" w:rsidP="00DF61E8">
                        <w:pPr>
                          <w:spacing w:line="251" w:lineRule="exact"/>
                        </w:pPr>
                      </w:p>
                      <w:p w14:paraId="3A5B03C7" w14:textId="77777777" w:rsidR="00DF61E8" w:rsidRDefault="00DF61E8" w:rsidP="00DF61E8">
                        <w:pPr>
                          <w:spacing w:before="5" w:line="331" w:lineRule="exact"/>
                          <w:rPr>
                            <w:sz w:val="29"/>
                          </w:rPr>
                        </w:pPr>
                      </w:p>
                    </w:txbxContent>
                  </v:textbox>
                </v:shape>
                <v:shape id="_x0000_s1051" type="#_x0000_t202" style="position:absolute;left:7672;top:6432;width:121;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" filled="f" stroked="f">
                  <v:textbox inset="0,0,0,0">
                    <w:txbxContent>
                      <w:p w14:paraId="0E9E82D6" w14:textId="77777777" w:rsidR="00DF61E8" w:rsidRDefault="00DF61E8" w:rsidP="00DF61E8">
                        <w:pPr>
                          <w:spacing w:line="228" w:lineRule="exact"/>
                          <w:rPr>
                            <w:sz w:val="20"/>
                          </w:rPr>
                        </w:pPr>
                      </w:p>
                      <w:p w14:paraId="720E1219" w14:textId="77777777" w:rsidR="00DF61E8" w:rsidRDefault="00DF61E8" w:rsidP="00DF61E8">
                        <w:pPr>
                          <w:spacing w:before="4" w:line="228" w:lineRule="exact"/>
                          <w:rPr>
                            <w:sz w:val="20"/>
                          </w:rPr>
                        </w:pPr>
                      </w:p>
                    </w:txbxContent>
                  </v:textbox>
                </v:shape>
                <w10:wrap anchorx="page"/>
              </v:group>
            </w:pict>
          </mc:Fallback>
        </mc:AlternateContent>
      </w:r>
    </w:p>
    <w:p w14:paraId="3A99AF2C" w14:textId="21BC8BC1" w:rsidR="00DF61E8" w:rsidRDefault="00DF61E8" w:rsidP="00DF61E8">
      <w:pPr>
        <w:pStyle w:val="a4"/>
        <w:jc w:val="right"/>
        <w:rPr>
          <w:rFonts w:ascii="Times New Roman" w:hAnsi="Times New Roman" w:cs="Times New Roman"/>
          <w:sz w:val="20"/>
        </w:rPr>
      </w:pPr>
      <w:r>
        <w:rPr>
          <w:rFonts w:ascii="Times New Roman" w:hAnsi="Times New Roman" w:cs="Times New Roman"/>
          <w:noProof/>
          <w:sz w:val="20"/>
          <w:lang w:eastAsia="zh-CN"/>
        </w:rPr>
        <mc:AlternateContent>
          <mc:Choice Requires="wps">
            <w:drawing>
              <wp:anchor distT="0" distB="0" distL="114300" distR="114300" simplePos="0" relativeHeight="251792384" behindDoc="0" locked="0" layoutInCell="1" allowOverlap="1" wp14:anchorId="3E9CE60B" wp14:editId="31EE659A">
                <wp:simplePos x="0" y="0"/>
                <wp:positionH relativeFrom="column">
                  <wp:posOffset>-172720</wp:posOffset>
                </wp:positionH>
                <wp:positionV relativeFrom="paragraph">
                  <wp:posOffset>76200</wp:posOffset>
                </wp:positionV>
                <wp:extent cx="1477645" cy="304800"/>
                <wp:effectExtent l="6350" t="9525" r="11430" b="9525"/>
                <wp:wrapNone/>
                <wp:docPr id="1562535105" name="矩形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7645" cy="304800"/>
                        </a:xfrm>
                        <a:prstGeom prst="rect">
                          <a:avLst/>
                        </a:prstGeom>
                        <a:solidFill>
                          <a:srgbClr val="FFFFFF"/>
                        </a:solidFill>
                        <a:ln w="9525">
                          <a:solidFill>
                            <a:srgbClr val="000000"/>
                          </a:solidFill>
                          <a:miter lim="800000"/>
                          <a:headEnd/>
                          <a:tailEnd/>
                        </a:ln>
                      </wps:spPr>
                      <wps:txbx>
                        <w:txbxContent>
                          <w:p w14:paraId="48568470" w14:textId="77777777" w:rsidR="00DF61E8" w:rsidRDefault="00DF61E8" w:rsidP="00DF61E8">
                            <w:r>
                              <w:t>S</w:t>
                            </w:r>
                            <w:r>
                              <w:rPr>
                                <w:rFonts w:hint="eastAsia"/>
                              </w:rPr>
                              <w:t>tream extraction fan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9CE60B" id="矩形 34" o:spid="_x0000_s1052" style="position:absolute;left:0;text-align:left;margin-left:-13.6pt;margin-top:6pt;width:116.35pt;height:2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">
                <v:textbox>
                  <w:txbxContent>
                    <w:p w14:paraId="48568470" w14:textId="77777777" w:rsidR="00DF61E8" w:rsidRDefault="00DF61E8" w:rsidP="00DF61E8">
                      <w:r>
                        <w:t>S</w:t>
                      </w:r>
                      <w:r>
                        <w:rPr>
                          <w:rFonts w:hint="eastAsia"/>
                        </w:rPr>
                        <w:t>tream extraction fan</w:t>
                      </w:r>
                    </w:p>
                  </w:txbxContent>
                </v:textbox>
              </v:rect>
            </w:pict>
          </mc:Fallback>
        </mc:AlternateContent>
      </w:r>
    </w:p>
    <w:p w14:paraId="34E20918" w14:textId="72FD8290" w:rsidR="00DF61E8" w:rsidRDefault="00FA4554" w:rsidP="00DF61E8">
      <w:pPr>
        <w:pStyle w:val="a4"/>
        <w:jc w:val="center"/>
        <w:rPr>
          <w:rFonts w:ascii="Times New Roman" w:hAnsi="Times New Roman" w:cs="Times New Roman"/>
          <w:sz w:val="20"/>
        </w:rPr>
      </w:pPr>
      <w:r>
        <w:rPr>
          <w:rFonts w:ascii="Times New Roman" w:hAnsi="Times New Roman" w:cs="Times New Roman"/>
          <w:noProof/>
          <w:sz w:val="32"/>
          <w:lang w:eastAsia="zh-CN"/>
        </w:rPr>
        <mc:AlternateContent>
          <mc:Choice Requires="wps">
            <w:drawing>
              <wp:anchor distT="0" distB="0" distL="114300" distR="114300" simplePos="0" relativeHeight="251779072" behindDoc="0" locked="0" layoutInCell="1" allowOverlap="1" wp14:anchorId="519675DD" wp14:editId="68FBC88E">
                <wp:simplePos x="0" y="0"/>
                <wp:positionH relativeFrom="column">
                  <wp:posOffset>776605</wp:posOffset>
                </wp:positionH>
                <wp:positionV relativeFrom="paragraph">
                  <wp:posOffset>1019174</wp:posOffset>
                </wp:positionV>
                <wp:extent cx="525780" cy="267335"/>
                <wp:effectExtent l="0" t="0" r="26670" b="18415"/>
                <wp:wrapNone/>
                <wp:docPr id="1920087321" name="矩形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780" cy="26733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A3EAC6" w14:textId="77777777" w:rsidR="00DF61E8" w:rsidRPr="00C32467" w:rsidRDefault="00DF61E8" w:rsidP="00DF61E8">
                            <w:pPr>
                              <w:jc w:val="center"/>
                              <w:rPr>
                                <w:color w:val="000000" w:themeColor="text1"/>
                              </w:rPr>
                            </w:pPr>
                            <w:r w:rsidRPr="00C32467">
                              <w:rPr>
                                <w:rFonts w:hint="eastAsia"/>
                                <w:color w:val="000000" w:themeColor="text1"/>
                              </w:rPr>
                              <w:t>MDB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675DD" id="矩形 7" o:spid="_x0000_s1053" style="position:absolute;left:0;text-align:left;margin-left:61.15pt;margin-top:80.25pt;width:41.4pt;height:21.0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" filled="f" strokecolor="black [3213]" strokeweight=".5pt">
                <v:path arrowok="t"/>
                <v:textbox>
                  <w:txbxContent>
                    <w:p w14:paraId="00A3EAC6" w14:textId="77777777" w:rsidR="00DF61E8" w:rsidRPr="00C32467" w:rsidRDefault="00DF61E8" w:rsidP="00DF61E8">
                      <w:pPr>
                        <w:jc w:val="center"/>
                        <w:rPr>
                          <w:color w:val="000000" w:themeColor="text1"/>
                        </w:rPr>
                      </w:pPr>
                      <w:r w:rsidRPr="00C32467">
                        <w:rPr>
                          <w:rFonts w:hint="eastAsia"/>
                          <w:color w:val="000000" w:themeColor="text1"/>
                        </w:rPr>
                        <w:t>MDB</w:t>
                      </w:r>
                    </w:p>
                  </w:txbxContent>
                </v:textbox>
              </v:rect>
            </w:pict>
          </mc:Fallback>
        </mc:AlternateContent>
      </w:r>
      <w:r w:rsidR="006D394B">
        <w:rPr>
          <w:rFonts w:ascii="Times New Roman" w:hAnsi="Times New Roman" w:cs="Times New Roman"/>
          <w:noProof/>
          <w:lang w:eastAsia="zh-CN"/>
        </w:rPr>
        <mc:AlternateContent>
          <mc:Choice Requires="wps">
            <w:drawing>
              <wp:anchor distT="0" distB="0" distL="114300" distR="114300" simplePos="0" relativeHeight="251785216" behindDoc="0" locked="0" layoutInCell="1" allowOverlap="1" wp14:anchorId="744DCD5B" wp14:editId="0AB6265F">
                <wp:simplePos x="0" y="0"/>
                <wp:positionH relativeFrom="column">
                  <wp:posOffset>319405</wp:posOffset>
                </wp:positionH>
                <wp:positionV relativeFrom="paragraph">
                  <wp:posOffset>3508375</wp:posOffset>
                </wp:positionV>
                <wp:extent cx="933450" cy="274320"/>
                <wp:effectExtent l="0" t="0" r="19050" b="11430"/>
                <wp:wrapNone/>
                <wp:docPr id="643848905" name="矩形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274320"/>
                        </a:xfrm>
                        <a:prstGeom prst="rect">
                          <a:avLst/>
                        </a:prstGeom>
                        <a:solidFill>
                          <a:srgbClr val="FFFFFF"/>
                        </a:solidFill>
                        <a:ln w="9525">
                          <a:solidFill>
                            <a:srgbClr val="000000"/>
                          </a:solidFill>
                          <a:miter lim="800000"/>
                          <a:headEnd/>
                          <a:tailEnd/>
                        </a:ln>
                      </wps:spPr>
                      <wps:txbx>
                        <w:txbxContent>
                          <w:p w14:paraId="51E54DFB" w14:textId="77777777" w:rsidR="00DF61E8" w:rsidRDefault="00DF61E8" w:rsidP="00DF61E8">
                            <w:r>
                              <w:rPr>
                                <w:rFonts w:hint="eastAsia"/>
                              </w:rPr>
                              <w:t>Gear pump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4DCD5B" id="矩形 19" o:spid="_x0000_s1054" style="position:absolute;left:0;text-align:left;margin-left:25.15pt;margin-top:276.25pt;width:73.5pt;height:21.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">
                <v:textbox>
                  <w:txbxContent>
                    <w:p w14:paraId="51E54DFB" w14:textId="77777777" w:rsidR="00DF61E8" w:rsidRDefault="00DF61E8" w:rsidP="00DF61E8">
                      <w:r>
                        <w:rPr>
                          <w:rFonts w:hint="eastAsia"/>
                        </w:rPr>
                        <w:t>Gear pump</w:t>
                      </w:r>
                    </w:p>
                  </w:txbxContent>
                </v:textbox>
              </v:rect>
            </w:pict>
          </mc:Fallback>
        </mc:AlternateContent>
      </w:r>
      <w:r w:rsidR="00DF61E8">
        <w:rPr>
          <w:rFonts w:ascii="Times New Roman" w:hAnsi="Times New Roman" w:cs="Times New Roman"/>
          <w:noProof/>
          <w:sz w:val="20"/>
          <w:lang w:eastAsia="zh-CN"/>
        </w:rPr>
        <mc:AlternateContent>
          <mc:Choice Requires="wps">
            <w:drawing>
              <wp:anchor distT="0" distB="0" distL="114300" distR="114300" simplePos="0" relativeHeight="251808768" behindDoc="0" locked="0" layoutInCell="1" allowOverlap="1" wp14:anchorId="243215C8" wp14:editId="21F9F242">
                <wp:simplePos x="0" y="0"/>
                <wp:positionH relativeFrom="column">
                  <wp:posOffset>4147185</wp:posOffset>
                </wp:positionH>
                <wp:positionV relativeFrom="paragraph">
                  <wp:posOffset>3783965</wp:posOffset>
                </wp:positionV>
                <wp:extent cx="541020" cy="0"/>
                <wp:effectExtent l="20955" t="53340" r="9525" b="60960"/>
                <wp:wrapNone/>
                <wp:docPr id="1861513915" name="直接箭头连接符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1020" cy="0"/>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D614A6" id="直接箭头连接符 33" o:spid="_x0000_s1026" type="#_x0000_t32" style="position:absolute;left:0;text-align:left;margin-left:326.55pt;margin-top:297.95pt;width:42.6pt;height:0;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" strokecolor="#00b0f0">
                <v:stroke endarrow="block"/>
              </v:shape>
            </w:pict>
          </mc:Fallback>
        </mc:AlternateContent>
      </w:r>
      <w:r w:rsidR="00DF61E8">
        <w:rPr>
          <w:rFonts w:ascii="Times New Roman" w:hAnsi="Times New Roman" w:cs="Times New Roman"/>
          <w:noProof/>
          <w:sz w:val="20"/>
          <w:lang w:eastAsia="zh-CN"/>
        </w:rPr>
        <mc:AlternateContent>
          <mc:Choice Requires="wps">
            <w:drawing>
              <wp:anchor distT="0" distB="0" distL="114300" distR="114300" simplePos="0" relativeHeight="251807744" behindDoc="0" locked="0" layoutInCell="1" allowOverlap="1" wp14:anchorId="307A5A2C" wp14:editId="6A28B564">
                <wp:simplePos x="0" y="0"/>
                <wp:positionH relativeFrom="column">
                  <wp:posOffset>3758565</wp:posOffset>
                </wp:positionH>
                <wp:positionV relativeFrom="paragraph">
                  <wp:posOffset>3260090</wp:posOffset>
                </wp:positionV>
                <wp:extent cx="944880" cy="249555"/>
                <wp:effectExtent l="32385" t="5715" r="13335" b="59055"/>
                <wp:wrapNone/>
                <wp:docPr id="2118754555" name="直接箭头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44880" cy="249555"/>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A133C6" id="直接箭头连接符 32" o:spid="_x0000_s1026" type="#_x0000_t32" style="position:absolute;left:0;text-align:left;margin-left:295.95pt;margin-top:256.7pt;width:74.4pt;height:19.65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" strokecolor="#00b0f0">
                <v:stroke endarrow="block"/>
              </v:shape>
            </w:pict>
          </mc:Fallback>
        </mc:AlternateContent>
      </w:r>
      <w:r w:rsidR="00DF61E8">
        <w:rPr>
          <w:rFonts w:ascii="Times New Roman" w:hAnsi="Times New Roman" w:cs="Times New Roman"/>
          <w:noProof/>
          <w:sz w:val="20"/>
          <w:lang w:eastAsia="zh-CN"/>
        </w:rPr>
        <mc:AlternateContent>
          <mc:Choice Requires="wps">
            <w:drawing>
              <wp:anchor distT="0" distB="0" distL="114300" distR="114300" simplePos="0" relativeHeight="251806720" behindDoc="0" locked="0" layoutInCell="1" allowOverlap="1" wp14:anchorId="60E20C85" wp14:editId="70619508">
                <wp:simplePos x="0" y="0"/>
                <wp:positionH relativeFrom="column">
                  <wp:posOffset>4147185</wp:posOffset>
                </wp:positionH>
                <wp:positionV relativeFrom="paragraph">
                  <wp:posOffset>2693035</wp:posOffset>
                </wp:positionV>
                <wp:extent cx="548640" cy="376555"/>
                <wp:effectExtent l="40005" t="10160" r="11430" b="51435"/>
                <wp:wrapNone/>
                <wp:docPr id="1983697074" name="直接箭头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8640" cy="376555"/>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02C285" id="直接箭头连接符 31" o:spid="_x0000_s1026" type="#_x0000_t32" style="position:absolute;left:0;text-align:left;margin-left:326.55pt;margin-top:212.05pt;width:43.2pt;height:29.65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" strokecolor="#00b0f0">
                <v:stroke endarrow="block"/>
              </v:shape>
            </w:pict>
          </mc:Fallback>
        </mc:AlternateContent>
      </w:r>
      <w:r w:rsidR="00DF61E8">
        <w:rPr>
          <w:rFonts w:ascii="Times New Roman" w:hAnsi="Times New Roman" w:cs="Times New Roman"/>
          <w:noProof/>
          <w:sz w:val="20"/>
          <w:lang w:eastAsia="zh-CN"/>
        </w:rPr>
        <mc:AlternateContent>
          <mc:Choice Requires="wps">
            <w:drawing>
              <wp:anchor distT="0" distB="0" distL="114300" distR="114300" simplePos="0" relativeHeight="251788288" behindDoc="0" locked="0" layoutInCell="1" allowOverlap="1" wp14:anchorId="5B072F8B" wp14:editId="4C6D292E">
                <wp:simplePos x="0" y="0"/>
                <wp:positionH relativeFrom="column">
                  <wp:posOffset>4703445</wp:posOffset>
                </wp:positionH>
                <wp:positionV relativeFrom="paragraph">
                  <wp:posOffset>2553335</wp:posOffset>
                </wp:positionV>
                <wp:extent cx="1242060" cy="251460"/>
                <wp:effectExtent l="5715" t="13335" r="9525" b="11430"/>
                <wp:wrapNone/>
                <wp:docPr id="18076534" name="矩形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2060" cy="251460"/>
                        </a:xfrm>
                        <a:prstGeom prst="rect">
                          <a:avLst/>
                        </a:prstGeom>
                        <a:solidFill>
                          <a:srgbClr val="FFFFFF"/>
                        </a:solidFill>
                        <a:ln w="9525">
                          <a:solidFill>
                            <a:srgbClr val="000000"/>
                          </a:solidFill>
                          <a:miter lim="800000"/>
                          <a:headEnd/>
                          <a:tailEnd/>
                        </a:ln>
                      </wps:spPr>
                      <wps:txbx>
                        <w:txbxContent>
                          <w:p w14:paraId="05520830" w14:textId="77777777" w:rsidR="00DF61E8" w:rsidRDefault="00DF61E8" w:rsidP="00DF61E8">
                            <w:r>
                              <w:rPr>
                                <w:rFonts w:hint="eastAsia"/>
                              </w:rPr>
                              <w:t>12V power supply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072F8B" id="矩形 30" o:spid="_x0000_s1055" style="position:absolute;left:0;text-align:left;margin-left:370.35pt;margin-top:201.05pt;width:97.8pt;height:19.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">
                <v:textbox>
                  <w:txbxContent>
                    <w:p w14:paraId="05520830" w14:textId="77777777" w:rsidR="00DF61E8" w:rsidRDefault="00DF61E8" w:rsidP="00DF61E8">
                      <w:r>
                        <w:rPr>
                          <w:rFonts w:hint="eastAsia"/>
                        </w:rPr>
                        <w:t>12V power supply</w:t>
                      </w:r>
                    </w:p>
                  </w:txbxContent>
                </v:textbox>
              </v:rect>
            </w:pict>
          </mc:Fallback>
        </mc:AlternateContent>
      </w:r>
      <w:r w:rsidR="00DF61E8">
        <w:rPr>
          <w:rFonts w:ascii="Times New Roman" w:hAnsi="Times New Roman" w:cs="Times New Roman"/>
          <w:noProof/>
          <w:sz w:val="20"/>
          <w:lang w:eastAsia="zh-CN"/>
        </w:rPr>
        <mc:AlternateContent>
          <mc:Choice Requires="wps">
            <w:drawing>
              <wp:anchor distT="0" distB="0" distL="114300" distR="114300" simplePos="0" relativeHeight="251789312" behindDoc="0" locked="0" layoutInCell="1" allowOverlap="1" wp14:anchorId="3DB7D08C" wp14:editId="6B3044AC">
                <wp:simplePos x="0" y="0"/>
                <wp:positionH relativeFrom="column">
                  <wp:posOffset>4703445</wp:posOffset>
                </wp:positionH>
                <wp:positionV relativeFrom="paragraph">
                  <wp:posOffset>3117850</wp:posOffset>
                </wp:positionV>
                <wp:extent cx="1242060" cy="243840"/>
                <wp:effectExtent l="5715" t="6350" r="9525" b="6985"/>
                <wp:wrapNone/>
                <wp:docPr id="356568363" name="矩形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2060" cy="243840"/>
                        </a:xfrm>
                        <a:prstGeom prst="rect">
                          <a:avLst/>
                        </a:prstGeom>
                        <a:solidFill>
                          <a:srgbClr val="FFFFFF"/>
                        </a:solidFill>
                        <a:ln w="9525">
                          <a:solidFill>
                            <a:srgbClr val="000000"/>
                          </a:solidFill>
                          <a:miter lim="800000"/>
                          <a:headEnd/>
                          <a:tailEnd/>
                        </a:ln>
                      </wps:spPr>
                      <wps:txbx>
                        <w:txbxContent>
                          <w:p w14:paraId="1C554A61" w14:textId="77777777" w:rsidR="00DF61E8" w:rsidRDefault="00DF61E8" w:rsidP="00DF61E8">
                            <w:r>
                              <w:rPr>
                                <w:rFonts w:hint="eastAsia"/>
                              </w:rPr>
                              <w:t>24V power supply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B7D08C" id="矩形 29" o:spid="_x0000_s1056" style="position:absolute;left:0;text-align:left;margin-left:370.35pt;margin-top:245.5pt;width:97.8pt;height:19.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">
                <v:textbox>
                  <w:txbxContent>
                    <w:p w14:paraId="1C554A61" w14:textId="77777777" w:rsidR="00DF61E8" w:rsidRDefault="00DF61E8" w:rsidP="00DF61E8">
                      <w:r>
                        <w:rPr>
                          <w:rFonts w:hint="eastAsia"/>
                        </w:rPr>
                        <w:t>24V power supply</w:t>
                      </w:r>
                    </w:p>
                  </w:txbxContent>
                </v:textbox>
              </v:rect>
            </w:pict>
          </mc:Fallback>
        </mc:AlternateContent>
      </w:r>
      <w:r w:rsidR="00DF61E8">
        <w:rPr>
          <w:rFonts w:ascii="Times New Roman" w:hAnsi="Times New Roman" w:cs="Times New Roman"/>
          <w:noProof/>
          <w:lang w:eastAsia="zh-CN"/>
        </w:rPr>
        <mc:AlternateContent>
          <mc:Choice Requires="wps">
            <w:drawing>
              <wp:anchor distT="0" distB="0" distL="114300" distR="114300" simplePos="0" relativeHeight="251791360" behindDoc="0" locked="0" layoutInCell="1" allowOverlap="1" wp14:anchorId="4FC857A9" wp14:editId="390873C2">
                <wp:simplePos x="0" y="0"/>
                <wp:positionH relativeFrom="column">
                  <wp:posOffset>4703445</wp:posOffset>
                </wp:positionH>
                <wp:positionV relativeFrom="paragraph">
                  <wp:posOffset>4243070</wp:posOffset>
                </wp:positionV>
                <wp:extent cx="1767840" cy="243840"/>
                <wp:effectExtent l="5715" t="7620" r="7620" b="5715"/>
                <wp:wrapNone/>
                <wp:docPr id="1094992367" name="矩形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7840" cy="243840"/>
                        </a:xfrm>
                        <a:prstGeom prst="rect">
                          <a:avLst/>
                        </a:prstGeom>
                        <a:solidFill>
                          <a:srgbClr val="FFFFFF"/>
                        </a:solidFill>
                        <a:ln w="9525">
                          <a:solidFill>
                            <a:srgbClr val="000000"/>
                          </a:solidFill>
                          <a:miter lim="800000"/>
                          <a:headEnd/>
                          <a:tailEnd/>
                        </a:ln>
                      </wps:spPr>
                      <wps:txbx>
                        <w:txbxContent>
                          <w:p w14:paraId="6C433C01" w14:textId="77777777" w:rsidR="00DF61E8" w:rsidRDefault="00DF61E8" w:rsidP="00DF61E8">
                            <w:r>
                              <w:rPr>
                                <w:rFonts w:hint="eastAsia"/>
                              </w:rPr>
                              <w:t>220V power input connector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C857A9" id="矩形 28" o:spid="_x0000_s1057" style="position:absolute;left:0;text-align:left;margin-left:370.35pt;margin-top:334.1pt;width:139.2pt;height:19.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">
                <v:textbox>
                  <w:txbxContent>
                    <w:p w14:paraId="6C433C01" w14:textId="77777777" w:rsidR="00DF61E8" w:rsidRDefault="00DF61E8" w:rsidP="00DF61E8">
                      <w:r>
                        <w:rPr>
                          <w:rFonts w:hint="eastAsia"/>
                        </w:rPr>
                        <w:t>220V power input connector</w:t>
                      </w:r>
                    </w:p>
                  </w:txbxContent>
                </v:textbox>
              </v:rect>
            </w:pict>
          </mc:Fallback>
        </mc:AlternateContent>
      </w:r>
      <w:r w:rsidR="00DF61E8">
        <w:rPr>
          <w:rFonts w:ascii="Times New Roman" w:hAnsi="Times New Roman" w:cs="Times New Roman"/>
          <w:noProof/>
          <w:lang w:eastAsia="zh-CN"/>
        </w:rPr>
        <mc:AlternateContent>
          <mc:Choice Requires="wps">
            <w:drawing>
              <wp:anchor distT="0" distB="0" distL="114300" distR="114300" simplePos="0" relativeHeight="251805696" behindDoc="0" locked="0" layoutInCell="1" allowOverlap="1" wp14:anchorId="53D7CF33" wp14:editId="4A1367BE">
                <wp:simplePos x="0" y="0"/>
                <wp:positionH relativeFrom="column">
                  <wp:posOffset>3712845</wp:posOffset>
                </wp:positionH>
                <wp:positionV relativeFrom="paragraph">
                  <wp:posOffset>4265930</wp:posOffset>
                </wp:positionV>
                <wp:extent cx="990600" cy="100330"/>
                <wp:effectExtent l="24765" t="59055" r="13335" b="12065"/>
                <wp:wrapNone/>
                <wp:docPr id="280503893" name="直接箭头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90600" cy="100330"/>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92AFB9" id="直接箭头连接符 27" o:spid="_x0000_s1026" type="#_x0000_t32" style="position:absolute;left:0;text-align:left;margin-left:292.35pt;margin-top:335.9pt;width:78pt;height:7.9pt;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" strokecolor="#00b0f0">
                <v:stroke endarrow="block"/>
              </v:shape>
            </w:pict>
          </mc:Fallback>
        </mc:AlternateContent>
      </w:r>
      <w:r w:rsidR="00DF61E8">
        <w:rPr>
          <w:rFonts w:ascii="Times New Roman" w:hAnsi="Times New Roman" w:cs="Times New Roman"/>
          <w:noProof/>
          <w:sz w:val="20"/>
          <w:lang w:eastAsia="zh-CN"/>
        </w:rPr>
        <mc:AlternateContent>
          <mc:Choice Requires="wps">
            <w:drawing>
              <wp:anchor distT="0" distB="0" distL="114300" distR="114300" simplePos="0" relativeHeight="251804672" behindDoc="0" locked="0" layoutInCell="1" allowOverlap="1" wp14:anchorId="1934CB72" wp14:editId="2E12E4F2">
                <wp:simplePos x="0" y="0"/>
                <wp:positionH relativeFrom="column">
                  <wp:posOffset>3758565</wp:posOffset>
                </wp:positionH>
                <wp:positionV relativeFrom="paragraph">
                  <wp:posOffset>1896110</wp:posOffset>
                </wp:positionV>
                <wp:extent cx="929640" cy="449580"/>
                <wp:effectExtent l="41910" t="13335" r="9525" b="60960"/>
                <wp:wrapNone/>
                <wp:docPr id="1425712659" name="直接箭头连接符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29640" cy="449580"/>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E88860" id="直接箭头连接符 26" o:spid="_x0000_s1026" type="#_x0000_t32" style="position:absolute;left:0;text-align:left;margin-left:295.95pt;margin-top:149.3pt;width:73.2pt;height:35.4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" strokecolor="#00b0f0">
                <v:stroke endarrow="block"/>
              </v:shape>
            </w:pict>
          </mc:Fallback>
        </mc:AlternateContent>
      </w:r>
      <w:r w:rsidR="00DF61E8">
        <w:rPr>
          <w:rFonts w:ascii="Times New Roman" w:hAnsi="Times New Roman" w:cs="Times New Roman"/>
          <w:noProof/>
          <w:sz w:val="20"/>
          <w:lang w:eastAsia="zh-CN"/>
        </w:rPr>
        <mc:AlternateContent>
          <mc:Choice Requires="wps">
            <w:drawing>
              <wp:anchor distT="0" distB="0" distL="114300" distR="114300" simplePos="0" relativeHeight="251803648" behindDoc="0" locked="0" layoutInCell="1" allowOverlap="1" wp14:anchorId="196D87D1" wp14:editId="0B6BB85B">
                <wp:simplePos x="0" y="0"/>
                <wp:positionH relativeFrom="column">
                  <wp:posOffset>3888105</wp:posOffset>
                </wp:positionH>
                <wp:positionV relativeFrom="paragraph">
                  <wp:posOffset>760730</wp:posOffset>
                </wp:positionV>
                <wp:extent cx="807720" cy="83820"/>
                <wp:effectExtent l="28575" t="11430" r="11430" b="57150"/>
                <wp:wrapNone/>
                <wp:docPr id="1756533356" name="直接箭头连接符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720" cy="83820"/>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4DDC23" id="直接箭头连接符 25" o:spid="_x0000_s1026" type="#_x0000_t32" style="position:absolute;left:0;text-align:left;margin-left:306.15pt;margin-top:59.9pt;width:63.6pt;height:6.6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" strokecolor="#00b0f0">
                <v:stroke endarrow="block"/>
              </v:shape>
            </w:pict>
          </mc:Fallback>
        </mc:AlternateContent>
      </w:r>
      <w:r w:rsidR="00DF61E8">
        <w:rPr>
          <w:rFonts w:ascii="Times New Roman" w:hAnsi="Times New Roman" w:cs="Times New Roman"/>
          <w:noProof/>
          <w:sz w:val="20"/>
          <w:lang w:eastAsia="zh-CN"/>
        </w:rPr>
        <mc:AlternateContent>
          <mc:Choice Requires="wps">
            <w:drawing>
              <wp:anchor distT="0" distB="0" distL="114300" distR="114300" simplePos="0" relativeHeight="251787264" behindDoc="0" locked="0" layoutInCell="1" allowOverlap="1" wp14:anchorId="1A0027A2" wp14:editId="244BB8BA">
                <wp:simplePos x="0" y="0"/>
                <wp:positionH relativeFrom="column">
                  <wp:posOffset>4688205</wp:posOffset>
                </wp:positionH>
                <wp:positionV relativeFrom="paragraph">
                  <wp:posOffset>1736090</wp:posOffset>
                </wp:positionV>
                <wp:extent cx="2118360" cy="281940"/>
                <wp:effectExtent l="9525" t="5715" r="5715" b="7620"/>
                <wp:wrapNone/>
                <wp:docPr id="944862057" name="矩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8360" cy="281940"/>
                        </a:xfrm>
                        <a:prstGeom prst="rect">
                          <a:avLst/>
                        </a:prstGeom>
                        <a:solidFill>
                          <a:srgbClr val="FFFFFF"/>
                        </a:solidFill>
                        <a:ln w="9525">
                          <a:solidFill>
                            <a:srgbClr val="000000"/>
                          </a:solidFill>
                          <a:miter lim="800000"/>
                          <a:headEnd/>
                          <a:tailEnd/>
                        </a:ln>
                      </wps:spPr>
                      <wps:txbx>
                        <w:txbxContent>
                          <w:p w14:paraId="462889F3" w14:textId="77777777" w:rsidR="00DF61E8" w:rsidRPr="00D30054" w:rsidRDefault="00DF61E8" w:rsidP="00DF61E8">
                            <w:pPr>
                              <w:pStyle w:val="a4"/>
                              <w:spacing w:before="70"/>
                              <w:jc w:val="center"/>
                              <w:rPr>
                                <w:rFonts w:ascii="Times New Roman" w:hAnsi="Times New Roman" w:cs="Times New Roman"/>
                                <w:lang w:eastAsia="zh-CN"/>
                              </w:rPr>
                            </w:pPr>
                            <w:r>
                              <w:rPr>
                                <w:rFonts w:ascii="Times New Roman" w:hAnsi="Times New Roman" w:cs="Times New Roman" w:hint="eastAsia"/>
                                <w:spacing w:val="-1"/>
                                <w:w w:val="95"/>
                                <w:lang w:eastAsia="zh-CN"/>
                              </w:rPr>
                              <w:t xml:space="preserve">220Vor 110V </w:t>
                            </w:r>
                            <w:r>
                              <w:rPr>
                                <w:rFonts w:ascii="Times New Roman" w:hAnsi="Times New Roman" w:cs="Times New Roman"/>
                                <w:spacing w:val="-1"/>
                                <w:w w:val="95"/>
                              </w:rPr>
                              <w:t>Strong</w:t>
                            </w:r>
                            <w:r>
                              <w:rPr>
                                <w:rFonts w:ascii="Times New Roman" w:hAnsi="Times New Roman" w:cs="Times New Roman" w:hint="eastAsia"/>
                                <w:spacing w:val="-1"/>
                                <w:w w:val="95"/>
                                <w:lang w:eastAsia="zh-CN"/>
                              </w:rPr>
                              <w:t xml:space="preserve"> </w:t>
                            </w:r>
                            <w:r>
                              <w:rPr>
                                <w:rFonts w:ascii="Times New Roman" w:hAnsi="Times New Roman" w:cs="Times New Roman"/>
                                <w:w w:val="95"/>
                              </w:rPr>
                              <w:t>electrical</w:t>
                            </w:r>
                            <w:r>
                              <w:rPr>
                                <w:rFonts w:ascii="Times New Roman" w:hAnsi="Times New Roman" w:cs="Times New Roman" w:hint="eastAsia"/>
                                <w:w w:val="95"/>
                                <w:lang w:eastAsia="zh-CN"/>
                              </w:rPr>
                              <w:t xml:space="preserve"> </w:t>
                            </w:r>
                            <w:r>
                              <w:rPr>
                                <w:rFonts w:ascii="Times New Roman" w:hAnsi="Times New Roman" w:cs="Times New Roman"/>
                                <w:w w:val="95"/>
                              </w:rPr>
                              <w:t>panels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0027A2" id="矩形 24" o:spid="_x0000_s1058" style="position:absolute;left:0;text-align:left;margin-left:369.15pt;margin-top:136.7pt;width:166.8pt;height:22.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">
                <v:textbox>
                  <w:txbxContent>
                    <w:p w14:paraId="462889F3" w14:textId="77777777" w:rsidR="00DF61E8" w:rsidRPr="00D30054" w:rsidRDefault="00DF61E8" w:rsidP="00DF61E8">
                      <w:pPr>
                        <w:pStyle w:val="a4"/>
                        <w:spacing w:before="70"/>
                        <w:jc w:val="center"/>
                        <w:rPr>
                          <w:rFonts w:ascii="Times New Roman" w:hAnsi="Times New Roman" w:cs="Times New Roman"/>
                          <w:lang w:eastAsia="zh-CN"/>
                        </w:rPr>
                      </w:pPr>
                      <w:r>
                        <w:rPr>
                          <w:rFonts w:ascii="Times New Roman" w:hAnsi="Times New Roman" w:cs="Times New Roman" w:hint="eastAsia"/>
                          <w:spacing w:val="-1"/>
                          <w:w w:val="95"/>
                          <w:lang w:eastAsia="zh-CN"/>
                        </w:rPr>
                        <w:t xml:space="preserve">220Vor 110V </w:t>
                      </w:r>
                      <w:r>
                        <w:rPr>
                          <w:rFonts w:ascii="Times New Roman" w:hAnsi="Times New Roman" w:cs="Times New Roman"/>
                          <w:spacing w:val="-1"/>
                          <w:w w:val="95"/>
                        </w:rPr>
                        <w:t>Strong</w:t>
                      </w:r>
                      <w:r>
                        <w:rPr>
                          <w:rFonts w:ascii="Times New Roman" w:hAnsi="Times New Roman" w:cs="Times New Roman" w:hint="eastAsia"/>
                          <w:spacing w:val="-1"/>
                          <w:w w:val="95"/>
                          <w:lang w:eastAsia="zh-CN"/>
                        </w:rPr>
                        <w:t xml:space="preserve"> </w:t>
                      </w:r>
                      <w:r>
                        <w:rPr>
                          <w:rFonts w:ascii="Times New Roman" w:hAnsi="Times New Roman" w:cs="Times New Roman"/>
                          <w:w w:val="95"/>
                        </w:rPr>
                        <w:t>electrical</w:t>
                      </w:r>
                      <w:r>
                        <w:rPr>
                          <w:rFonts w:ascii="Times New Roman" w:hAnsi="Times New Roman" w:cs="Times New Roman" w:hint="eastAsia"/>
                          <w:w w:val="95"/>
                          <w:lang w:eastAsia="zh-CN"/>
                        </w:rPr>
                        <w:t xml:space="preserve"> </w:t>
                      </w:r>
                      <w:r>
                        <w:rPr>
                          <w:rFonts w:ascii="Times New Roman" w:hAnsi="Times New Roman" w:cs="Times New Roman"/>
                          <w:w w:val="95"/>
                        </w:rPr>
                        <w:t>panels</w:t>
                      </w:r>
                    </w:p>
                  </w:txbxContent>
                </v:textbox>
              </v:rect>
            </w:pict>
          </mc:Fallback>
        </mc:AlternateContent>
      </w:r>
      <w:r w:rsidR="00DF61E8">
        <w:rPr>
          <w:rFonts w:ascii="Times New Roman" w:hAnsi="Times New Roman" w:cs="Times New Roman"/>
          <w:noProof/>
          <w:sz w:val="20"/>
          <w:lang w:eastAsia="zh-CN"/>
        </w:rPr>
        <mc:AlternateContent>
          <mc:Choice Requires="wps">
            <w:drawing>
              <wp:anchor distT="0" distB="0" distL="114300" distR="114300" simplePos="0" relativeHeight="251777024" behindDoc="0" locked="0" layoutInCell="1" allowOverlap="1" wp14:anchorId="12FD2900" wp14:editId="77A08389">
                <wp:simplePos x="0" y="0"/>
                <wp:positionH relativeFrom="column">
                  <wp:posOffset>4695825</wp:posOffset>
                </wp:positionH>
                <wp:positionV relativeFrom="paragraph">
                  <wp:posOffset>623570</wp:posOffset>
                </wp:positionV>
                <wp:extent cx="792480" cy="266700"/>
                <wp:effectExtent l="0" t="0" r="26670" b="19050"/>
                <wp:wrapNone/>
                <wp:docPr id="214767682" name="矩形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2480" cy="2667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2A3F88" w14:textId="40D3CEEB" w:rsidR="00DF61E8" w:rsidRPr="00C32467" w:rsidRDefault="00DF61E8" w:rsidP="00DF61E8">
                            <w:pPr>
                              <w:jc w:val="center"/>
                              <w:rPr>
                                <w:color w:val="000000" w:themeColor="text1"/>
                              </w:rPr>
                            </w:pPr>
                            <w:r w:rsidRPr="00C32467">
                              <w:rPr>
                                <w:rFonts w:ascii="Times New Roman" w:hAnsi="Times New Roman" w:cs="Times New Roman"/>
                                <w:b/>
                                <w:color w:val="000000" w:themeColor="text1"/>
                                <w:spacing w:val="-5"/>
                              </w:rPr>
                              <w:t>IO</w:t>
                            </w:r>
                            <w:r w:rsidR="006D394B">
                              <w:rPr>
                                <w:rFonts w:ascii="Times New Roman" w:hAnsi="Times New Roman" w:cs="Times New Roman"/>
                                <w:b/>
                                <w:color w:val="000000" w:themeColor="text1"/>
                                <w:spacing w:val="-5"/>
                              </w:rPr>
                              <w:t xml:space="preserve"> </w:t>
                            </w:r>
                            <w:r w:rsidRPr="00C32467">
                              <w:rPr>
                                <w:rFonts w:ascii="Times New Roman" w:hAnsi="Times New Roman" w:cs="Times New Roman"/>
                                <w:color w:val="000000" w:themeColor="text1"/>
                                <w:spacing w:val="-5"/>
                              </w:rPr>
                              <w:t>boards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D2900" id="矩形 23" o:spid="_x0000_s1059" style="position:absolute;left:0;text-align:left;margin-left:369.75pt;margin-top:49.1pt;width:62.4pt;height:2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" filled="f" strokecolor="black [3213]" strokeweight=".5pt">
                <v:path arrowok="t"/>
                <v:textbox>
                  <w:txbxContent>
                    <w:p w14:paraId="052A3F88" w14:textId="40D3CEEB" w:rsidR="00DF61E8" w:rsidRPr="00C32467" w:rsidRDefault="00DF61E8" w:rsidP="00DF61E8">
                      <w:pPr>
                        <w:jc w:val="center"/>
                        <w:rPr>
                          <w:color w:val="000000" w:themeColor="text1"/>
                        </w:rPr>
                      </w:pPr>
                      <w:r w:rsidRPr="00C32467">
                        <w:rPr>
                          <w:rFonts w:ascii="Times New Roman" w:hAnsi="Times New Roman" w:cs="Times New Roman"/>
                          <w:b/>
                          <w:color w:val="000000" w:themeColor="text1"/>
                          <w:spacing w:val="-5"/>
                        </w:rPr>
                        <w:t>IO</w:t>
                      </w:r>
                      <w:r w:rsidR="006D394B">
                        <w:rPr>
                          <w:rFonts w:ascii="Times New Roman" w:hAnsi="Times New Roman" w:cs="Times New Roman"/>
                          <w:b/>
                          <w:color w:val="000000" w:themeColor="text1"/>
                          <w:spacing w:val="-5"/>
                        </w:rPr>
                        <w:t xml:space="preserve"> </w:t>
                      </w:r>
                      <w:r w:rsidRPr="00C32467">
                        <w:rPr>
                          <w:rFonts w:ascii="Times New Roman" w:hAnsi="Times New Roman" w:cs="Times New Roman"/>
                          <w:color w:val="000000" w:themeColor="text1"/>
                          <w:spacing w:val="-5"/>
                        </w:rPr>
                        <w:t>boards</w:t>
                      </w:r>
                    </w:p>
                  </w:txbxContent>
                </v:textbox>
              </v:rect>
            </w:pict>
          </mc:Fallback>
        </mc:AlternateContent>
      </w:r>
      <w:r w:rsidR="00DF61E8">
        <w:rPr>
          <w:rFonts w:ascii="Times New Roman" w:hAnsi="Times New Roman" w:cs="Times New Roman"/>
          <w:noProof/>
          <w:lang w:eastAsia="zh-CN"/>
        </w:rPr>
        <mc:AlternateContent>
          <mc:Choice Requires="wps">
            <w:drawing>
              <wp:anchor distT="0" distB="0" distL="114300" distR="114300" simplePos="0" relativeHeight="251790336" behindDoc="0" locked="0" layoutInCell="1" allowOverlap="1" wp14:anchorId="151AB2DA" wp14:editId="6398B697">
                <wp:simplePos x="0" y="0"/>
                <wp:positionH relativeFrom="column">
                  <wp:posOffset>4695825</wp:posOffset>
                </wp:positionH>
                <wp:positionV relativeFrom="paragraph">
                  <wp:posOffset>3648710</wp:posOffset>
                </wp:positionV>
                <wp:extent cx="1920240" cy="266700"/>
                <wp:effectExtent l="7620" t="13335" r="5715" b="5715"/>
                <wp:wrapNone/>
                <wp:docPr id="1886239562" name="矩形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0240" cy="266700"/>
                        </a:xfrm>
                        <a:prstGeom prst="rect">
                          <a:avLst/>
                        </a:prstGeom>
                        <a:solidFill>
                          <a:srgbClr val="FFFFFF"/>
                        </a:solidFill>
                        <a:ln w="9525">
                          <a:solidFill>
                            <a:srgbClr val="000000"/>
                          </a:solidFill>
                          <a:miter lim="800000"/>
                          <a:headEnd/>
                          <a:tailEnd/>
                        </a:ln>
                      </wps:spPr>
                      <wps:txbx>
                        <w:txbxContent>
                          <w:p w14:paraId="2057B993" w14:textId="77777777" w:rsidR="00DF61E8" w:rsidRDefault="00DF61E8" w:rsidP="00DF61E8">
                            <w:r>
                              <w:rPr>
                                <w:rFonts w:hint="eastAsia"/>
                              </w:rPr>
                              <w:t>Earth leakage protection switch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1AB2DA" id="矩形 22" o:spid="_x0000_s1060" style="position:absolute;left:0;text-align:left;margin-left:369.75pt;margin-top:287.3pt;width:151.2pt;height:2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">
                <v:textbox>
                  <w:txbxContent>
                    <w:p w14:paraId="2057B993" w14:textId="77777777" w:rsidR="00DF61E8" w:rsidRDefault="00DF61E8" w:rsidP="00DF61E8">
                      <w:r>
                        <w:rPr>
                          <w:rFonts w:hint="eastAsia"/>
                        </w:rPr>
                        <w:t>Earth leakage protection switch</w:t>
                      </w:r>
                    </w:p>
                  </w:txbxContent>
                </v:textbox>
              </v:rect>
            </w:pict>
          </mc:Fallback>
        </mc:AlternateContent>
      </w:r>
      <w:r w:rsidR="00DF61E8">
        <w:rPr>
          <w:rFonts w:ascii="Times New Roman" w:hAnsi="Times New Roman" w:cs="Times New Roman"/>
          <w:noProof/>
          <w:lang w:eastAsia="zh-CN"/>
        </w:rPr>
        <mc:AlternateContent>
          <mc:Choice Requires="wps">
            <w:drawing>
              <wp:anchor distT="0" distB="0" distL="114300" distR="114300" simplePos="0" relativeHeight="251802624" behindDoc="0" locked="0" layoutInCell="1" allowOverlap="1" wp14:anchorId="3C4C2478" wp14:editId="6045320E">
                <wp:simplePos x="0" y="0"/>
                <wp:positionH relativeFrom="column">
                  <wp:posOffset>1315720</wp:posOffset>
                </wp:positionH>
                <wp:positionV relativeFrom="paragraph">
                  <wp:posOffset>4022090</wp:posOffset>
                </wp:positionV>
                <wp:extent cx="690245" cy="144780"/>
                <wp:effectExtent l="8890" t="53340" r="24765" b="11430"/>
                <wp:wrapNone/>
                <wp:docPr id="126397893" name="直接箭头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0245" cy="144780"/>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D57FCE" id="直接箭头连接符 21" o:spid="_x0000_s1026" type="#_x0000_t32" style="position:absolute;left:0;text-align:left;margin-left:103.6pt;margin-top:316.7pt;width:54.35pt;height:11.4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" strokecolor="#00b0f0">
                <v:stroke endarrow="block"/>
              </v:shape>
            </w:pict>
          </mc:Fallback>
        </mc:AlternateContent>
      </w:r>
      <w:r w:rsidR="00DF61E8">
        <w:rPr>
          <w:rFonts w:ascii="Times New Roman" w:hAnsi="Times New Roman" w:cs="Times New Roman"/>
          <w:noProof/>
          <w:color w:val="548DD4" w:themeColor="text2" w:themeTint="99"/>
          <w:lang w:eastAsia="zh-CN"/>
        </w:rPr>
        <mc:AlternateContent>
          <mc:Choice Requires="wps">
            <w:drawing>
              <wp:anchor distT="0" distB="0" distL="114300" distR="114300" simplePos="0" relativeHeight="251801600" behindDoc="0" locked="0" layoutInCell="1" allowOverlap="1" wp14:anchorId="501FF02D" wp14:editId="323DEE6C">
                <wp:simplePos x="0" y="0"/>
                <wp:positionH relativeFrom="column">
                  <wp:posOffset>1315720</wp:posOffset>
                </wp:positionH>
                <wp:positionV relativeFrom="paragraph">
                  <wp:posOffset>3648710</wp:posOffset>
                </wp:positionV>
                <wp:extent cx="964565" cy="7620"/>
                <wp:effectExtent l="8890" t="60960" r="17145" b="45720"/>
                <wp:wrapNone/>
                <wp:docPr id="1684711543" name="直接箭头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64565" cy="7620"/>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AD2314" id="直接箭头连接符 20" o:spid="_x0000_s1026" type="#_x0000_t32" style="position:absolute;left:0;text-align:left;margin-left:103.6pt;margin-top:287.3pt;width:75.95pt;height:.6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" strokecolor="#00b0f0">
                <v:stroke endarrow="block"/>
              </v:shape>
            </w:pict>
          </mc:Fallback>
        </mc:AlternateContent>
      </w:r>
      <w:r w:rsidR="00DF61E8">
        <w:rPr>
          <w:rFonts w:ascii="Times New Roman" w:hAnsi="Times New Roman" w:cs="Times New Roman"/>
          <w:noProof/>
          <w:sz w:val="20"/>
          <w:lang w:eastAsia="zh-CN"/>
        </w:rPr>
        <mc:AlternateContent>
          <mc:Choice Requires="wps">
            <w:drawing>
              <wp:anchor distT="0" distB="0" distL="114300" distR="114300" simplePos="0" relativeHeight="251786240" behindDoc="0" locked="0" layoutInCell="1" allowOverlap="1" wp14:anchorId="67CC022F" wp14:editId="09031DC0">
                <wp:simplePos x="0" y="0"/>
                <wp:positionH relativeFrom="column">
                  <wp:posOffset>55245</wp:posOffset>
                </wp:positionH>
                <wp:positionV relativeFrom="paragraph">
                  <wp:posOffset>4022090</wp:posOffset>
                </wp:positionV>
                <wp:extent cx="1260475" cy="243840"/>
                <wp:effectExtent l="5715" t="5715" r="10160" b="7620"/>
                <wp:wrapNone/>
                <wp:docPr id="1567477664"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0475" cy="243840"/>
                        </a:xfrm>
                        <a:prstGeom prst="rect">
                          <a:avLst/>
                        </a:prstGeom>
                        <a:solidFill>
                          <a:srgbClr val="FFFFFF"/>
                        </a:solidFill>
                        <a:ln w="9525">
                          <a:solidFill>
                            <a:srgbClr val="000000"/>
                          </a:solidFill>
                          <a:miter lim="800000"/>
                          <a:headEnd/>
                          <a:tailEnd/>
                        </a:ln>
                      </wps:spPr>
                      <wps:txbx>
                        <w:txbxContent>
                          <w:p w14:paraId="065F2BCB" w14:textId="77777777" w:rsidR="00DF61E8" w:rsidRDefault="00DF61E8" w:rsidP="00DF61E8">
                            <w:r>
                              <w:rPr>
                                <w:rFonts w:hint="eastAsia"/>
                              </w:rPr>
                              <w:t>Boiler water circuit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CC022F" id="矩形 18" o:spid="_x0000_s1061" style="position:absolute;left:0;text-align:left;margin-left:4.35pt;margin-top:316.7pt;width:99.25pt;height:19.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">
                <v:textbox>
                  <w:txbxContent>
                    <w:p w14:paraId="065F2BCB" w14:textId="77777777" w:rsidR="00DF61E8" w:rsidRDefault="00DF61E8" w:rsidP="00DF61E8">
                      <w:r>
                        <w:rPr>
                          <w:rFonts w:hint="eastAsia"/>
                        </w:rPr>
                        <w:t>Boiler water circuit</w:t>
                      </w:r>
                    </w:p>
                  </w:txbxContent>
                </v:textbox>
              </v:rect>
            </w:pict>
          </mc:Fallback>
        </mc:AlternateContent>
      </w:r>
      <w:r w:rsidR="00DF61E8">
        <w:rPr>
          <w:rFonts w:ascii="Times New Roman" w:hAnsi="Times New Roman" w:cs="Times New Roman"/>
          <w:noProof/>
          <w:lang w:eastAsia="zh-CN"/>
        </w:rPr>
        <mc:AlternateContent>
          <mc:Choice Requires="wps">
            <w:drawing>
              <wp:anchor distT="0" distB="0" distL="114300" distR="114300" simplePos="0" relativeHeight="251800576" behindDoc="0" locked="0" layoutInCell="1" allowOverlap="1" wp14:anchorId="187CB518" wp14:editId="1D483A8B">
                <wp:simplePos x="0" y="0"/>
                <wp:positionH relativeFrom="column">
                  <wp:posOffset>1304925</wp:posOffset>
                </wp:positionH>
                <wp:positionV relativeFrom="paragraph">
                  <wp:posOffset>2764790</wp:posOffset>
                </wp:positionV>
                <wp:extent cx="1165860" cy="495300"/>
                <wp:effectExtent l="7620" t="53340" r="36195" b="13335"/>
                <wp:wrapNone/>
                <wp:docPr id="422735249" name="直接箭头连接符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5860" cy="495300"/>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229D11" id="直接箭头连接符 17" o:spid="_x0000_s1026" type="#_x0000_t32" style="position:absolute;left:0;text-align:left;margin-left:102.75pt;margin-top:217.7pt;width:91.8pt;height:39pt;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" strokecolor="#00b0f0">
                <v:stroke endarrow="block"/>
              </v:shape>
            </w:pict>
          </mc:Fallback>
        </mc:AlternateContent>
      </w:r>
      <w:r w:rsidR="00DF61E8">
        <w:rPr>
          <w:rFonts w:ascii="Times New Roman" w:hAnsi="Times New Roman" w:cs="Times New Roman"/>
          <w:noProof/>
          <w:lang w:eastAsia="zh-CN"/>
        </w:rPr>
        <mc:AlternateContent>
          <mc:Choice Requires="wps">
            <w:drawing>
              <wp:anchor distT="0" distB="0" distL="114300" distR="114300" simplePos="0" relativeHeight="251784192" behindDoc="0" locked="0" layoutInCell="1" allowOverlap="1" wp14:anchorId="033C2267" wp14:editId="1B7A4828">
                <wp:simplePos x="0" y="0"/>
                <wp:positionH relativeFrom="column">
                  <wp:posOffset>541020</wp:posOffset>
                </wp:positionH>
                <wp:positionV relativeFrom="paragraph">
                  <wp:posOffset>3117850</wp:posOffset>
                </wp:positionV>
                <wp:extent cx="763905" cy="274320"/>
                <wp:effectExtent l="5715" t="6350" r="11430" b="5080"/>
                <wp:wrapNone/>
                <wp:docPr id="1790275129"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905" cy="274320"/>
                        </a:xfrm>
                        <a:prstGeom prst="rect">
                          <a:avLst/>
                        </a:prstGeom>
                        <a:solidFill>
                          <a:srgbClr val="FFFFFF"/>
                        </a:solidFill>
                        <a:ln w="9525">
                          <a:solidFill>
                            <a:srgbClr val="000000"/>
                          </a:solidFill>
                          <a:miter lim="800000"/>
                          <a:headEnd/>
                          <a:tailEnd/>
                        </a:ln>
                      </wps:spPr>
                      <wps:txbx>
                        <w:txbxContent>
                          <w:p w14:paraId="36F717B8" w14:textId="77777777" w:rsidR="00DF61E8" w:rsidRDefault="00DF61E8" w:rsidP="00DF61E8">
                            <w:r>
                              <w:rPr>
                                <w:rFonts w:hint="eastAsia"/>
                              </w:rPr>
                              <w:t>flowmeter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3C2267" id="矩形 16" o:spid="_x0000_s1062" style="position:absolute;left:0;text-align:left;margin-left:42.6pt;margin-top:245.5pt;width:60.15pt;height:21.6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">
                <v:textbox>
                  <w:txbxContent>
                    <w:p w14:paraId="36F717B8" w14:textId="77777777" w:rsidR="00DF61E8" w:rsidRDefault="00DF61E8" w:rsidP="00DF61E8">
                      <w:r>
                        <w:rPr>
                          <w:rFonts w:hint="eastAsia"/>
                        </w:rPr>
                        <w:t>flowmeter</w:t>
                      </w:r>
                    </w:p>
                  </w:txbxContent>
                </v:textbox>
              </v:rect>
            </w:pict>
          </mc:Fallback>
        </mc:AlternateContent>
      </w:r>
      <w:r w:rsidR="00DF61E8">
        <w:rPr>
          <w:rFonts w:ascii="Times New Roman" w:hAnsi="Times New Roman" w:cs="Times New Roman"/>
          <w:noProof/>
          <w:sz w:val="20"/>
          <w:lang w:eastAsia="zh-CN"/>
        </w:rPr>
        <mc:AlternateContent>
          <mc:Choice Requires="wps">
            <w:drawing>
              <wp:anchor distT="0" distB="0" distL="114300" distR="114300" simplePos="0" relativeHeight="251771904" behindDoc="0" locked="0" layoutInCell="1" allowOverlap="1" wp14:anchorId="3500843D" wp14:editId="10FCA8BD">
                <wp:simplePos x="0" y="0"/>
                <wp:positionH relativeFrom="column">
                  <wp:posOffset>1810385</wp:posOffset>
                </wp:positionH>
                <wp:positionV relativeFrom="paragraph">
                  <wp:posOffset>2944495</wp:posOffset>
                </wp:positionV>
                <wp:extent cx="1448435" cy="1421765"/>
                <wp:effectExtent l="0" t="0" r="18415" b="26035"/>
                <wp:wrapNone/>
                <wp:docPr id="1165584463" name="矩形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8435" cy="14217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48BD0FFB" id="矩形 15" o:spid="_x0000_s1026" style="position:absolute;left:0;text-align:left;margin-left:142.55pt;margin-top:231.85pt;width:114.05pt;height:111.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" filled="f" strokecolor="red" strokeweight="2pt">
                <v:path arrowok="t"/>
              </v:rect>
            </w:pict>
          </mc:Fallback>
        </mc:AlternateContent>
      </w:r>
      <w:r w:rsidR="00DF61E8">
        <w:rPr>
          <w:noProof/>
          <w:sz w:val="30"/>
          <w:szCs w:val="30"/>
          <w:lang w:eastAsia="zh-CN"/>
        </w:rPr>
        <mc:AlternateContent>
          <mc:Choice Requires="wps">
            <w:drawing>
              <wp:anchor distT="0" distB="0" distL="114300" distR="114300" simplePos="0" relativeHeight="251799552" behindDoc="0" locked="0" layoutInCell="1" allowOverlap="1" wp14:anchorId="6FDDE230" wp14:editId="33867243">
                <wp:simplePos x="0" y="0"/>
                <wp:positionH relativeFrom="column">
                  <wp:posOffset>1304925</wp:posOffset>
                </wp:positionH>
                <wp:positionV relativeFrom="paragraph">
                  <wp:posOffset>2490470</wp:posOffset>
                </wp:positionV>
                <wp:extent cx="1089660" cy="327660"/>
                <wp:effectExtent l="7620" t="55245" r="36195" b="7620"/>
                <wp:wrapNone/>
                <wp:docPr id="109923448" name="直接箭头连接符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89660" cy="327660"/>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12360C" id="直接箭头连接符 14" o:spid="_x0000_s1026" type="#_x0000_t32" style="position:absolute;left:0;text-align:left;margin-left:102.75pt;margin-top:196.1pt;width:85.8pt;height:25.8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" strokecolor="#00b0f0">
                <v:stroke endarrow="block"/>
              </v:shape>
            </w:pict>
          </mc:Fallback>
        </mc:AlternateContent>
      </w:r>
      <w:r w:rsidR="00DF61E8">
        <w:rPr>
          <w:noProof/>
          <w:sz w:val="30"/>
          <w:szCs w:val="30"/>
        </w:rPr>
        <mc:AlternateContent>
          <mc:Choice Requires="wps">
            <w:drawing>
              <wp:anchor distT="0" distB="0" distL="114300" distR="114300" simplePos="0" relativeHeight="251782144" behindDoc="0" locked="0" layoutInCell="1" allowOverlap="1" wp14:anchorId="2E3B4DF7" wp14:editId="10E74502">
                <wp:simplePos x="0" y="0"/>
                <wp:positionH relativeFrom="column">
                  <wp:posOffset>139065</wp:posOffset>
                </wp:positionH>
                <wp:positionV relativeFrom="paragraph">
                  <wp:posOffset>2693035</wp:posOffset>
                </wp:positionV>
                <wp:extent cx="1165860" cy="251460"/>
                <wp:effectExtent l="0" t="0" r="15240" b="15240"/>
                <wp:wrapNone/>
                <wp:docPr id="108921117"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5860" cy="25146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33C942" w14:textId="77777777" w:rsidR="00DF61E8" w:rsidRPr="003874E9" w:rsidRDefault="00DF61E8" w:rsidP="00DF61E8">
                            <w:pPr>
                              <w:jc w:val="center"/>
                              <w:rPr>
                                <w:color w:val="000000" w:themeColor="text1"/>
                              </w:rPr>
                            </w:pPr>
                            <w:r w:rsidRPr="003874E9">
                              <w:rPr>
                                <w:rFonts w:hint="eastAsia"/>
                                <w:color w:val="000000" w:themeColor="text1"/>
                              </w:rPr>
                              <w:t>Three-row</w:t>
                            </w:r>
                            <w:r>
                              <w:rPr>
                                <w:rFonts w:hint="eastAsia"/>
                                <w:color w:val="000000" w:themeColor="text1"/>
                              </w:rPr>
                              <w:t xml:space="preserve"> </w:t>
                            </w:r>
                            <w:proofErr w:type="spellStart"/>
                            <w:r>
                              <w:rPr>
                                <w:rFonts w:hint="eastAsia"/>
                                <w:color w:val="000000" w:themeColor="text1"/>
                              </w:rPr>
                              <w:t>vavle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E3B4DF7" id="矩形 13" o:spid="_x0000_s1063" style="position:absolute;left:0;text-align:left;margin-left:10.95pt;margin-top:212.05pt;width:91.8pt;height:19.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" filled="f" strokecolor="black [3213]" strokeweight=".5pt">
                <v:path arrowok="t"/>
                <v:textbox>
                  <w:txbxContent>
                    <w:p w14:paraId="3433C942" w14:textId="77777777" w:rsidR="00DF61E8" w:rsidRPr="003874E9" w:rsidRDefault="00DF61E8" w:rsidP="00DF61E8">
                      <w:pPr>
                        <w:jc w:val="center"/>
                        <w:rPr>
                          <w:color w:val="000000" w:themeColor="text1"/>
                        </w:rPr>
                      </w:pPr>
                      <w:r w:rsidRPr="003874E9">
                        <w:rPr>
                          <w:rFonts w:hint="eastAsia"/>
                          <w:color w:val="000000" w:themeColor="text1"/>
                        </w:rPr>
                        <w:t>Three-row</w:t>
                      </w:r>
                      <w:r>
                        <w:rPr>
                          <w:rFonts w:hint="eastAsia"/>
                          <w:color w:val="000000" w:themeColor="text1"/>
                        </w:rPr>
                        <w:t xml:space="preserve"> </w:t>
                      </w:r>
                      <w:proofErr w:type="spellStart"/>
                      <w:r>
                        <w:rPr>
                          <w:rFonts w:hint="eastAsia"/>
                          <w:color w:val="000000" w:themeColor="text1"/>
                        </w:rPr>
                        <w:t>vavle</w:t>
                      </w:r>
                      <w:proofErr w:type="spellEnd"/>
                    </w:p>
                  </w:txbxContent>
                </v:textbox>
              </v:rect>
            </w:pict>
          </mc:Fallback>
        </mc:AlternateContent>
      </w:r>
      <w:r w:rsidR="00DF61E8">
        <w:rPr>
          <w:noProof/>
          <w:sz w:val="30"/>
          <w:szCs w:val="30"/>
          <w:lang w:eastAsia="zh-CN"/>
        </w:rPr>
        <mc:AlternateContent>
          <mc:Choice Requires="wps">
            <w:drawing>
              <wp:anchor distT="0" distB="0" distL="114300" distR="114300" simplePos="0" relativeHeight="251798528" behindDoc="0" locked="0" layoutInCell="1" allowOverlap="1" wp14:anchorId="342AC064" wp14:editId="37429EE4">
                <wp:simplePos x="0" y="0"/>
                <wp:positionH relativeFrom="column">
                  <wp:posOffset>1304925</wp:posOffset>
                </wp:positionH>
                <wp:positionV relativeFrom="paragraph">
                  <wp:posOffset>2292350</wp:posOffset>
                </wp:positionV>
                <wp:extent cx="701040" cy="53340"/>
                <wp:effectExtent l="7620" t="57150" r="24765" b="13335"/>
                <wp:wrapNone/>
                <wp:docPr id="1999567418" name="直接箭头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1040" cy="53340"/>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650DC0" id="直接箭头连接符 12" o:spid="_x0000_s1026" type="#_x0000_t32" style="position:absolute;left:0;text-align:left;margin-left:102.75pt;margin-top:180.5pt;width:55.2pt;height:4.2pt;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" strokecolor="#00b0f0">
                <v:stroke endarrow="block"/>
              </v:shape>
            </w:pict>
          </mc:Fallback>
        </mc:AlternateContent>
      </w:r>
      <w:r w:rsidR="00DF61E8">
        <w:rPr>
          <w:noProof/>
          <w:sz w:val="30"/>
          <w:szCs w:val="30"/>
          <w:lang w:eastAsia="zh-CN"/>
        </w:rPr>
        <mc:AlternateContent>
          <mc:Choice Requires="wps">
            <w:drawing>
              <wp:anchor distT="0" distB="0" distL="114300" distR="114300" simplePos="0" relativeHeight="251781120" behindDoc="0" locked="0" layoutInCell="1" allowOverlap="1" wp14:anchorId="672396FD" wp14:editId="4F28F71D">
                <wp:simplePos x="0" y="0"/>
                <wp:positionH relativeFrom="column">
                  <wp:posOffset>-6350</wp:posOffset>
                </wp:positionH>
                <wp:positionV relativeFrom="paragraph">
                  <wp:posOffset>2193290</wp:posOffset>
                </wp:positionV>
                <wp:extent cx="1311275" cy="251460"/>
                <wp:effectExtent l="0" t="0" r="22225" b="15240"/>
                <wp:wrapNone/>
                <wp:docPr id="1795258700" name="矩形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1275" cy="25146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45CC37" w14:textId="77777777" w:rsidR="00DF61E8" w:rsidRPr="000E0E7C" w:rsidRDefault="00DF61E8" w:rsidP="00DF61E8">
                            <w:pPr>
                              <w:jc w:val="center"/>
                              <w:rPr>
                                <w:color w:val="000000" w:themeColor="text1"/>
                              </w:rPr>
                            </w:pPr>
                            <w:r w:rsidRPr="000E0E7C">
                              <w:rPr>
                                <w:rFonts w:hint="eastAsia"/>
                                <w:color w:val="000000" w:themeColor="text1"/>
                              </w:rPr>
                              <w:t>Tap</w:t>
                            </w:r>
                            <w:r>
                              <w:rPr>
                                <w:rFonts w:hint="eastAsia"/>
                                <w:color w:val="000000" w:themeColor="text1"/>
                              </w:rPr>
                              <w:t xml:space="preserve"> water </w:t>
                            </w:r>
                            <w:proofErr w:type="gramStart"/>
                            <w:r>
                              <w:rPr>
                                <w:rFonts w:hint="eastAsia"/>
                                <w:color w:val="000000" w:themeColor="text1"/>
                              </w:rPr>
                              <w:t>outlet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72396FD" id="矩形 11" o:spid="_x0000_s1064" style="position:absolute;left:0;text-align:left;margin-left:-.5pt;margin-top:172.7pt;width:103.25pt;height:19.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" filled="f" strokecolor="black [3213]" strokeweight=".5pt">
                <v:path arrowok="t"/>
                <v:textbox>
                  <w:txbxContent>
                    <w:p w14:paraId="0045CC37" w14:textId="77777777" w:rsidR="00DF61E8" w:rsidRPr="000E0E7C" w:rsidRDefault="00DF61E8" w:rsidP="00DF61E8">
                      <w:pPr>
                        <w:jc w:val="center"/>
                        <w:rPr>
                          <w:color w:val="000000" w:themeColor="text1"/>
                        </w:rPr>
                      </w:pPr>
                      <w:r w:rsidRPr="000E0E7C">
                        <w:rPr>
                          <w:rFonts w:hint="eastAsia"/>
                          <w:color w:val="000000" w:themeColor="text1"/>
                        </w:rPr>
                        <w:t>Tap</w:t>
                      </w:r>
                      <w:r>
                        <w:rPr>
                          <w:rFonts w:hint="eastAsia"/>
                          <w:color w:val="000000" w:themeColor="text1"/>
                        </w:rPr>
                        <w:t xml:space="preserve"> water </w:t>
                      </w:r>
                      <w:proofErr w:type="gramStart"/>
                      <w:r>
                        <w:rPr>
                          <w:rFonts w:hint="eastAsia"/>
                          <w:color w:val="000000" w:themeColor="text1"/>
                        </w:rPr>
                        <w:t>outlet</w:t>
                      </w:r>
                      <w:proofErr w:type="gramEnd"/>
                    </w:p>
                  </w:txbxContent>
                </v:textbox>
              </v:rect>
            </w:pict>
          </mc:Fallback>
        </mc:AlternateContent>
      </w:r>
      <w:r w:rsidR="00DF61E8">
        <w:rPr>
          <w:rFonts w:ascii="Times New Roman" w:hAnsi="Times New Roman" w:cs="Times New Roman"/>
          <w:noProof/>
          <w:sz w:val="32"/>
          <w:lang w:eastAsia="zh-CN"/>
        </w:rPr>
        <mc:AlternateContent>
          <mc:Choice Requires="wps">
            <w:drawing>
              <wp:anchor distT="0" distB="0" distL="114300" distR="114300" simplePos="0" relativeHeight="251797504" behindDoc="0" locked="0" layoutInCell="1" allowOverlap="1" wp14:anchorId="5B645FDE" wp14:editId="0ABCBD73">
                <wp:simplePos x="0" y="0"/>
                <wp:positionH relativeFrom="column">
                  <wp:posOffset>1304925</wp:posOffset>
                </wp:positionH>
                <wp:positionV relativeFrom="paragraph">
                  <wp:posOffset>1949450</wp:posOffset>
                </wp:positionV>
                <wp:extent cx="409575" cy="0"/>
                <wp:effectExtent l="7620" t="57150" r="20955" b="57150"/>
                <wp:wrapNone/>
                <wp:docPr id="229835031" name="直接箭头连接符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615B8F" id="直接箭头连接符 10" o:spid="_x0000_s1026" type="#_x0000_t32" style="position:absolute;left:0;text-align:left;margin-left:102.75pt;margin-top:153.5pt;width:32.25pt;height:0;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" strokecolor="#00b0f0">
                <v:stroke endarrow="block"/>
              </v:shape>
            </w:pict>
          </mc:Fallback>
        </mc:AlternateContent>
      </w:r>
      <w:r w:rsidR="00DF61E8">
        <w:rPr>
          <w:rFonts w:ascii="Times New Roman" w:hAnsi="Times New Roman" w:cs="Times New Roman"/>
          <w:noProof/>
          <w:sz w:val="32"/>
          <w:lang w:eastAsia="zh-CN"/>
        </w:rPr>
        <mc:AlternateContent>
          <mc:Choice Requires="wps">
            <w:drawing>
              <wp:anchor distT="0" distB="0" distL="114300" distR="114300" simplePos="0" relativeHeight="251795456" behindDoc="0" locked="0" layoutInCell="1" allowOverlap="1" wp14:anchorId="34BEC06F" wp14:editId="040D97E4">
                <wp:simplePos x="0" y="0"/>
                <wp:positionH relativeFrom="column">
                  <wp:posOffset>1304925</wp:posOffset>
                </wp:positionH>
                <wp:positionV relativeFrom="paragraph">
                  <wp:posOffset>1126490</wp:posOffset>
                </wp:positionV>
                <wp:extent cx="1447800" cy="160020"/>
                <wp:effectExtent l="7620" t="5715" r="20955" b="53340"/>
                <wp:wrapNone/>
                <wp:docPr id="316016518" name="直接箭头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0" cy="160020"/>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0E1D2F" id="直接箭头连接符 9" o:spid="_x0000_s1026" type="#_x0000_t32" style="position:absolute;left:0;text-align:left;margin-left:102.75pt;margin-top:88.7pt;width:114pt;height:12.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" strokecolor="#00b0f0">
                <v:stroke endarrow="block"/>
              </v:shape>
            </w:pict>
          </mc:Fallback>
        </mc:AlternateContent>
      </w:r>
      <w:r w:rsidR="00DF61E8">
        <w:rPr>
          <w:rFonts w:ascii="Times New Roman" w:hAnsi="Times New Roman" w:cs="Times New Roman"/>
          <w:noProof/>
          <w:sz w:val="32"/>
          <w:lang w:eastAsia="zh-CN"/>
        </w:rPr>
        <mc:AlternateContent>
          <mc:Choice Requires="wps">
            <w:drawing>
              <wp:anchor distT="0" distB="0" distL="114300" distR="114300" simplePos="0" relativeHeight="251796480" behindDoc="0" locked="0" layoutInCell="1" allowOverlap="1" wp14:anchorId="14E934AC" wp14:editId="37FE9E35">
                <wp:simplePos x="0" y="0"/>
                <wp:positionH relativeFrom="column">
                  <wp:posOffset>1355725</wp:posOffset>
                </wp:positionH>
                <wp:positionV relativeFrom="paragraph">
                  <wp:posOffset>1332230</wp:posOffset>
                </wp:positionV>
                <wp:extent cx="1648460" cy="137160"/>
                <wp:effectExtent l="10795" t="59055" r="26670" b="13335"/>
                <wp:wrapNone/>
                <wp:docPr id="935389898" name="直接箭头连接符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48460" cy="137160"/>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18F15F" id="直接箭头连接符 8" o:spid="_x0000_s1026" type="#_x0000_t32" style="position:absolute;left:0;text-align:left;margin-left:106.75pt;margin-top:104.9pt;width:129.8pt;height:10.8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" strokecolor="#00b0f0">
                <v:stroke endarrow="block"/>
              </v:shape>
            </w:pict>
          </mc:Fallback>
        </mc:AlternateContent>
      </w:r>
      <w:r w:rsidR="00DF61E8">
        <w:rPr>
          <w:rFonts w:ascii="Times New Roman" w:hAnsi="Times New Roman" w:cs="Times New Roman"/>
          <w:noProof/>
          <w:sz w:val="32"/>
          <w:lang w:eastAsia="zh-CN"/>
        </w:rPr>
        <mc:AlternateContent>
          <mc:Choice Requires="wps">
            <w:drawing>
              <wp:anchor distT="0" distB="0" distL="114300" distR="114300" simplePos="0" relativeHeight="251778048" behindDoc="0" locked="0" layoutInCell="1" allowOverlap="1" wp14:anchorId="14346EC9" wp14:editId="45FC0972">
                <wp:simplePos x="0" y="0"/>
                <wp:positionH relativeFrom="column">
                  <wp:posOffset>299085</wp:posOffset>
                </wp:positionH>
                <wp:positionV relativeFrom="paragraph">
                  <wp:posOffset>1332230</wp:posOffset>
                </wp:positionV>
                <wp:extent cx="1005840" cy="259080"/>
                <wp:effectExtent l="0" t="0" r="22860" b="26670"/>
                <wp:wrapNone/>
                <wp:docPr id="1643123782" name="矩形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5840" cy="25908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3F7344" w14:textId="77777777" w:rsidR="00DF61E8" w:rsidRPr="00C32467" w:rsidRDefault="00DF61E8" w:rsidP="00DF61E8">
                            <w:pPr>
                              <w:jc w:val="center"/>
                              <w:rPr>
                                <w:color w:val="000000" w:themeColor="text1"/>
                              </w:rPr>
                            </w:pPr>
                            <w:r w:rsidRPr="00C32467">
                              <w:rPr>
                                <w:rFonts w:ascii="Times New Roman" w:hAnsi="Times New Roman" w:cs="Times New Roman"/>
                                <w:color w:val="000000" w:themeColor="text1"/>
                                <w:sz w:val="20"/>
                              </w:rPr>
                              <w:t>RJ45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4346EC9" id="矩形 6" o:spid="_x0000_s1065" style="position:absolute;left:0;text-align:left;margin-left:23.55pt;margin-top:104.9pt;width:79.2pt;height:20.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" filled="f" strokecolor="black [3213]" strokeweight=".5pt">
                <v:path arrowok="t"/>
                <v:textbox>
                  <w:txbxContent>
                    <w:p w14:paraId="603F7344" w14:textId="77777777" w:rsidR="00DF61E8" w:rsidRPr="00C32467" w:rsidRDefault="00DF61E8" w:rsidP="00DF61E8">
                      <w:pPr>
                        <w:jc w:val="center"/>
                        <w:rPr>
                          <w:color w:val="000000" w:themeColor="text1"/>
                        </w:rPr>
                      </w:pPr>
                      <w:r w:rsidRPr="00C32467">
                        <w:rPr>
                          <w:rFonts w:ascii="Times New Roman" w:hAnsi="Times New Roman" w:cs="Times New Roman"/>
                          <w:color w:val="000000" w:themeColor="text1"/>
                          <w:sz w:val="20"/>
                        </w:rPr>
                        <w:t>RJ45 interface</w:t>
                      </w:r>
                    </w:p>
                  </w:txbxContent>
                </v:textbox>
              </v:rect>
            </w:pict>
          </mc:Fallback>
        </mc:AlternateContent>
      </w:r>
      <w:r w:rsidR="00DF61E8">
        <w:rPr>
          <w:rFonts w:ascii="Times New Roman" w:hAnsi="Times New Roman" w:cs="Times New Roman"/>
          <w:noProof/>
          <w:sz w:val="20"/>
          <w:lang w:eastAsia="zh-CN"/>
        </w:rPr>
        <mc:AlternateContent>
          <mc:Choice Requires="wps">
            <w:drawing>
              <wp:anchor distT="0" distB="0" distL="114300" distR="114300" simplePos="0" relativeHeight="251794432" behindDoc="0" locked="0" layoutInCell="1" allowOverlap="1" wp14:anchorId="3A8AE425" wp14:editId="1034FA05">
                <wp:simplePos x="0" y="0"/>
                <wp:positionH relativeFrom="column">
                  <wp:posOffset>1304925</wp:posOffset>
                </wp:positionH>
                <wp:positionV relativeFrom="paragraph">
                  <wp:posOffset>760730</wp:posOffset>
                </wp:positionV>
                <wp:extent cx="769620" cy="7620"/>
                <wp:effectExtent l="7620" t="59055" r="22860" b="47625"/>
                <wp:wrapNone/>
                <wp:docPr id="1274428638" name="直接箭头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9620" cy="7620"/>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471EAE" id="直接箭头连接符 5" o:spid="_x0000_s1026" type="#_x0000_t32" style="position:absolute;left:0;text-align:left;margin-left:102.75pt;margin-top:59.9pt;width:60.6pt;height:.6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" strokecolor="#00b0f0">
                <v:stroke endarrow="block"/>
              </v:shape>
            </w:pict>
          </mc:Fallback>
        </mc:AlternateContent>
      </w:r>
      <w:r w:rsidR="00DF61E8">
        <w:rPr>
          <w:rFonts w:ascii="Times New Roman" w:hAnsi="Times New Roman" w:cs="Times New Roman"/>
          <w:noProof/>
          <w:sz w:val="20"/>
          <w:lang w:eastAsia="zh-CN"/>
        </w:rPr>
        <mc:AlternateContent>
          <mc:Choice Requires="wps">
            <w:drawing>
              <wp:anchor distT="0" distB="0" distL="114300" distR="114300" simplePos="0" relativeHeight="251793408" behindDoc="0" locked="0" layoutInCell="1" allowOverlap="1" wp14:anchorId="7D5F3215" wp14:editId="4CED7069">
                <wp:simplePos x="0" y="0"/>
                <wp:positionH relativeFrom="column">
                  <wp:posOffset>1304925</wp:posOffset>
                </wp:positionH>
                <wp:positionV relativeFrom="paragraph">
                  <wp:posOffset>135890</wp:posOffset>
                </wp:positionV>
                <wp:extent cx="1501140" cy="251460"/>
                <wp:effectExtent l="7620" t="5715" r="24765" b="57150"/>
                <wp:wrapNone/>
                <wp:docPr id="1983443626" name="直接箭头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1140" cy="251460"/>
                        </a:xfrm>
                        <a:prstGeom prst="straightConnector1">
                          <a:avLst/>
                        </a:prstGeom>
                        <a:noFill/>
                        <a:ln w="9525">
                          <a:solidFill>
                            <a:srgbClr val="00B0F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0C6DE6" id="直接箭头连接符 4" o:spid="_x0000_s1026" type="#_x0000_t32" style="position:absolute;left:0;text-align:left;margin-left:102.75pt;margin-top:10.7pt;width:118.2pt;height:19.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" strokecolor="#00b0f0">
                <v:stroke endarrow="block"/>
              </v:shape>
            </w:pict>
          </mc:Fallback>
        </mc:AlternateContent>
      </w:r>
      <w:r w:rsidR="00DF61E8">
        <w:rPr>
          <w:rFonts w:ascii="Times New Roman" w:hAnsi="Times New Roman" w:cs="Times New Roman"/>
          <w:noProof/>
          <w:sz w:val="20"/>
          <w:lang w:eastAsia="zh-CN"/>
        </w:rPr>
        <mc:AlternateContent>
          <mc:Choice Requires="wps">
            <w:drawing>
              <wp:anchor distT="0" distB="0" distL="114300" distR="114300" simplePos="0" relativeHeight="251770880" behindDoc="0" locked="0" layoutInCell="1" allowOverlap="1" wp14:anchorId="48115D3E" wp14:editId="2363C7ED">
                <wp:simplePos x="0" y="0"/>
                <wp:positionH relativeFrom="column">
                  <wp:posOffset>1714500</wp:posOffset>
                </wp:positionH>
                <wp:positionV relativeFrom="paragraph">
                  <wp:posOffset>1782445</wp:posOffset>
                </wp:positionV>
                <wp:extent cx="1368425" cy="288925"/>
                <wp:effectExtent l="0" t="0" r="22225" b="15875"/>
                <wp:wrapNone/>
                <wp:docPr id="2062886243" name="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8425" cy="288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5B2C8E79" id="矩形 3" o:spid="_x0000_s1026" style="position:absolute;left:0;text-align:left;margin-left:135pt;margin-top:140.35pt;width:107.75pt;height:22.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" filled="f" strokecolor="red" strokeweight="2pt">
                <v:path arrowok="t"/>
              </v:rect>
            </w:pict>
          </mc:Fallback>
        </mc:AlternateContent>
      </w:r>
      <w:r w:rsidR="00DF61E8">
        <w:rPr>
          <w:rFonts w:ascii="Times New Roman" w:hAnsi="Times New Roman" w:cs="Times New Roman"/>
          <w:noProof/>
          <w:sz w:val="32"/>
        </w:rPr>
        <mc:AlternateContent>
          <mc:Choice Requires="wps">
            <w:drawing>
              <wp:anchor distT="0" distB="0" distL="114300" distR="114300" simplePos="0" relativeHeight="251780096" behindDoc="0" locked="0" layoutInCell="1" allowOverlap="1" wp14:anchorId="5D32F90D" wp14:editId="17208A93">
                <wp:simplePos x="0" y="0"/>
                <wp:positionH relativeFrom="column">
                  <wp:posOffset>55245</wp:posOffset>
                </wp:positionH>
                <wp:positionV relativeFrom="paragraph">
                  <wp:posOffset>1819910</wp:posOffset>
                </wp:positionV>
                <wp:extent cx="1249680" cy="236220"/>
                <wp:effectExtent l="0" t="0" r="26670" b="11430"/>
                <wp:wrapNone/>
                <wp:docPr id="218996294"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9680" cy="23622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40EA4E" w14:textId="77777777" w:rsidR="00DF61E8" w:rsidRPr="000E0E7C" w:rsidRDefault="00DF61E8" w:rsidP="00DF61E8">
                            <w:pPr>
                              <w:rPr>
                                <w:color w:val="000000" w:themeColor="text1"/>
                              </w:rPr>
                            </w:pPr>
                            <w:r w:rsidRPr="000E0E7C">
                              <w:rPr>
                                <w:rFonts w:ascii="Times New Roman" w:hAnsi="Times New Roman" w:cs="Times New Roman"/>
                                <w:color w:val="000000" w:themeColor="text1"/>
                              </w:rPr>
                              <w:t>Material box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2F90D" id="矩形 2" o:spid="_x0000_s1066" style="position:absolute;left:0;text-align:left;margin-left:4.35pt;margin-top:143.3pt;width:98.4pt;height:18.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" filled="f" strokecolor="black [3213]" strokeweight=".5pt">
                <v:path arrowok="t"/>
                <v:textbox>
                  <w:txbxContent>
                    <w:p w14:paraId="1840EA4E" w14:textId="77777777" w:rsidR="00DF61E8" w:rsidRPr="000E0E7C" w:rsidRDefault="00DF61E8" w:rsidP="00DF61E8">
                      <w:pPr>
                        <w:rPr>
                          <w:color w:val="000000" w:themeColor="text1"/>
                        </w:rPr>
                      </w:pPr>
                      <w:r w:rsidRPr="000E0E7C">
                        <w:rPr>
                          <w:rFonts w:ascii="Times New Roman" w:hAnsi="Times New Roman" w:cs="Times New Roman"/>
                          <w:color w:val="000000" w:themeColor="text1"/>
                        </w:rPr>
                        <w:t>Material box motor</w:t>
                      </w:r>
                    </w:p>
                  </w:txbxContent>
                </v:textbox>
              </v:rect>
            </w:pict>
          </mc:Fallback>
        </mc:AlternateContent>
      </w:r>
      <w:r w:rsidR="00DF61E8">
        <w:rPr>
          <w:rFonts w:ascii="Times New Roman" w:hAnsi="Times New Roman" w:cs="Times New Roman"/>
          <w:noProof/>
          <w:sz w:val="20"/>
          <w:lang w:eastAsia="zh-CN"/>
        </w:rPr>
        <mc:AlternateContent>
          <mc:Choice Requires="wps">
            <w:drawing>
              <wp:anchor distT="0" distB="0" distL="114300" distR="114300" simplePos="0" relativeHeight="251774976" behindDoc="0" locked="0" layoutInCell="1" allowOverlap="1" wp14:anchorId="07894649" wp14:editId="3E5AA9C0">
                <wp:simplePos x="0" y="0"/>
                <wp:positionH relativeFrom="column">
                  <wp:posOffset>413385</wp:posOffset>
                </wp:positionH>
                <wp:positionV relativeFrom="paragraph">
                  <wp:posOffset>623570</wp:posOffset>
                </wp:positionV>
                <wp:extent cx="891540" cy="266700"/>
                <wp:effectExtent l="0" t="0" r="22860" b="19050"/>
                <wp:wrapNone/>
                <wp:docPr id="169805870" name="矩形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1540" cy="26670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1FB8AB22" w14:textId="77777777" w:rsidR="00DF61E8" w:rsidRPr="0052475F" w:rsidRDefault="00DF61E8" w:rsidP="00DF61E8">
                            <w:pPr>
                              <w:jc w:val="center"/>
                              <w:rPr>
                                <w:color w:val="000000" w:themeColor="text1"/>
                              </w:rPr>
                            </w:pPr>
                            <w:proofErr w:type="spellStart"/>
                            <w:r w:rsidRPr="0052475F">
                              <w:rPr>
                                <w:rFonts w:ascii="Times New Roman" w:hAnsi="Times New Roman" w:cs="Times New Roman"/>
                                <w:color w:val="000000" w:themeColor="text1"/>
                                <w:spacing w:val="-4"/>
                              </w:rPr>
                              <w:t>Water</w:t>
                            </w:r>
                            <w:r w:rsidRPr="0052475F">
                              <w:rPr>
                                <w:rFonts w:ascii="Times New Roman" w:hAnsi="Times New Roman" w:cs="Times New Roman"/>
                                <w:color w:val="000000" w:themeColor="text1"/>
                                <w:spacing w:val="-3"/>
                              </w:rPr>
                              <w:t>tank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94649" id="矩形 1" o:spid="_x0000_s1067" style="position:absolute;left:0;text-align:left;margin-left:32.55pt;margin-top:49.1pt;width:70.2pt;height:2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" filled="f" strokecolor="#243f60 [1604]" strokeweight=".5pt">
                <v:path arrowok="t"/>
                <v:textbox>
                  <w:txbxContent>
                    <w:p w14:paraId="1FB8AB22" w14:textId="77777777" w:rsidR="00DF61E8" w:rsidRPr="0052475F" w:rsidRDefault="00DF61E8" w:rsidP="00DF61E8">
                      <w:pPr>
                        <w:jc w:val="center"/>
                        <w:rPr>
                          <w:color w:val="000000" w:themeColor="text1"/>
                        </w:rPr>
                      </w:pPr>
                      <w:proofErr w:type="spellStart"/>
                      <w:r w:rsidRPr="0052475F">
                        <w:rPr>
                          <w:rFonts w:ascii="Times New Roman" w:hAnsi="Times New Roman" w:cs="Times New Roman"/>
                          <w:color w:val="000000" w:themeColor="text1"/>
                          <w:spacing w:val="-4"/>
                        </w:rPr>
                        <w:t>Water</w:t>
                      </w:r>
                      <w:r w:rsidRPr="0052475F">
                        <w:rPr>
                          <w:rFonts w:ascii="Times New Roman" w:hAnsi="Times New Roman" w:cs="Times New Roman"/>
                          <w:color w:val="000000" w:themeColor="text1"/>
                          <w:spacing w:val="-3"/>
                        </w:rPr>
                        <w:t>tank</w:t>
                      </w:r>
                      <w:proofErr w:type="spellEnd"/>
                    </w:p>
                  </w:txbxContent>
                </v:textbox>
              </v:rect>
            </w:pict>
          </mc:Fallback>
        </mc:AlternateContent>
      </w:r>
      <w:r w:rsidR="00DF61E8" w:rsidRPr="00D30054">
        <w:rPr>
          <w:rFonts w:ascii="Times New Roman" w:hAnsi="Times New Roman" w:cs="Times New Roman"/>
          <w:noProof/>
          <w:sz w:val="20"/>
          <w:lang w:eastAsia="zh-CN"/>
        </w:rPr>
        <w:drawing>
          <wp:inline distT="0" distB="0" distL="0" distR="0" wp14:anchorId="5000265B" wp14:editId="30CC534A">
            <wp:extent cx="3519805" cy="4692015"/>
            <wp:effectExtent l="19050" t="0" r="4445" b="0"/>
            <wp:docPr id="130615976" name="图片 3"/>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9805" cy="4692015"/>
                    </a:xfrm>
                    <a:prstGeom prst="rect">
                      <a:avLst/>
                    </a:prstGeom>
                    <a:noFill/>
                    <a:ln>
                      <a:noFill/>
                    </a:ln>
                  </pic:spPr>
                </pic:pic>
              </a:graphicData>
            </a:graphic>
          </wp:inline>
        </w:drawing>
      </w:r>
    </w:p>
    <w:p w14:paraId="5E83BCF3" w14:textId="77777777" w:rsidR="00DF61E8" w:rsidRDefault="00DF61E8" w:rsidP="00DF61E8">
      <w:pPr>
        <w:pStyle w:val="a4"/>
        <w:jc w:val="right"/>
        <w:rPr>
          <w:rFonts w:ascii="Times New Roman" w:hAnsi="Times New Roman" w:cs="Times New Roman"/>
          <w:sz w:val="20"/>
        </w:rPr>
      </w:pPr>
    </w:p>
    <w:p w14:paraId="7EF4B14E" w14:textId="77777777" w:rsidR="00DF61E8" w:rsidRDefault="00DF61E8" w:rsidP="00DF61E8">
      <w:pPr>
        <w:pStyle w:val="a4"/>
        <w:wordWrap w:val="0"/>
        <w:jc w:val="right"/>
        <w:rPr>
          <w:rFonts w:ascii="Times New Roman" w:hAnsi="Times New Roman" w:cs="Times New Roman"/>
          <w:sz w:val="20"/>
          <w:lang w:eastAsia="zh-CN"/>
        </w:rPr>
      </w:pPr>
    </w:p>
    <w:p w14:paraId="0C430748" w14:textId="77777777" w:rsidR="00DF61E8" w:rsidRDefault="00DF61E8" w:rsidP="00DF61E8">
      <w:pPr>
        <w:pStyle w:val="a4"/>
        <w:jc w:val="right"/>
        <w:rPr>
          <w:rFonts w:ascii="Times New Roman" w:hAnsi="Times New Roman" w:cs="Times New Roman"/>
          <w:sz w:val="20"/>
        </w:rPr>
      </w:pPr>
    </w:p>
    <w:p w14:paraId="027B1812" w14:textId="77777777" w:rsidR="00DF61E8" w:rsidRDefault="00DF61E8" w:rsidP="00DF61E8">
      <w:pPr>
        <w:pStyle w:val="a4"/>
        <w:jc w:val="both"/>
        <w:rPr>
          <w:rFonts w:ascii="Times New Roman" w:hAnsi="Times New Roman" w:cs="Times New Roman"/>
          <w:sz w:val="20"/>
        </w:rPr>
      </w:pPr>
    </w:p>
    <w:p w14:paraId="475725E2" w14:textId="77777777" w:rsidR="00DF61E8" w:rsidRDefault="00DF61E8" w:rsidP="00DF61E8">
      <w:pPr>
        <w:pStyle w:val="a4"/>
        <w:spacing w:before="4"/>
        <w:jc w:val="right"/>
        <w:rPr>
          <w:rFonts w:ascii="Times New Roman" w:hAnsi="Times New Roman" w:cs="Times New Roman"/>
          <w:sz w:val="9"/>
        </w:rPr>
      </w:pPr>
    </w:p>
    <w:p w14:paraId="7555238C" w14:textId="77777777" w:rsidR="00DF61E8" w:rsidRDefault="00DF61E8" w:rsidP="00DF61E8">
      <w:pPr>
        <w:ind w:right="180"/>
        <w:jc w:val="right"/>
        <w:rPr>
          <w:rFonts w:ascii="Times New Roman" w:hAnsi="Times New Roman" w:cs="Times New Roman"/>
          <w:sz w:val="9"/>
        </w:rPr>
        <w:sectPr w:rsidR="00DF61E8" w:rsidSect="00A46210">
          <w:headerReference w:type="default" r:id="rId15"/>
          <w:footerReference w:type="default" r:id="rId16"/>
          <w:pgSz w:w="11910" w:h="16840"/>
          <w:pgMar w:top="1440" w:right="1077" w:bottom="1440" w:left="1077" w:header="561" w:footer="975" w:gutter="0"/>
          <w:cols w:space="720"/>
          <w:docGrid w:linePitch="299"/>
        </w:sectPr>
      </w:pPr>
    </w:p>
    <w:p w14:paraId="5E419789" w14:textId="77777777" w:rsidR="00DF61E8" w:rsidRDefault="00DF61E8" w:rsidP="00DF61E8">
      <w:pPr>
        <w:pStyle w:val="a4"/>
        <w:ind w:right="400"/>
        <w:rPr>
          <w:rFonts w:ascii="Times New Roman" w:hAnsi="Times New Roman" w:cs="Times New Roman"/>
          <w:sz w:val="20"/>
          <w:lang w:eastAsia="zh-CN"/>
        </w:rPr>
      </w:pPr>
    </w:p>
    <w:p w14:paraId="155F4F58" w14:textId="77777777" w:rsidR="00DF61E8" w:rsidRDefault="00DF61E8" w:rsidP="00DF61E8">
      <w:pPr>
        <w:pStyle w:val="a4"/>
        <w:spacing w:before="70"/>
        <w:rPr>
          <w:rFonts w:ascii="Times New Roman" w:hAnsi="Times New Roman" w:cs="Times New Roman"/>
        </w:rPr>
      </w:pPr>
      <w:r>
        <w:rPr>
          <w:rFonts w:ascii="Times New Roman" w:hAnsi="Times New Roman" w:cs="Times New Roman"/>
        </w:rPr>
        <w:br w:type="column"/>
      </w:r>
    </w:p>
    <w:p w14:paraId="04739E04" w14:textId="77777777" w:rsidR="00DF61E8" w:rsidRDefault="00DF61E8" w:rsidP="00DF61E8">
      <w:pPr>
        <w:pStyle w:val="a4"/>
        <w:rPr>
          <w:rFonts w:ascii="Times New Roman" w:hAnsi="Times New Roman" w:cs="Times New Roman"/>
          <w:sz w:val="20"/>
        </w:rPr>
      </w:pPr>
    </w:p>
    <w:p w14:paraId="6281B806" w14:textId="77777777" w:rsidR="00DF61E8" w:rsidRDefault="00DF61E8" w:rsidP="00DF61E8">
      <w:pPr>
        <w:pStyle w:val="a4"/>
        <w:rPr>
          <w:rFonts w:ascii="Times New Roman" w:hAnsi="Times New Roman" w:cs="Times New Roman"/>
          <w:sz w:val="20"/>
        </w:rPr>
      </w:pPr>
    </w:p>
    <w:p w14:paraId="257D9D57" w14:textId="77777777" w:rsidR="00DF61E8" w:rsidRDefault="00DF61E8" w:rsidP="00DF61E8">
      <w:pPr>
        <w:pStyle w:val="a4"/>
        <w:rPr>
          <w:rFonts w:ascii="Times New Roman" w:hAnsi="Times New Roman" w:cs="Times New Roman"/>
          <w:sz w:val="20"/>
        </w:rPr>
      </w:pPr>
    </w:p>
    <w:p w14:paraId="5F09E04E" w14:textId="77777777" w:rsidR="00DF61E8" w:rsidRDefault="00DF61E8" w:rsidP="00DF61E8">
      <w:pPr>
        <w:pStyle w:val="a4"/>
        <w:rPr>
          <w:rFonts w:ascii="Times New Roman" w:hAnsi="Times New Roman" w:cs="Times New Roman"/>
          <w:sz w:val="20"/>
        </w:rPr>
      </w:pPr>
    </w:p>
    <w:p w14:paraId="18EEF80A" w14:textId="77777777" w:rsidR="00DF61E8" w:rsidRDefault="00DF61E8" w:rsidP="00DF61E8">
      <w:pPr>
        <w:pStyle w:val="a4"/>
        <w:rPr>
          <w:rFonts w:ascii="Times New Roman" w:hAnsi="Times New Roman" w:cs="Times New Roman"/>
          <w:sz w:val="22"/>
        </w:rPr>
      </w:pPr>
    </w:p>
    <w:p w14:paraId="11D13193" w14:textId="77777777" w:rsidR="00C85ABD" w:rsidRDefault="00C85ABD">
      <w:pPr>
        <w:rPr>
          <w:rFonts w:ascii="Times New Roman" w:hAnsi="Times New Roman" w:cs="Times New Roman"/>
        </w:rPr>
        <w:sectPr w:rsidR="00C85ABD">
          <w:type w:val="continuous"/>
          <w:pgSz w:w="11910" w:h="16840"/>
          <w:pgMar w:top="1157" w:right="686" w:bottom="1157" w:left="629" w:header="720" w:footer="720" w:gutter="0"/>
          <w:cols w:num="2" w:space="720" w:equalWidth="0">
            <w:col w:w="2516" w:space="5298"/>
            <w:col w:w="2781"/>
          </w:cols>
        </w:sectPr>
      </w:pPr>
    </w:p>
    <w:p w14:paraId="21679AB0" w14:textId="77777777" w:rsidR="00C85ABD" w:rsidRDefault="00C85ABD">
      <w:pPr>
        <w:pStyle w:val="a4"/>
        <w:spacing w:before="10"/>
        <w:rPr>
          <w:rFonts w:ascii="Times New Roman" w:hAnsi="Times New Roman" w:cs="Times New Roman"/>
          <w:sz w:val="2"/>
        </w:rPr>
      </w:pPr>
    </w:p>
    <w:p w14:paraId="1EA613F4" w14:textId="6B703962" w:rsidR="00C85ABD" w:rsidRDefault="00C85ABD">
      <w:pPr>
        <w:pStyle w:val="a4"/>
        <w:spacing w:line="20" w:lineRule="exact"/>
        <w:ind w:left="914"/>
        <w:rPr>
          <w:rFonts w:ascii="Times New Roman" w:hAnsi="Times New Roman" w:cs="Times New Roman"/>
          <w:sz w:val="2"/>
        </w:rPr>
      </w:pPr>
    </w:p>
    <w:p w14:paraId="25A04DE4" w14:textId="1B1BE91F" w:rsidR="00C85ABD" w:rsidRPr="00F621CD" w:rsidRDefault="00961E4D" w:rsidP="00F621CD">
      <w:pPr>
        <w:pStyle w:val="2"/>
        <w:spacing w:before="240" w:after="240"/>
      </w:pPr>
      <w:bookmarkStart w:id="105" w:name="2.2_User_Interface"/>
      <w:bookmarkStart w:id="106" w:name="_bookmark21"/>
      <w:bookmarkStart w:id="107" w:name="_Toc5809"/>
      <w:bookmarkStart w:id="108" w:name="_Toc660"/>
      <w:bookmarkStart w:id="109" w:name="_Toc14738"/>
      <w:bookmarkStart w:id="110" w:name="_Toc154667399"/>
      <w:bookmarkEnd w:id="105"/>
      <w:bookmarkEnd w:id="106"/>
      <w:r w:rsidRPr="00F621CD">
        <w:t>2.7</w:t>
      </w:r>
      <w:r w:rsidR="0073616D">
        <w:t xml:space="preserve"> </w:t>
      </w:r>
      <w:r w:rsidRPr="00F621CD">
        <w:t>User Interface</w:t>
      </w:r>
      <w:bookmarkEnd w:id="107"/>
      <w:bookmarkEnd w:id="108"/>
      <w:bookmarkEnd w:id="109"/>
      <w:bookmarkEnd w:id="110"/>
    </w:p>
    <w:p w14:paraId="11D8EE03" w14:textId="1E0D0D6E" w:rsidR="00C85ABD" w:rsidRDefault="00961E4D" w:rsidP="00F621CD">
      <w:r>
        <w:t>The</w:t>
      </w:r>
      <w:r>
        <w:rPr>
          <w:spacing w:val="-20"/>
        </w:rPr>
        <w:t xml:space="preserve"> </w:t>
      </w:r>
      <w:r w:rsidR="00561E91">
        <w:rPr>
          <w:lang w:eastAsia="zh-CN"/>
        </w:rPr>
        <w:t>EVOCA</w:t>
      </w:r>
      <w:r>
        <w:rPr>
          <w:spacing w:val="-19"/>
        </w:rPr>
        <w:t xml:space="preserve"> </w:t>
      </w:r>
      <w:r>
        <w:t>automatic</w:t>
      </w:r>
      <w:r>
        <w:rPr>
          <w:spacing w:val="-20"/>
        </w:rPr>
        <w:t xml:space="preserve"> </w:t>
      </w:r>
      <w:r>
        <w:rPr>
          <w:spacing w:val="-2"/>
        </w:rPr>
        <w:t>freshly</w:t>
      </w:r>
      <w:r>
        <w:rPr>
          <w:spacing w:val="-19"/>
        </w:rPr>
        <w:t xml:space="preserve"> </w:t>
      </w:r>
      <w:r>
        <w:rPr>
          <w:spacing w:val="-2"/>
        </w:rPr>
        <w:t>ground</w:t>
      </w:r>
      <w:r>
        <w:rPr>
          <w:spacing w:val="-20"/>
        </w:rPr>
        <w:t xml:space="preserve"> </w:t>
      </w:r>
      <w:r>
        <w:rPr>
          <w:spacing w:val="-2"/>
        </w:rPr>
        <w:t>coffee</w:t>
      </w:r>
      <w:r>
        <w:rPr>
          <w:spacing w:val="-19"/>
        </w:rPr>
        <w:t xml:space="preserve"> </w:t>
      </w:r>
      <w:r>
        <w:rPr>
          <w:spacing w:val="-2"/>
        </w:rPr>
        <w:t>machine</w:t>
      </w:r>
      <w:r>
        <w:rPr>
          <w:spacing w:val="-20"/>
        </w:rPr>
        <w:t xml:space="preserve"> </w:t>
      </w:r>
      <w:r>
        <w:rPr>
          <w:spacing w:val="-2"/>
        </w:rPr>
        <w:t>is</w:t>
      </w:r>
      <w:r>
        <w:rPr>
          <w:spacing w:val="-19"/>
        </w:rPr>
        <w:t xml:space="preserve"> </w:t>
      </w:r>
      <w:r>
        <w:rPr>
          <w:spacing w:val="-2"/>
        </w:rPr>
        <w:t>a</w:t>
      </w:r>
      <w:r>
        <w:rPr>
          <w:spacing w:val="-17"/>
        </w:rPr>
        <w:t xml:space="preserve"> </w:t>
      </w:r>
      <w:r>
        <w:rPr>
          <w:spacing w:val="-2"/>
        </w:rPr>
        <w:t>new</w:t>
      </w:r>
      <w:r>
        <w:rPr>
          <w:spacing w:val="-24"/>
        </w:rPr>
        <w:t xml:space="preserve"> </w:t>
      </w:r>
      <w:r>
        <w:rPr>
          <w:spacing w:val="-2"/>
        </w:rPr>
        <w:t>generation</w:t>
      </w:r>
      <w:r>
        <w:rPr>
          <w:spacing w:val="-24"/>
        </w:rPr>
        <w:t xml:space="preserve"> </w:t>
      </w:r>
      <w:r>
        <w:rPr>
          <w:spacing w:val="-2"/>
        </w:rPr>
        <w:t>of</w:t>
      </w:r>
      <w:r>
        <w:rPr>
          <w:spacing w:val="-24"/>
        </w:rPr>
        <w:t xml:space="preserve"> </w:t>
      </w:r>
      <w:r>
        <w:rPr>
          <w:spacing w:val="-2"/>
        </w:rPr>
        <w:t>coffee</w:t>
      </w:r>
      <w:r>
        <w:rPr>
          <w:spacing w:val="-23"/>
        </w:rPr>
        <w:t xml:space="preserve"> </w:t>
      </w:r>
      <w:r>
        <w:rPr>
          <w:spacing w:val="-2"/>
        </w:rPr>
        <w:t>machines</w:t>
      </w:r>
      <w:r>
        <w:rPr>
          <w:spacing w:val="-23"/>
        </w:rPr>
        <w:t xml:space="preserve"> </w:t>
      </w:r>
      <w:r>
        <w:rPr>
          <w:spacing w:val="-2"/>
        </w:rPr>
        <w:t>mastered</w:t>
      </w:r>
      <w:r>
        <w:rPr>
          <w:spacing w:val="-1"/>
        </w:rPr>
        <w:t xml:space="preserve"> </w:t>
      </w:r>
      <w:r>
        <w:t xml:space="preserve">by a 15.6" touch screen, which offers an intuitive user page, comprising </w:t>
      </w:r>
      <w:r>
        <w:rPr>
          <w:spacing w:val="-2"/>
        </w:rPr>
        <w:t>a consumer page and an</w:t>
      </w:r>
      <w:r>
        <w:rPr>
          <w:spacing w:val="-1"/>
        </w:rPr>
        <w:t xml:space="preserve"> </w:t>
      </w:r>
      <w:r>
        <w:t>operational</w:t>
      </w:r>
      <w:r>
        <w:rPr>
          <w:spacing w:val="-2"/>
        </w:rPr>
        <w:t xml:space="preserve"> </w:t>
      </w:r>
      <w:r>
        <w:t xml:space="preserve">page. </w:t>
      </w:r>
    </w:p>
    <w:p w14:paraId="4A2F95D2" w14:textId="77777777" w:rsidR="00C85ABD" w:rsidRDefault="00961E4D" w:rsidP="00F621CD">
      <w:r>
        <w:rPr>
          <w:spacing w:val="-2"/>
        </w:rPr>
        <w:t>The</w:t>
      </w:r>
      <w:r>
        <w:rPr>
          <w:spacing w:val="-20"/>
        </w:rPr>
        <w:t xml:space="preserve"> </w:t>
      </w:r>
      <w:r>
        <w:rPr>
          <w:spacing w:val="-2"/>
        </w:rPr>
        <w:t>consumer</w:t>
      </w:r>
      <w:r>
        <w:rPr>
          <w:spacing w:val="-19"/>
        </w:rPr>
        <w:t xml:space="preserve"> </w:t>
      </w:r>
      <w:r>
        <w:rPr>
          <w:spacing w:val="-2"/>
        </w:rPr>
        <w:t>page</w:t>
      </w:r>
      <w:r>
        <w:rPr>
          <w:spacing w:val="-18"/>
        </w:rPr>
        <w:t xml:space="preserve"> </w:t>
      </w:r>
      <w:r>
        <w:rPr>
          <w:spacing w:val="-2"/>
        </w:rPr>
        <w:t>(hereinafter</w:t>
      </w:r>
      <w:r>
        <w:rPr>
          <w:spacing w:val="-24"/>
        </w:rPr>
        <w:t xml:space="preserve"> </w:t>
      </w:r>
      <w:r>
        <w:rPr>
          <w:spacing w:val="-2"/>
        </w:rPr>
        <w:t>referred</w:t>
      </w:r>
      <w:r>
        <w:rPr>
          <w:spacing w:val="-24"/>
        </w:rPr>
        <w:t xml:space="preserve"> </w:t>
      </w:r>
      <w:r>
        <w:rPr>
          <w:spacing w:val="-2"/>
        </w:rPr>
        <w:t>to</w:t>
      </w:r>
      <w:r>
        <w:rPr>
          <w:spacing w:val="-24"/>
        </w:rPr>
        <w:t xml:space="preserve"> </w:t>
      </w:r>
      <w:r>
        <w:rPr>
          <w:spacing w:val="-2"/>
        </w:rPr>
        <w:t>as</w:t>
      </w:r>
      <w:r>
        <w:rPr>
          <w:spacing w:val="-24"/>
        </w:rPr>
        <w:t xml:space="preserve"> </w:t>
      </w:r>
      <w:r>
        <w:rPr>
          <w:spacing w:val="-2"/>
        </w:rPr>
        <w:t>the</w:t>
      </w:r>
      <w:r>
        <w:rPr>
          <w:spacing w:val="-21"/>
        </w:rPr>
        <w:t xml:space="preserve"> </w:t>
      </w:r>
      <w:r>
        <w:rPr>
          <w:spacing w:val="-2"/>
        </w:rPr>
        <w:t>CUI),</w:t>
      </w:r>
      <w:r>
        <w:rPr>
          <w:spacing w:val="16"/>
        </w:rPr>
        <w:t xml:space="preserve"> </w:t>
      </w:r>
      <w:proofErr w:type="gramStart"/>
      <w:r>
        <w:rPr>
          <w:spacing w:val="-2"/>
        </w:rPr>
        <w:t>similar</w:t>
      </w:r>
      <w:r>
        <w:rPr>
          <w:spacing w:val="-17"/>
        </w:rPr>
        <w:t xml:space="preserve"> </w:t>
      </w:r>
      <w:r>
        <w:rPr>
          <w:spacing w:val="-2"/>
        </w:rPr>
        <w:t>to</w:t>
      </w:r>
      <w:proofErr w:type="gramEnd"/>
      <w:r>
        <w:rPr>
          <w:spacing w:val="-17"/>
        </w:rPr>
        <w:t xml:space="preserve"> </w:t>
      </w:r>
      <w:r>
        <w:rPr>
          <w:spacing w:val="-2"/>
        </w:rPr>
        <w:t>the</w:t>
      </w:r>
      <w:r>
        <w:rPr>
          <w:spacing w:val="-16"/>
        </w:rPr>
        <w:t xml:space="preserve"> </w:t>
      </w:r>
      <w:r>
        <w:rPr>
          <w:spacing w:val="-2"/>
        </w:rPr>
        <w:t>mobile</w:t>
      </w:r>
      <w:r>
        <w:rPr>
          <w:spacing w:val="-17"/>
        </w:rPr>
        <w:t xml:space="preserve"> </w:t>
      </w:r>
      <w:r>
        <w:rPr>
          <w:spacing w:val="-2"/>
        </w:rPr>
        <w:t>phone</w:t>
      </w:r>
      <w:r>
        <w:rPr>
          <w:spacing w:val="-16"/>
        </w:rPr>
        <w:t xml:space="preserve"> </w:t>
      </w:r>
      <w:r>
        <w:rPr>
          <w:spacing w:val="-2"/>
        </w:rPr>
        <w:t>operation</w:t>
      </w:r>
      <w:r>
        <w:rPr>
          <w:spacing w:val="-15"/>
        </w:rPr>
        <w:t xml:space="preserve"> </w:t>
      </w:r>
      <w:r>
        <w:rPr>
          <w:spacing w:val="-1"/>
        </w:rPr>
        <w:t>page,</w:t>
      </w:r>
      <w:r>
        <w:rPr>
          <w:spacing w:val="-16"/>
        </w:rPr>
        <w:t xml:space="preserve"> </w:t>
      </w:r>
      <w:r>
        <w:rPr>
          <w:spacing w:val="-1"/>
        </w:rPr>
        <w:t>is</w:t>
      </w:r>
      <w:r>
        <w:t xml:space="preserve"> shown in</w:t>
      </w:r>
      <w:r>
        <w:rPr>
          <w:spacing w:val="-2"/>
        </w:rPr>
        <w:t xml:space="preserve"> </w:t>
      </w:r>
      <w:r>
        <w:t xml:space="preserve">the following figure. </w:t>
      </w:r>
    </w:p>
    <w:p w14:paraId="1E9383FD" w14:textId="77777777" w:rsidR="00C85ABD" w:rsidRDefault="00961E4D" w:rsidP="002E3E39">
      <w:pPr>
        <w:pStyle w:val="a4"/>
        <w:spacing w:before="7"/>
        <w:jc w:val="center"/>
        <w:rPr>
          <w:rFonts w:ascii="Times New Roman" w:hAnsi="Times New Roman" w:cs="Times New Roman"/>
          <w:sz w:val="22"/>
        </w:rPr>
      </w:pPr>
      <w:ins w:id="111" w:author="8613250584758" w:date="2023-06-13T13:37:00Z">
        <w:r>
          <w:rPr>
            <w:rFonts w:ascii="Times New Roman" w:hAnsi="Times New Roman" w:cs="Times New Roman"/>
            <w:noProof/>
          </w:rPr>
          <w:drawing>
            <wp:inline distT="0" distB="0" distL="0" distR="0" wp14:anchorId="6437A4F9" wp14:editId="45C0C736">
              <wp:extent cx="4241800" cy="3564255"/>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42328" cy="3564847"/>
                      </a:xfrm>
                      <a:prstGeom prst="rect">
                        <a:avLst/>
                      </a:prstGeom>
                      <a:noFill/>
                      <a:ln>
                        <a:noFill/>
                      </a:ln>
                    </pic:spPr>
                  </pic:pic>
                </a:graphicData>
              </a:graphic>
            </wp:inline>
          </w:drawing>
        </w:r>
      </w:ins>
    </w:p>
    <w:p w14:paraId="2A1B602F" w14:textId="12941E53" w:rsidR="00C85ABD" w:rsidRPr="00F621CD" w:rsidRDefault="00961E4D" w:rsidP="00F621CD">
      <w:bookmarkStart w:id="112" w:name="Notes."/>
      <w:bookmarkEnd w:id="112"/>
      <w:r>
        <w:t>Notes.</w:t>
      </w:r>
      <w:r w:rsidR="00F621CD">
        <w:t>:</w:t>
      </w:r>
    </w:p>
    <w:p w14:paraId="7745C0DD" w14:textId="0933B9AD" w:rsidR="00C85ABD" w:rsidRDefault="00F621CD" w:rsidP="00F621CD">
      <w:pPr>
        <w:rPr>
          <w:w w:val="95"/>
        </w:rPr>
      </w:pPr>
      <w:r>
        <w:rPr>
          <w:w w:val="95"/>
        </w:rPr>
        <w:t>1.</w:t>
      </w:r>
      <w:r w:rsidR="00961E4D">
        <w:rPr>
          <w:w w:val="95"/>
        </w:rPr>
        <w:t xml:space="preserve">Company name or </w:t>
      </w:r>
      <w:proofErr w:type="gramStart"/>
      <w:r w:rsidR="00961E4D">
        <w:rPr>
          <w:w w:val="95"/>
        </w:rPr>
        <w:t>logo</w:t>
      </w:r>
      <w:r w:rsidR="00911F9C">
        <w:rPr>
          <w:w w:val="95"/>
        </w:rPr>
        <w:t>;</w:t>
      </w:r>
      <w:proofErr w:type="gramEnd"/>
    </w:p>
    <w:p w14:paraId="452DE709" w14:textId="175B559D" w:rsidR="00911F9C" w:rsidRDefault="00F621CD" w:rsidP="00F621CD">
      <w:pPr>
        <w:rPr>
          <w:w w:val="95"/>
        </w:rPr>
      </w:pPr>
      <w:r>
        <w:rPr>
          <w:w w:val="95"/>
        </w:rPr>
        <w:t>2.</w:t>
      </w:r>
      <w:r w:rsidR="00961E4D">
        <w:rPr>
          <w:w w:val="95"/>
        </w:rPr>
        <w:t xml:space="preserve">Backstage button: Enter "2020" to access the machine's backstage page, enter "1010" to enter the recipe editing </w:t>
      </w:r>
      <w:proofErr w:type="gramStart"/>
      <w:r w:rsidR="00961E4D">
        <w:rPr>
          <w:w w:val="95"/>
        </w:rPr>
        <w:t>page</w:t>
      </w:r>
      <w:r w:rsidR="00911F9C">
        <w:rPr>
          <w:w w:val="95"/>
        </w:rPr>
        <w:t>;</w:t>
      </w:r>
      <w:proofErr w:type="gramEnd"/>
    </w:p>
    <w:p w14:paraId="37B89481" w14:textId="0BC02FB3" w:rsidR="00C85ABD" w:rsidRDefault="00F621CD" w:rsidP="00F621CD">
      <w:pPr>
        <w:rPr>
          <w:w w:val="95"/>
        </w:rPr>
      </w:pPr>
      <w:r>
        <w:rPr>
          <w:w w:val="95"/>
        </w:rPr>
        <w:t>3.</w:t>
      </w:r>
      <w:r w:rsidR="00961E4D">
        <w:rPr>
          <w:w w:val="95"/>
        </w:rPr>
        <w:t xml:space="preserve">Reminder </w:t>
      </w:r>
      <w:proofErr w:type="gramStart"/>
      <w:r w:rsidR="00961E4D">
        <w:rPr>
          <w:w w:val="95"/>
        </w:rPr>
        <w:t>message</w:t>
      </w:r>
      <w:r w:rsidR="00911F9C">
        <w:rPr>
          <w:w w:val="95"/>
        </w:rPr>
        <w:t>;</w:t>
      </w:r>
      <w:proofErr w:type="gramEnd"/>
    </w:p>
    <w:p w14:paraId="3F25F939" w14:textId="03E39C72" w:rsidR="00C85ABD" w:rsidRDefault="00F621CD" w:rsidP="00F621CD">
      <w:pPr>
        <w:rPr>
          <w:w w:val="95"/>
        </w:rPr>
      </w:pPr>
      <w:r>
        <w:rPr>
          <w:w w:val="95"/>
        </w:rPr>
        <w:t>4.</w:t>
      </w:r>
      <w:r w:rsidR="00961E4D">
        <w:rPr>
          <w:w w:val="95"/>
        </w:rPr>
        <w:t xml:space="preserve">Product </w:t>
      </w:r>
      <w:proofErr w:type="gramStart"/>
      <w:r w:rsidR="00961E4D">
        <w:rPr>
          <w:w w:val="95"/>
        </w:rPr>
        <w:t>images</w:t>
      </w:r>
      <w:r w:rsidR="00911F9C">
        <w:rPr>
          <w:w w:val="95"/>
        </w:rPr>
        <w:t>;</w:t>
      </w:r>
      <w:proofErr w:type="gramEnd"/>
    </w:p>
    <w:p w14:paraId="2ED6C9D0" w14:textId="5B13D1B3" w:rsidR="00C85ABD" w:rsidRDefault="00F621CD" w:rsidP="00F621CD">
      <w:pPr>
        <w:rPr>
          <w:w w:val="95"/>
        </w:rPr>
      </w:pPr>
      <w:r>
        <w:rPr>
          <w:w w:val="95"/>
        </w:rPr>
        <w:t>5.</w:t>
      </w:r>
      <w:r w:rsidR="00961E4D">
        <w:rPr>
          <w:w w:val="95"/>
        </w:rPr>
        <w:t xml:space="preserve">Product </w:t>
      </w:r>
      <w:proofErr w:type="gramStart"/>
      <w:r w:rsidR="00961E4D">
        <w:rPr>
          <w:w w:val="95"/>
        </w:rPr>
        <w:t>name</w:t>
      </w:r>
      <w:r w:rsidR="00911F9C">
        <w:rPr>
          <w:w w:val="95"/>
        </w:rPr>
        <w:t>;</w:t>
      </w:r>
      <w:proofErr w:type="gramEnd"/>
    </w:p>
    <w:p w14:paraId="0108FCB2" w14:textId="7090F915" w:rsidR="00C85ABD" w:rsidRDefault="00F621CD" w:rsidP="00F621CD">
      <w:pPr>
        <w:rPr>
          <w:w w:val="95"/>
        </w:rPr>
      </w:pPr>
      <w:r>
        <w:rPr>
          <w:w w:val="95"/>
        </w:rPr>
        <w:t>6.</w:t>
      </w:r>
      <w:r w:rsidR="00961E4D">
        <w:rPr>
          <w:w w:val="95"/>
        </w:rPr>
        <w:t xml:space="preserve">Language </w:t>
      </w:r>
      <w:proofErr w:type="gramStart"/>
      <w:r w:rsidR="00961E4D">
        <w:rPr>
          <w:w w:val="95"/>
        </w:rPr>
        <w:t>switch</w:t>
      </w:r>
      <w:r w:rsidR="00911F9C">
        <w:rPr>
          <w:w w:val="95"/>
        </w:rPr>
        <w:t>;</w:t>
      </w:r>
      <w:proofErr w:type="gramEnd"/>
    </w:p>
    <w:p w14:paraId="50D2DAC1" w14:textId="0547D9AE" w:rsidR="00C85ABD" w:rsidRDefault="00F621CD" w:rsidP="00F621CD">
      <w:pPr>
        <w:rPr>
          <w:w w:val="95"/>
        </w:rPr>
      </w:pPr>
      <w:r>
        <w:rPr>
          <w:w w:val="95"/>
        </w:rPr>
        <w:t>7.</w:t>
      </w:r>
      <w:r w:rsidR="00961E4D">
        <w:rPr>
          <w:w w:val="95"/>
        </w:rPr>
        <w:t xml:space="preserve">Automatic vending mode: Display as "Free" or current </w:t>
      </w:r>
      <w:proofErr w:type="gramStart"/>
      <w:r w:rsidR="00961E4D">
        <w:rPr>
          <w:w w:val="95"/>
        </w:rPr>
        <w:t>balance</w:t>
      </w:r>
      <w:r w:rsidR="00911F9C">
        <w:rPr>
          <w:w w:val="95"/>
        </w:rPr>
        <w:t>;</w:t>
      </w:r>
      <w:proofErr w:type="gramEnd"/>
    </w:p>
    <w:p w14:paraId="441F10C1" w14:textId="518D1D1E" w:rsidR="00C85ABD" w:rsidRDefault="00F621CD" w:rsidP="00F621CD">
      <w:pPr>
        <w:rPr>
          <w:w w:val="95"/>
        </w:rPr>
      </w:pPr>
      <w:r>
        <w:rPr>
          <w:w w:val="95"/>
        </w:rPr>
        <w:t>8.</w:t>
      </w:r>
      <w:r w:rsidR="00961E4D">
        <w:rPr>
          <w:w w:val="95"/>
        </w:rPr>
        <w:t xml:space="preserve">Current </w:t>
      </w:r>
      <w:proofErr w:type="gramStart"/>
      <w:r w:rsidR="00961E4D">
        <w:rPr>
          <w:w w:val="95"/>
        </w:rPr>
        <w:t>time</w:t>
      </w:r>
      <w:r w:rsidR="00911F9C">
        <w:rPr>
          <w:w w:val="95"/>
        </w:rPr>
        <w:t>;</w:t>
      </w:r>
      <w:proofErr w:type="gramEnd"/>
    </w:p>
    <w:p w14:paraId="76D29DF7" w14:textId="5D3C3B83" w:rsidR="00C85ABD" w:rsidRDefault="00F621CD" w:rsidP="00F621CD">
      <w:pPr>
        <w:rPr>
          <w:w w:val="95"/>
        </w:rPr>
      </w:pPr>
      <w:r>
        <w:rPr>
          <w:w w:val="95"/>
        </w:rPr>
        <w:t>9.</w:t>
      </w:r>
      <w:r w:rsidR="00961E4D">
        <w:rPr>
          <w:w w:val="95"/>
        </w:rPr>
        <w:t xml:space="preserve">Machine </w:t>
      </w:r>
      <w:proofErr w:type="gramStart"/>
      <w:r w:rsidR="00961E4D">
        <w:rPr>
          <w:w w:val="95"/>
        </w:rPr>
        <w:t>number</w:t>
      </w:r>
      <w:r w:rsidR="00911F9C">
        <w:rPr>
          <w:w w:val="95"/>
        </w:rPr>
        <w:t>;</w:t>
      </w:r>
      <w:proofErr w:type="gramEnd"/>
    </w:p>
    <w:p w14:paraId="0903157A" w14:textId="79E8656A" w:rsidR="00C85ABD" w:rsidRDefault="00F621CD" w:rsidP="00F621CD">
      <w:pPr>
        <w:rPr>
          <w:w w:val="95"/>
        </w:rPr>
      </w:pPr>
      <w:r>
        <w:rPr>
          <w:w w:val="95"/>
        </w:rPr>
        <w:t>10.</w:t>
      </w:r>
      <w:r w:rsidR="00961E4D">
        <w:rPr>
          <w:w w:val="95"/>
        </w:rPr>
        <w:t xml:space="preserve">After-sales </w:t>
      </w:r>
      <w:proofErr w:type="gramStart"/>
      <w:r w:rsidR="00961E4D">
        <w:rPr>
          <w:w w:val="95"/>
        </w:rPr>
        <w:t>hotline</w:t>
      </w:r>
      <w:r w:rsidR="00911F9C">
        <w:rPr>
          <w:w w:val="95"/>
        </w:rPr>
        <w:t>;</w:t>
      </w:r>
      <w:proofErr w:type="gramEnd"/>
    </w:p>
    <w:p w14:paraId="565BAFD4" w14:textId="605D7FC4" w:rsidR="00C85ABD" w:rsidRDefault="00F621CD" w:rsidP="00F621CD">
      <w:pPr>
        <w:rPr>
          <w:w w:val="95"/>
        </w:rPr>
      </w:pPr>
      <w:r>
        <w:rPr>
          <w:w w:val="95"/>
        </w:rPr>
        <w:t>11.</w:t>
      </w:r>
      <w:r w:rsidR="00961E4D">
        <w:rPr>
          <w:w w:val="95"/>
        </w:rPr>
        <w:t xml:space="preserve">Next </w:t>
      </w:r>
      <w:proofErr w:type="gramStart"/>
      <w:r w:rsidR="00961E4D">
        <w:rPr>
          <w:w w:val="95"/>
        </w:rPr>
        <w:t>page</w:t>
      </w:r>
      <w:r w:rsidR="00911F9C">
        <w:rPr>
          <w:w w:val="95"/>
        </w:rPr>
        <w:t>;</w:t>
      </w:r>
      <w:proofErr w:type="gramEnd"/>
    </w:p>
    <w:p w14:paraId="16752EEF" w14:textId="05F2EF0E" w:rsidR="00C85ABD" w:rsidRDefault="00F621CD" w:rsidP="00F621CD">
      <w:pPr>
        <w:rPr>
          <w:w w:val="95"/>
        </w:rPr>
      </w:pPr>
      <w:r>
        <w:rPr>
          <w:w w:val="95"/>
        </w:rPr>
        <w:t>12.</w:t>
      </w:r>
      <w:r w:rsidR="00FA4554" w:rsidRPr="00FA4554">
        <w:rPr>
          <w:rFonts w:hint="eastAsia"/>
          <w:w w:val="95"/>
        </w:rPr>
        <w:t>Confirm</w:t>
      </w:r>
      <w:r w:rsidR="00961E4D">
        <w:rPr>
          <w:w w:val="95"/>
        </w:rPr>
        <w:t xml:space="preserve"> </w:t>
      </w:r>
      <w:proofErr w:type="gramStart"/>
      <w:r w:rsidR="00961E4D">
        <w:rPr>
          <w:w w:val="95"/>
        </w:rPr>
        <w:t>button</w:t>
      </w:r>
      <w:r w:rsidR="00911F9C">
        <w:rPr>
          <w:w w:val="95"/>
        </w:rPr>
        <w:t>;</w:t>
      </w:r>
      <w:proofErr w:type="gramEnd"/>
    </w:p>
    <w:p w14:paraId="28965547" w14:textId="0802CA1D" w:rsidR="00C85ABD" w:rsidRDefault="00C85ABD" w:rsidP="00F621CD">
      <w:pPr>
        <w:rPr>
          <w:sz w:val="2"/>
        </w:rPr>
      </w:pPr>
    </w:p>
    <w:p w14:paraId="2A523F17" w14:textId="78575B08" w:rsidR="00C85ABD" w:rsidRDefault="0073616D" w:rsidP="00F621CD">
      <w:pPr>
        <w:rPr>
          <w:sz w:val="20"/>
        </w:rPr>
      </w:pPr>
      <w:r w:rsidRPr="0073616D">
        <w:rPr>
          <w:sz w:val="20"/>
        </w:rPr>
        <w:t>13. Cancel/Refund button.</w:t>
      </w:r>
    </w:p>
    <w:p w14:paraId="4B705019" w14:textId="77777777" w:rsidR="00C85ABD" w:rsidRDefault="00C85ABD" w:rsidP="00F621CD">
      <w:pPr>
        <w:rPr>
          <w:sz w:val="20"/>
        </w:rPr>
      </w:pPr>
    </w:p>
    <w:p w14:paraId="29A949AA" w14:textId="77777777" w:rsidR="00F621CD" w:rsidRPr="00F621CD" w:rsidRDefault="00F621CD" w:rsidP="00F621CD">
      <w:pPr>
        <w:pStyle w:val="2"/>
        <w:spacing w:before="240" w:after="240"/>
      </w:pPr>
      <w:bookmarkStart w:id="113" w:name="_bookmark22"/>
      <w:bookmarkStart w:id="114" w:name="2.3_Machine_configuration"/>
      <w:bookmarkStart w:id="115" w:name="_Toc24013"/>
      <w:bookmarkStart w:id="116" w:name="_Toc10450"/>
      <w:bookmarkStart w:id="117" w:name="_Toc30213"/>
      <w:bookmarkStart w:id="118" w:name="_Toc154667400"/>
      <w:bookmarkEnd w:id="113"/>
      <w:bookmarkEnd w:id="114"/>
      <w:r w:rsidRPr="00F621CD">
        <w:lastRenderedPageBreak/>
        <w:t>2.8 Machine configuration</w:t>
      </w:r>
      <w:bookmarkEnd w:id="115"/>
      <w:bookmarkEnd w:id="116"/>
      <w:bookmarkEnd w:id="117"/>
      <w:bookmarkEnd w:id="118"/>
    </w:p>
    <w:p w14:paraId="4E3A2250" w14:textId="371127CB" w:rsidR="00F621CD" w:rsidRPr="00F621CD" w:rsidRDefault="00F621CD" w:rsidP="00F621CD">
      <w:r>
        <w:rPr>
          <w:w w:val="95"/>
        </w:rPr>
        <w:t>The</w:t>
      </w:r>
      <w:r>
        <w:rPr>
          <w:rFonts w:hint="eastAsia"/>
          <w:w w:val="95"/>
          <w:lang w:eastAsia="zh-CN"/>
        </w:rPr>
        <w:t xml:space="preserve"> </w:t>
      </w:r>
      <w:r>
        <w:rPr>
          <w:w w:val="95"/>
        </w:rPr>
        <w:t>configuration</w:t>
      </w:r>
      <w:r>
        <w:rPr>
          <w:rFonts w:hint="eastAsia"/>
          <w:w w:val="95"/>
          <w:lang w:eastAsia="zh-CN"/>
        </w:rPr>
        <w:t xml:space="preserve"> </w:t>
      </w:r>
      <w:r>
        <w:rPr>
          <w:w w:val="95"/>
        </w:rPr>
        <w:t>of</w:t>
      </w:r>
      <w:r>
        <w:rPr>
          <w:rFonts w:hint="eastAsia"/>
          <w:w w:val="95"/>
          <w:lang w:eastAsia="zh-CN"/>
        </w:rPr>
        <w:t xml:space="preserve"> </w:t>
      </w:r>
      <w:r>
        <w:rPr>
          <w:w w:val="95"/>
        </w:rPr>
        <w:t>this</w:t>
      </w:r>
      <w:r>
        <w:rPr>
          <w:rFonts w:hint="eastAsia"/>
          <w:w w:val="95"/>
          <w:lang w:eastAsia="zh-CN"/>
        </w:rPr>
        <w:t xml:space="preserve"> </w:t>
      </w:r>
      <w:r>
        <w:rPr>
          <w:w w:val="95"/>
        </w:rPr>
        <w:t>model</w:t>
      </w:r>
      <w:r>
        <w:rPr>
          <w:rFonts w:hint="eastAsia"/>
          <w:w w:val="95"/>
          <w:lang w:eastAsia="zh-CN"/>
        </w:rPr>
        <w:t xml:space="preserve"> </w:t>
      </w:r>
      <w:r>
        <w:rPr>
          <w:w w:val="95"/>
        </w:rPr>
        <w:t>can</w:t>
      </w:r>
      <w:r>
        <w:rPr>
          <w:rFonts w:hint="eastAsia"/>
          <w:w w:val="95"/>
          <w:lang w:eastAsia="zh-CN"/>
        </w:rPr>
        <w:t xml:space="preserve"> </w:t>
      </w:r>
      <w:r>
        <w:rPr>
          <w:w w:val="95"/>
        </w:rPr>
        <w:t>be</w:t>
      </w:r>
      <w:r>
        <w:rPr>
          <w:rFonts w:hint="eastAsia"/>
          <w:w w:val="95"/>
          <w:lang w:eastAsia="zh-CN"/>
        </w:rPr>
        <w:t xml:space="preserve"> </w:t>
      </w:r>
      <w:proofErr w:type="spellStart"/>
      <w:r>
        <w:rPr>
          <w:w w:val="95"/>
        </w:rPr>
        <w:t>customised</w:t>
      </w:r>
      <w:proofErr w:type="spellEnd"/>
      <w:r>
        <w:rPr>
          <w:rFonts w:hint="eastAsia"/>
          <w:w w:val="95"/>
          <w:lang w:eastAsia="zh-CN"/>
        </w:rPr>
        <w:t xml:space="preserve"> </w:t>
      </w:r>
      <w:r>
        <w:rPr>
          <w:w w:val="95"/>
        </w:rPr>
        <w:t>to</w:t>
      </w:r>
      <w:r>
        <w:rPr>
          <w:rFonts w:hint="eastAsia"/>
          <w:w w:val="95"/>
          <w:lang w:eastAsia="zh-CN"/>
        </w:rPr>
        <w:t xml:space="preserve"> </w:t>
      </w:r>
      <w:r>
        <w:rPr>
          <w:w w:val="95"/>
        </w:rPr>
        <w:t>meet</w:t>
      </w:r>
      <w:r>
        <w:rPr>
          <w:rFonts w:hint="eastAsia"/>
          <w:w w:val="95"/>
          <w:lang w:eastAsia="zh-CN"/>
        </w:rPr>
        <w:t xml:space="preserve"> </w:t>
      </w:r>
      <w:r>
        <w:rPr>
          <w:w w:val="95"/>
        </w:rPr>
        <w:t>customer</w:t>
      </w:r>
      <w:r>
        <w:rPr>
          <w:rFonts w:hint="eastAsia"/>
          <w:w w:val="95"/>
          <w:lang w:eastAsia="zh-CN"/>
        </w:rPr>
        <w:t xml:space="preserve"> </w:t>
      </w:r>
      <w:r>
        <w:rPr>
          <w:w w:val="95"/>
        </w:rPr>
        <w:t>requirements,</w:t>
      </w:r>
      <w:r>
        <w:rPr>
          <w:rFonts w:hint="eastAsia"/>
          <w:w w:val="95"/>
          <w:lang w:eastAsia="zh-CN"/>
        </w:rPr>
        <w:t xml:space="preserve"> </w:t>
      </w:r>
      <w:r>
        <w:rPr>
          <w:w w:val="95"/>
        </w:rPr>
        <w:t>to</w:t>
      </w:r>
      <w:r>
        <w:rPr>
          <w:rFonts w:hint="eastAsia"/>
          <w:w w:val="95"/>
          <w:lang w:eastAsia="zh-CN"/>
        </w:rPr>
        <w:t xml:space="preserve"> </w:t>
      </w:r>
      <w:r>
        <w:rPr>
          <w:w w:val="95"/>
        </w:rPr>
        <w:t>order</w:t>
      </w:r>
      <w:r>
        <w:rPr>
          <w:rFonts w:hint="eastAsia"/>
          <w:w w:val="95"/>
          <w:lang w:eastAsia="zh-CN"/>
        </w:rPr>
        <w:t xml:space="preserve"> it </w:t>
      </w:r>
      <w:r>
        <w:rPr>
          <w:w w:val="95"/>
        </w:rPr>
        <w:t>please</w:t>
      </w:r>
      <w:r>
        <w:rPr>
          <w:rFonts w:hint="eastAsia"/>
          <w:w w:val="95"/>
          <w:lang w:eastAsia="zh-CN"/>
        </w:rPr>
        <w:t xml:space="preserve"> </w:t>
      </w:r>
      <w:r>
        <w:rPr>
          <w:w w:val="95"/>
        </w:rPr>
        <w:t>contact</w:t>
      </w:r>
      <w:r>
        <w:rPr>
          <w:rFonts w:hint="eastAsia"/>
          <w:w w:val="95"/>
          <w:lang w:eastAsia="zh-CN"/>
        </w:rPr>
        <w:t xml:space="preserve"> </w:t>
      </w:r>
      <w:r w:rsidR="00561E91">
        <w:rPr>
          <w:lang w:eastAsia="zh-CN"/>
        </w:rPr>
        <w:t>EVOCA</w:t>
      </w:r>
      <w:r>
        <w:rPr>
          <w:rFonts w:hint="eastAsia"/>
          <w:lang w:eastAsia="zh-CN"/>
        </w:rPr>
        <w:t xml:space="preserve"> </w:t>
      </w:r>
      <w:r>
        <w:t>pre-sales</w:t>
      </w:r>
      <w:r>
        <w:rPr>
          <w:rFonts w:hint="eastAsia"/>
          <w:lang w:eastAsia="zh-CN"/>
        </w:rPr>
        <w:t xml:space="preserve"> </w:t>
      </w:r>
      <w:r>
        <w:t xml:space="preserve">service. </w:t>
      </w:r>
    </w:p>
    <w:p w14:paraId="5775C290" w14:textId="10EA33B4" w:rsidR="00F621CD" w:rsidRPr="00FA4554" w:rsidRDefault="00F621CD" w:rsidP="00520FF0">
      <w:pPr>
        <w:pStyle w:val="3"/>
        <w:spacing w:before="240" w:after="240"/>
        <w:rPr>
          <w:rStyle w:val="30"/>
          <w:b/>
          <w:bCs/>
        </w:rPr>
      </w:pPr>
      <w:bookmarkStart w:id="119" w:name="_Toc154667401"/>
      <w:r w:rsidRPr="00FA4554">
        <w:rPr>
          <w:rStyle w:val="30"/>
          <w:b/>
          <w:bCs/>
        </w:rPr>
        <w:t>2.8.1</w:t>
      </w:r>
      <w:r w:rsidRPr="00FA4554">
        <w:rPr>
          <w:rStyle w:val="30"/>
          <w:rFonts w:hint="eastAsia"/>
          <w:b/>
          <w:bCs/>
        </w:rPr>
        <w:t xml:space="preserve"> </w:t>
      </w:r>
      <w:r w:rsidRPr="00FA4554">
        <w:rPr>
          <w:rStyle w:val="30"/>
          <w:b/>
          <w:bCs/>
        </w:rPr>
        <w:t>Configuration</w:t>
      </w:r>
      <w:r w:rsidRPr="00FA4554">
        <w:rPr>
          <w:rStyle w:val="30"/>
          <w:rFonts w:hint="eastAsia"/>
          <w:b/>
          <w:bCs/>
        </w:rPr>
        <w:t xml:space="preserve"> </w:t>
      </w:r>
      <w:r w:rsidRPr="00FA4554">
        <w:rPr>
          <w:rStyle w:val="30"/>
          <w:b/>
          <w:bCs/>
        </w:rPr>
        <w:t>layout (</w:t>
      </w:r>
      <w:proofErr w:type="spellStart"/>
      <w:r w:rsidRPr="00FA4554">
        <w:rPr>
          <w:rStyle w:val="30"/>
          <w:b/>
          <w:bCs/>
        </w:rPr>
        <w:t>canbe</w:t>
      </w:r>
      <w:proofErr w:type="spellEnd"/>
      <w:r w:rsidRPr="00FA4554">
        <w:rPr>
          <w:rStyle w:val="30"/>
          <w:rFonts w:hint="eastAsia"/>
          <w:b/>
          <w:bCs/>
        </w:rPr>
        <w:t xml:space="preserve"> </w:t>
      </w:r>
      <w:r w:rsidRPr="00FA4554">
        <w:rPr>
          <w:rStyle w:val="30"/>
          <w:b/>
          <w:bCs/>
        </w:rPr>
        <w:t>adapted</w:t>
      </w:r>
      <w:r w:rsidRPr="00FA4554">
        <w:rPr>
          <w:rStyle w:val="30"/>
          <w:rFonts w:hint="eastAsia"/>
          <w:b/>
          <w:bCs/>
        </w:rPr>
        <w:t xml:space="preserve"> </w:t>
      </w:r>
      <w:r w:rsidRPr="00FA4554">
        <w:rPr>
          <w:rStyle w:val="30"/>
          <w:b/>
          <w:bCs/>
        </w:rPr>
        <w:t>to</w:t>
      </w:r>
      <w:r w:rsidRPr="00FA4554">
        <w:rPr>
          <w:rStyle w:val="30"/>
          <w:rFonts w:hint="eastAsia"/>
          <w:b/>
          <w:bCs/>
        </w:rPr>
        <w:t xml:space="preserve"> </w:t>
      </w:r>
      <w:r w:rsidRPr="00FA4554">
        <w:rPr>
          <w:rStyle w:val="30"/>
          <w:b/>
          <w:bCs/>
        </w:rPr>
        <w:t>customer</w:t>
      </w:r>
      <w:r w:rsidRPr="00FA4554">
        <w:rPr>
          <w:rStyle w:val="30"/>
          <w:rFonts w:hint="eastAsia"/>
          <w:b/>
          <w:bCs/>
        </w:rPr>
        <w:t xml:space="preserve"> </w:t>
      </w:r>
      <w:r w:rsidRPr="00FA4554">
        <w:rPr>
          <w:rStyle w:val="30"/>
          <w:b/>
          <w:bCs/>
        </w:rPr>
        <w:t>requirements)</w:t>
      </w:r>
      <w:bookmarkEnd w:id="119"/>
    </w:p>
    <w:tbl>
      <w:tblPr>
        <w:tblW w:w="0" w:type="auto"/>
        <w:jc w:val="center"/>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4A0" w:firstRow="1" w:lastRow="0" w:firstColumn="1" w:lastColumn="0" w:noHBand="0" w:noVBand="1"/>
      </w:tblPr>
      <w:tblGrid>
        <w:gridCol w:w="1583"/>
        <w:gridCol w:w="1352"/>
        <w:gridCol w:w="1197"/>
        <w:gridCol w:w="1197"/>
      </w:tblGrid>
      <w:tr w:rsidR="00F621CD" w14:paraId="1D19A2EA" w14:textId="77777777" w:rsidTr="001B1D29">
        <w:trPr>
          <w:trHeight w:val="340"/>
          <w:jc w:val="center"/>
        </w:trPr>
        <w:tc>
          <w:tcPr>
            <w:tcW w:w="5329" w:type="dxa"/>
            <w:gridSpan w:val="4"/>
          </w:tcPr>
          <w:p w14:paraId="3C8D8AFB" w14:textId="77777777" w:rsidR="00F621CD" w:rsidRDefault="00F621CD" w:rsidP="001B1D29">
            <w:pPr>
              <w:pStyle w:val="TableParagraph"/>
              <w:spacing w:before="51"/>
              <w:ind w:left="2002" w:right="1922"/>
              <w:jc w:val="center"/>
              <w:rPr>
                <w:rFonts w:ascii="Times New Roman" w:hAnsi="Times New Roman" w:cs="Times New Roman"/>
              </w:rPr>
            </w:pPr>
            <w:r>
              <w:rPr>
                <w:rFonts w:ascii="Times New Roman" w:hAnsi="Times New Roman" w:cs="Times New Roman"/>
              </w:rPr>
              <w:t>MACES4C-00</w:t>
            </w:r>
          </w:p>
        </w:tc>
      </w:tr>
      <w:tr w:rsidR="00F621CD" w14:paraId="6583F11A" w14:textId="77777777" w:rsidTr="001B1D29">
        <w:trPr>
          <w:trHeight w:val="340"/>
          <w:jc w:val="center"/>
        </w:trPr>
        <w:tc>
          <w:tcPr>
            <w:tcW w:w="1583" w:type="dxa"/>
            <w:tcBorders>
              <w:right w:val="nil"/>
            </w:tcBorders>
          </w:tcPr>
          <w:p w14:paraId="7B8BBBC7" w14:textId="77777777" w:rsidR="00F621CD" w:rsidRDefault="00F621CD" w:rsidP="001B1D29">
            <w:pPr>
              <w:pStyle w:val="TableParagraph"/>
              <w:spacing w:before="50"/>
              <w:ind w:leftChars="53" w:right="588" w:firstLineChars="200" w:firstLine="420"/>
              <w:rPr>
                <w:rFonts w:ascii="Times New Roman" w:hAnsi="Times New Roman" w:cs="Times New Roman"/>
              </w:rPr>
            </w:pPr>
            <w:r>
              <w:rPr>
                <w:rFonts w:ascii="Times New Roman" w:hAnsi="Times New Roman" w:cs="Times New Roman"/>
              </w:rPr>
              <w:t>2.2L</w:t>
            </w:r>
          </w:p>
        </w:tc>
        <w:tc>
          <w:tcPr>
            <w:tcW w:w="1352" w:type="dxa"/>
            <w:tcBorders>
              <w:left w:val="nil"/>
              <w:right w:val="nil"/>
            </w:tcBorders>
          </w:tcPr>
          <w:p w14:paraId="3AAFBA27" w14:textId="77777777" w:rsidR="00F621CD" w:rsidRDefault="00F621CD" w:rsidP="001B1D29">
            <w:pPr>
              <w:pStyle w:val="TableParagraph"/>
              <w:spacing w:before="50"/>
              <w:ind w:left="435"/>
              <w:rPr>
                <w:rFonts w:ascii="Times New Roman" w:hAnsi="Times New Roman" w:cs="Times New Roman"/>
              </w:rPr>
            </w:pPr>
            <w:r>
              <w:rPr>
                <w:rFonts w:ascii="Times New Roman" w:hAnsi="Times New Roman" w:cs="Times New Roman"/>
              </w:rPr>
              <w:t>2.5L</w:t>
            </w:r>
          </w:p>
        </w:tc>
        <w:tc>
          <w:tcPr>
            <w:tcW w:w="1197" w:type="dxa"/>
            <w:tcBorders>
              <w:left w:val="nil"/>
              <w:right w:val="nil"/>
            </w:tcBorders>
          </w:tcPr>
          <w:p w14:paraId="02854390" w14:textId="77777777" w:rsidR="00F621CD" w:rsidRDefault="00F621CD" w:rsidP="001B1D29">
            <w:pPr>
              <w:pStyle w:val="TableParagraph"/>
              <w:spacing w:before="50"/>
              <w:ind w:left="435"/>
              <w:rPr>
                <w:rFonts w:ascii="Times New Roman" w:hAnsi="Times New Roman" w:cs="Times New Roman"/>
              </w:rPr>
            </w:pPr>
            <w:r>
              <w:rPr>
                <w:rFonts w:ascii="Times New Roman" w:hAnsi="Times New Roman" w:cs="Times New Roman"/>
              </w:rPr>
              <w:t>2.5L</w:t>
            </w:r>
          </w:p>
        </w:tc>
        <w:tc>
          <w:tcPr>
            <w:tcW w:w="1197" w:type="dxa"/>
            <w:tcBorders>
              <w:left w:val="nil"/>
            </w:tcBorders>
          </w:tcPr>
          <w:p w14:paraId="4D7D932D" w14:textId="77777777" w:rsidR="00F621CD" w:rsidRDefault="00F621CD" w:rsidP="001B1D29">
            <w:pPr>
              <w:pStyle w:val="TableParagraph"/>
              <w:spacing w:before="50"/>
              <w:ind w:left="413"/>
              <w:rPr>
                <w:rFonts w:ascii="Times New Roman" w:hAnsi="Times New Roman" w:cs="Times New Roman"/>
              </w:rPr>
            </w:pPr>
            <w:r>
              <w:rPr>
                <w:rFonts w:ascii="Times New Roman" w:hAnsi="Times New Roman" w:cs="Times New Roman"/>
              </w:rPr>
              <w:t>2.5L</w:t>
            </w:r>
          </w:p>
        </w:tc>
      </w:tr>
      <w:tr w:rsidR="00F621CD" w14:paraId="1863132D" w14:textId="77777777" w:rsidTr="001B1D29">
        <w:trPr>
          <w:trHeight w:val="1685"/>
          <w:jc w:val="center"/>
        </w:trPr>
        <w:tc>
          <w:tcPr>
            <w:tcW w:w="1583" w:type="dxa"/>
            <w:shd w:val="clear" w:color="auto" w:fill="9CC2E3"/>
          </w:tcPr>
          <w:p w14:paraId="11C5556E" w14:textId="77777777" w:rsidR="00F621CD" w:rsidRDefault="00F621CD" w:rsidP="001B1D29">
            <w:pPr>
              <w:pStyle w:val="TableParagraph"/>
              <w:spacing w:before="22" w:line="252" w:lineRule="auto"/>
              <w:ind w:left="0" w:firstLineChars="200" w:firstLine="480"/>
              <w:jc w:val="both"/>
              <w:rPr>
                <w:rFonts w:ascii="Times New Roman" w:hAnsi="Times New Roman" w:cs="Times New Roman"/>
                <w:spacing w:val="-197"/>
                <w:sz w:val="24"/>
                <w:szCs w:val="16"/>
              </w:rPr>
            </w:pPr>
            <w:r>
              <w:rPr>
                <w:rFonts w:ascii="Times New Roman" w:hAnsi="Times New Roman" w:cs="Times New Roman"/>
                <w:sz w:val="24"/>
                <w:szCs w:val="16"/>
              </w:rPr>
              <w:t>Coffee</w:t>
            </w:r>
          </w:p>
          <w:p w14:paraId="5A6B0E6A" w14:textId="77777777" w:rsidR="00F621CD" w:rsidRDefault="00F621CD" w:rsidP="001B1D29">
            <w:pPr>
              <w:pStyle w:val="TableParagraph"/>
              <w:spacing w:before="22" w:line="252" w:lineRule="auto"/>
              <w:jc w:val="center"/>
              <w:rPr>
                <w:rFonts w:ascii="Times New Roman" w:hAnsi="Times New Roman" w:cs="Times New Roman"/>
                <w:sz w:val="24"/>
                <w:szCs w:val="16"/>
              </w:rPr>
            </w:pPr>
            <w:r>
              <w:rPr>
                <w:rFonts w:ascii="Times New Roman" w:hAnsi="Times New Roman" w:cs="Times New Roman"/>
                <w:sz w:val="24"/>
                <w:szCs w:val="16"/>
              </w:rPr>
              <w:t>beans</w:t>
            </w:r>
          </w:p>
        </w:tc>
        <w:tc>
          <w:tcPr>
            <w:tcW w:w="1352" w:type="dxa"/>
            <w:shd w:val="clear" w:color="auto" w:fill="9CC2E3"/>
          </w:tcPr>
          <w:p w14:paraId="5814CDDA" w14:textId="77777777" w:rsidR="00F621CD" w:rsidRDefault="00F621CD" w:rsidP="001B1D29">
            <w:pPr>
              <w:pStyle w:val="TableParagraph"/>
              <w:spacing w:before="0" w:line="404" w:lineRule="exact"/>
              <w:ind w:left="0"/>
              <w:jc w:val="center"/>
              <w:rPr>
                <w:rFonts w:ascii="Times New Roman" w:hAnsi="Times New Roman" w:cs="Times New Roman"/>
                <w:sz w:val="24"/>
                <w:szCs w:val="16"/>
              </w:rPr>
            </w:pPr>
            <w:r>
              <w:rPr>
                <w:rFonts w:ascii="Times New Roman" w:hAnsi="Times New Roman" w:cs="Times New Roman"/>
                <w:sz w:val="24"/>
                <w:szCs w:val="16"/>
                <w:lang w:eastAsia="zh-CN"/>
              </w:rPr>
              <w:t xml:space="preserve">Milk </w:t>
            </w:r>
            <w:r>
              <w:rPr>
                <w:rFonts w:ascii="Times New Roman" w:hAnsi="Times New Roman" w:cs="Times New Roman"/>
                <w:szCs w:val="16"/>
              </w:rPr>
              <w:t>tea po</w:t>
            </w:r>
            <w:r>
              <w:rPr>
                <w:rFonts w:ascii="Times New Roman" w:hAnsi="Times New Roman" w:cs="Times New Roman"/>
                <w:sz w:val="24"/>
                <w:szCs w:val="16"/>
              </w:rPr>
              <w:t>wder</w:t>
            </w:r>
          </w:p>
        </w:tc>
        <w:tc>
          <w:tcPr>
            <w:tcW w:w="1197" w:type="dxa"/>
            <w:shd w:val="clear" w:color="auto" w:fill="9CC2E3"/>
          </w:tcPr>
          <w:p w14:paraId="3129F9C4" w14:textId="77777777" w:rsidR="00F621CD" w:rsidRDefault="00F621CD" w:rsidP="001B1D29">
            <w:pPr>
              <w:pStyle w:val="TableParagraph"/>
              <w:spacing w:before="0" w:line="404" w:lineRule="exact"/>
              <w:ind w:left="0"/>
              <w:jc w:val="center"/>
              <w:rPr>
                <w:rFonts w:ascii="Times New Roman" w:hAnsi="Times New Roman" w:cs="Times New Roman"/>
                <w:sz w:val="24"/>
                <w:szCs w:val="16"/>
              </w:rPr>
            </w:pPr>
            <w:r>
              <w:rPr>
                <w:rFonts w:ascii="Times New Roman" w:hAnsi="Times New Roman" w:cs="Times New Roman"/>
                <w:sz w:val="24"/>
                <w:szCs w:val="16"/>
                <w:lang w:eastAsia="zh-CN"/>
              </w:rPr>
              <w:t>Powder milk</w:t>
            </w:r>
          </w:p>
        </w:tc>
        <w:tc>
          <w:tcPr>
            <w:tcW w:w="1197" w:type="dxa"/>
            <w:shd w:val="clear" w:color="auto" w:fill="9CC2E3"/>
          </w:tcPr>
          <w:p w14:paraId="325F9850" w14:textId="77777777" w:rsidR="00F621CD" w:rsidRDefault="00F621CD" w:rsidP="001B1D29">
            <w:pPr>
              <w:pStyle w:val="TableParagraph"/>
              <w:spacing w:before="0" w:line="404" w:lineRule="exact"/>
              <w:ind w:left="0"/>
              <w:jc w:val="center"/>
              <w:rPr>
                <w:rFonts w:ascii="Times New Roman" w:hAnsi="Times New Roman" w:cs="Times New Roman"/>
                <w:sz w:val="24"/>
                <w:szCs w:val="16"/>
              </w:rPr>
            </w:pPr>
            <w:r>
              <w:rPr>
                <w:rFonts w:ascii="Times New Roman" w:hAnsi="Times New Roman" w:cs="Times New Roman"/>
                <w:spacing w:val="-3"/>
                <w:sz w:val="24"/>
                <w:szCs w:val="16"/>
              </w:rPr>
              <w:t>Chocolat</w:t>
            </w:r>
            <w:r>
              <w:rPr>
                <w:rFonts w:ascii="Times New Roman" w:hAnsi="Times New Roman" w:cs="Times New Roman"/>
                <w:sz w:val="24"/>
                <w:szCs w:val="16"/>
              </w:rPr>
              <w:t>e</w:t>
            </w:r>
          </w:p>
        </w:tc>
      </w:tr>
    </w:tbl>
    <w:p w14:paraId="40CA7502" w14:textId="77777777" w:rsidR="00F621CD" w:rsidRDefault="00F621CD" w:rsidP="00F621CD">
      <w:pPr>
        <w:rPr>
          <w:w w:val="95"/>
          <w:sz w:val="30"/>
          <w:szCs w:val="30"/>
        </w:rPr>
      </w:pPr>
    </w:p>
    <w:p w14:paraId="44956229" w14:textId="3D0ADA8C" w:rsidR="00520FF0" w:rsidRDefault="00F621CD" w:rsidP="00520FF0">
      <w:pPr>
        <w:pStyle w:val="2"/>
        <w:spacing w:before="240" w:after="240"/>
      </w:pPr>
      <w:bookmarkStart w:id="120" w:name="_Toc154667402"/>
      <w:r w:rsidRPr="009A1C4C">
        <w:rPr>
          <w:w w:val="95"/>
          <w:lang w:eastAsia="zh-CN"/>
        </w:rPr>
        <w:t>2.9</w:t>
      </w:r>
      <w:bookmarkStart w:id="121" w:name="_Toc154570558"/>
      <w:r w:rsidR="00520FF0" w:rsidRPr="00F0576B">
        <w:t xml:space="preserve"> Machine water circuit schematic (for reference only)</w:t>
      </w:r>
      <w:bookmarkEnd w:id="120"/>
      <w:bookmarkEnd w:id="121"/>
      <w:r w:rsidR="00520FF0" w:rsidRPr="00F0576B">
        <w:t xml:space="preserve"> </w:t>
      </w:r>
    </w:p>
    <w:p w14:paraId="31E3A77F" w14:textId="77777777" w:rsidR="00520FF0" w:rsidRDefault="00520FF0" w:rsidP="00520FF0">
      <w:r w:rsidRPr="004D7A2C">
        <w:rPr>
          <w:rStyle w:val="60"/>
          <w:b/>
          <w:bCs/>
          <w:noProof/>
        </w:rPr>
        <w:drawing>
          <wp:inline distT="0" distB="0" distL="0" distR="0" wp14:anchorId="6ACDCAD4" wp14:editId="73EB0892">
            <wp:extent cx="6254115" cy="3101340"/>
            <wp:effectExtent l="0" t="0" r="0" b="3810"/>
            <wp:docPr id="436283875" name="图片 43628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254115" cy="3101340"/>
                    </a:xfrm>
                    <a:prstGeom prst="rect">
                      <a:avLst/>
                    </a:prstGeom>
                    <a:noFill/>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FFFF"/>
        <w:tblLook w:val="04A0" w:firstRow="1" w:lastRow="0" w:firstColumn="1" w:lastColumn="0" w:noHBand="0" w:noVBand="1"/>
      </w:tblPr>
      <w:tblGrid>
        <w:gridCol w:w="10585"/>
      </w:tblGrid>
      <w:tr w:rsidR="00520FF0" w14:paraId="05BDC0F3" w14:textId="77777777" w:rsidTr="001B1D29">
        <w:trPr>
          <w:trHeight w:val="280"/>
        </w:trPr>
        <w:tc>
          <w:tcPr>
            <w:tcW w:w="5000" w:type="pct"/>
            <w:tcBorders>
              <w:bottom w:val="single" w:sz="4" w:space="0" w:color="auto"/>
            </w:tcBorders>
            <w:shd w:val="clear" w:color="auto" w:fill="365F91" w:themeFill="accent1" w:themeFillShade="BF"/>
            <w:vAlign w:val="center"/>
          </w:tcPr>
          <w:p w14:paraId="059D7C7F" w14:textId="77777777" w:rsidR="00520FF0" w:rsidRDefault="00520FF0" w:rsidP="001B1D29">
            <w:pPr>
              <w:jc w:val="both"/>
              <w:rPr>
                <w:b/>
              </w:rPr>
            </w:pPr>
            <w:r w:rsidRPr="00F0576B">
              <w:rPr>
                <w:b/>
                <w:color w:val="000000" w:themeColor="text1"/>
              </w:rPr>
              <w:t>attention</w:t>
            </w:r>
            <w:r>
              <w:rPr>
                <w:b/>
                <w:color w:val="000000" w:themeColor="text1"/>
              </w:rPr>
              <w:t>:</w:t>
            </w:r>
          </w:p>
        </w:tc>
      </w:tr>
      <w:tr w:rsidR="00520FF0" w14:paraId="1CDD5FE0" w14:textId="77777777" w:rsidTr="001B1D29">
        <w:tblPrEx>
          <w:shd w:val="clear" w:color="auto" w:fill="auto"/>
        </w:tblPrEx>
        <w:trPr>
          <w:trHeight w:val="653"/>
        </w:trPr>
        <w:tc>
          <w:tcPr>
            <w:tcW w:w="5000" w:type="pct"/>
            <w:shd w:val="clear" w:color="auto" w:fill="95B3D7" w:themeFill="accent1" w:themeFillTint="99"/>
            <w:vAlign w:val="center"/>
          </w:tcPr>
          <w:p w14:paraId="5B9FCF37" w14:textId="77777777" w:rsidR="00520FF0" w:rsidRDefault="00520FF0" w:rsidP="001B1D29">
            <w:pPr>
              <w:tabs>
                <w:tab w:val="left" w:pos="6795"/>
              </w:tabs>
              <w:jc w:val="both"/>
              <w:rPr>
                <w:lang w:eastAsia="zh-CN"/>
              </w:rPr>
            </w:pPr>
            <w:r w:rsidRPr="00F0576B">
              <w:rPr>
                <w:lang w:eastAsia="zh-CN"/>
              </w:rPr>
              <w:t>The machine configuration has been updated and iterated, and the schematic diagram of the machine waterway is for reference only!</w:t>
            </w:r>
          </w:p>
        </w:tc>
      </w:tr>
    </w:tbl>
    <w:p w14:paraId="68F5D114" w14:textId="77777777" w:rsidR="0007286C" w:rsidRDefault="0007286C" w:rsidP="00520FF0">
      <w:pPr>
        <w:pStyle w:val="a4"/>
        <w:spacing w:before="7"/>
        <w:rPr>
          <w:rFonts w:ascii="Times New Roman" w:hAnsi="Times New Roman" w:cs="Times New Roman"/>
          <w:sz w:val="20"/>
        </w:rPr>
      </w:pPr>
    </w:p>
    <w:p w14:paraId="1E062398" w14:textId="77777777" w:rsidR="0007286C" w:rsidRDefault="0007286C">
      <w:pPr>
        <w:widowControl/>
        <w:autoSpaceDE/>
        <w:autoSpaceDN/>
        <w:spacing w:line="240" w:lineRule="auto"/>
        <w:rPr>
          <w:rFonts w:ascii="Times New Roman" w:hAnsi="Times New Roman" w:cs="Times New Roman"/>
          <w:sz w:val="20"/>
        </w:rPr>
      </w:pPr>
      <w:r>
        <w:rPr>
          <w:rFonts w:ascii="Times New Roman" w:hAnsi="Times New Roman" w:cs="Times New Roman"/>
          <w:sz w:val="20"/>
        </w:rPr>
        <w:br w:type="page"/>
      </w:r>
    </w:p>
    <w:p w14:paraId="64FCC5C8" w14:textId="29A49CF7" w:rsidR="00C85ABD" w:rsidRPr="0007286C" w:rsidRDefault="00961E4D" w:rsidP="0007286C">
      <w:pPr>
        <w:pStyle w:val="1"/>
        <w:spacing w:before="240" w:after="240"/>
      </w:pPr>
      <w:bookmarkStart w:id="122" w:name="_Toc19958"/>
      <w:bookmarkStart w:id="123" w:name="_Toc31257"/>
      <w:bookmarkStart w:id="124" w:name="_Toc16218"/>
      <w:bookmarkStart w:id="125" w:name="_Toc154667403"/>
      <w:r w:rsidRPr="0007286C">
        <w:lastRenderedPageBreak/>
        <w:t>3</w:t>
      </w:r>
      <w:r w:rsidR="0007286C" w:rsidRPr="0007286C">
        <w:t xml:space="preserve"> </w:t>
      </w:r>
      <w:r w:rsidRPr="0007286C">
        <w:t>Transport and storage</w:t>
      </w:r>
      <w:bookmarkEnd w:id="122"/>
      <w:bookmarkEnd w:id="123"/>
      <w:bookmarkEnd w:id="124"/>
      <w:bookmarkEnd w:id="125"/>
      <w:r w:rsidRPr="0007286C">
        <w:t xml:space="preserve">  </w:t>
      </w:r>
    </w:p>
    <w:p w14:paraId="3876FFAA" w14:textId="407BD7E4" w:rsidR="00C85ABD" w:rsidRPr="0007286C" w:rsidRDefault="00961E4D" w:rsidP="0007286C">
      <w:pPr>
        <w:pStyle w:val="2"/>
        <w:spacing w:before="240" w:after="240"/>
      </w:pPr>
      <w:bookmarkStart w:id="126" w:name="_bookmark24"/>
      <w:bookmarkStart w:id="127" w:name="3.1_Shipping_Transport"/>
      <w:bookmarkStart w:id="128" w:name="_Toc22643"/>
      <w:bookmarkStart w:id="129" w:name="_Toc14139"/>
      <w:bookmarkStart w:id="130" w:name="_Toc8960"/>
      <w:bookmarkStart w:id="131" w:name="_Toc154667404"/>
      <w:bookmarkEnd w:id="126"/>
      <w:bookmarkEnd w:id="127"/>
      <w:r w:rsidRPr="0007286C">
        <w:t>3.1</w:t>
      </w:r>
      <w:r w:rsidR="0007286C">
        <w:t xml:space="preserve"> </w:t>
      </w:r>
      <w:r w:rsidRPr="0007286C">
        <w:t>Shipping Transport</w:t>
      </w:r>
      <w:bookmarkEnd w:id="128"/>
      <w:bookmarkEnd w:id="129"/>
      <w:bookmarkEnd w:id="130"/>
      <w:bookmarkEnd w:id="131"/>
    </w:p>
    <w:p w14:paraId="483AF5FF" w14:textId="1A55506B" w:rsidR="00C85ABD" w:rsidRDefault="00961E4D" w:rsidP="0007286C">
      <w:r>
        <w:rPr>
          <w:w w:val="95"/>
        </w:rPr>
        <w:t>This</w:t>
      </w:r>
      <w:r>
        <w:rPr>
          <w:spacing w:val="-10"/>
          <w:w w:val="95"/>
        </w:rPr>
        <w:t xml:space="preserve"> </w:t>
      </w:r>
      <w:r>
        <w:rPr>
          <w:w w:val="95"/>
        </w:rPr>
        <w:t>machine</w:t>
      </w:r>
      <w:r>
        <w:rPr>
          <w:spacing w:val="-10"/>
          <w:w w:val="95"/>
        </w:rPr>
        <w:t xml:space="preserve"> </w:t>
      </w:r>
      <w:r>
        <w:rPr>
          <w:w w:val="95"/>
        </w:rPr>
        <w:t>is</w:t>
      </w:r>
      <w:r>
        <w:rPr>
          <w:spacing w:val="-10"/>
          <w:w w:val="95"/>
        </w:rPr>
        <w:t xml:space="preserve"> </w:t>
      </w:r>
      <w:r>
        <w:rPr>
          <w:w w:val="95"/>
        </w:rPr>
        <w:t>packed</w:t>
      </w:r>
      <w:r>
        <w:rPr>
          <w:spacing w:val="-10"/>
          <w:w w:val="95"/>
        </w:rPr>
        <w:t xml:space="preserve"> </w:t>
      </w:r>
      <w:r>
        <w:rPr>
          <w:w w:val="95"/>
        </w:rPr>
        <w:t>in</w:t>
      </w:r>
      <w:r>
        <w:rPr>
          <w:spacing w:val="-10"/>
          <w:w w:val="95"/>
        </w:rPr>
        <w:t xml:space="preserve"> </w:t>
      </w:r>
      <w:r>
        <w:rPr>
          <w:w w:val="95"/>
        </w:rPr>
        <w:t>a</w:t>
      </w:r>
      <w:r>
        <w:rPr>
          <w:spacing w:val="-10"/>
          <w:w w:val="95"/>
        </w:rPr>
        <w:t xml:space="preserve"> </w:t>
      </w:r>
      <w:r>
        <w:rPr>
          <w:w w:val="95"/>
        </w:rPr>
        <w:t>wooden</w:t>
      </w:r>
      <w:r>
        <w:rPr>
          <w:spacing w:val="-9"/>
          <w:w w:val="95"/>
        </w:rPr>
        <w:t xml:space="preserve"> </w:t>
      </w:r>
      <w:r>
        <w:rPr>
          <w:w w:val="95"/>
        </w:rPr>
        <w:t>box</w:t>
      </w:r>
      <w:r>
        <w:rPr>
          <w:spacing w:val="-10"/>
          <w:w w:val="95"/>
        </w:rPr>
        <w:t xml:space="preserve"> </w:t>
      </w:r>
      <w:r>
        <w:rPr>
          <w:w w:val="95"/>
        </w:rPr>
        <w:t>or</w:t>
      </w:r>
      <w:r>
        <w:rPr>
          <w:spacing w:val="-10"/>
          <w:w w:val="95"/>
        </w:rPr>
        <w:t xml:space="preserve"> </w:t>
      </w:r>
      <w:r>
        <w:rPr>
          <w:w w:val="95"/>
        </w:rPr>
        <w:t>carton</w:t>
      </w:r>
      <w:r>
        <w:rPr>
          <w:spacing w:val="-10"/>
          <w:w w:val="95"/>
        </w:rPr>
        <w:t xml:space="preserve"> </w:t>
      </w:r>
      <w:r>
        <w:rPr>
          <w:w w:val="95"/>
        </w:rPr>
        <w:t>to</w:t>
      </w:r>
      <w:r>
        <w:rPr>
          <w:spacing w:val="-10"/>
          <w:w w:val="95"/>
        </w:rPr>
        <w:t xml:space="preserve"> </w:t>
      </w:r>
      <w:r>
        <w:rPr>
          <w:w w:val="95"/>
        </w:rPr>
        <w:t>prevent</w:t>
      </w:r>
      <w:r>
        <w:rPr>
          <w:spacing w:val="-11"/>
          <w:w w:val="95"/>
        </w:rPr>
        <w:t xml:space="preserve"> </w:t>
      </w:r>
      <w:r>
        <w:rPr>
          <w:w w:val="95"/>
        </w:rPr>
        <w:t>damage,</w:t>
      </w:r>
      <w:r>
        <w:rPr>
          <w:spacing w:val="-9"/>
          <w:w w:val="95"/>
        </w:rPr>
        <w:t xml:space="preserve"> </w:t>
      </w:r>
      <w:proofErr w:type="gramStart"/>
      <w:r>
        <w:rPr>
          <w:w w:val="95"/>
        </w:rPr>
        <w:t>humidity</w:t>
      </w:r>
      <w:proofErr w:type="gramEnd"/>
      <w:r>
        <w:rPr>
          <w:spacing w:val="-10"/>
          <w:w w:val="95"/>
        </w:rPr>
        <w:t xml:space="preserve"> </w:t>
      </w:r>
      <w:r>
        <w:rPr>
          <w:w w:val="95"/>
        </w:rPr>
        <w:t>and</w:t>
      </w:r>
      <w:r>
        <w:rPr>
          <w:spacing w:val="-10"/>
          <w:w w:val="95"/>
        </w:rPr>
        <w:t xml:space="preserve"> </w:t>
      </w:r>
      <w:r>
        <w:rPr>
          <w:w w:val="95"/>
        </w:rPr>
        <w:t>dust.</w:t>
      </w:r>
      <w:r>
        <w:t xml:space="preserve"> </w:t>
      </w:r>
    </w:p>
    <w:p w14:paraId="7A04E4D1" w14:textId="77777777" w:rsidR="0073616D" w:rsidRDefault="00961E4D" w:rsidP="0007286C">
      <w:r>
        <w:rPr>
          <w:w w:val="95"/>
        </w:rPr>
        <w:t>or</w:t>
      </w:r>
      <w:r>
        <w:rPr>
          <w:spacing w:val="-11"/>
          <w:w w:val="95"/>
        </w:rPr>
        <w:t xml:space="preserve"> </w:t>
      </w:r>
      <w:r>
        <w:rPr>
          <w:w w:val="95"/>
        </w:rPr>
        <w:t>any</w:t>
      </w:r>
      <w:r>
        <w:rPr>
          <w:spacing w:val="-11"/>
          <w:w w:val="95"/>
        </w:rPr>
        <w:t xml:space="preserve"> </w:t>
      </w:r>
      <w:r>
        <w:rPr>
          <w:w w:val="95"/>
        </w:rPr>
        <w:t>claim,</w:t>
      </w:r>
      <w:r>
        <w:rPr>
          <w:spacing w:val="-10"/>
          <w:w w:val="95"/>
        </w:rPr>
        <w:t xml:space="preserve"> </w:t>
      </w:r>
      <w:r>
        <w:rPr>
          <w:w w:val="95"/>
        </w:rPr>
        <w:t>the</w:t>
      </w:r>
      <w:r>
        <w:rPr>
          <w:spacing w:val="-11"/>
          <w:w w:val="95"/>
        </w:rPr>
        <w:t xml:space="preserve"> </w:t>
      </w:r>
      <w:r>
        <w:rPr>
          <w:w w:val="95"/>
        </w:rPr>
        <w:t>goods</w:t>
      </w:r>
      <w:r>
        <w:rPr>
          <w:spacing w:val="-11"/>
          <w:w w:val="95"/>
        </w:rPr>
        <w:t xml:space="preserve"> </w:t>
      </w:r>
      <w:r>
        <w:rPr>
          <w:w w:val="95"/>
        </w:rPr>
        <w:t>must</w:t>
      </w:r>
      <w:r>
        <w:rPr>
          <w:spacing w:val="-10"/>
          <w:w w:val="95"/>
        </w:rPr>
        <w:t xml:space="preserve"> </w:t>
      </w:r>
      <w:r>
        <w:rPr>
          <w:w w:val="95"/>
        </w:rPr>
        <w:t>be</w:t>
      </w:r>
      <w:r>
        <w:rPr>
          <w:spacing w:val="-11"/>
          <w:w w:val="95"/>
        </w:rPr>
        <w:t xml:space="preserve"> </w:t>
      </w:r>
      <w:r>
        <w:rPr>
          <w:w w:val="95"/>
        </w:rPr>
        <w:t>inspected</w:t>
      </w:r>
      <w:r>
        <w:rPr>
          <w:spacing w:val="-11"/>
          <w:w w:val="95"/>
        </w:rPr>
        <w:t xml:space="preserve"> </w:t>
      </w:r>
      <w:r>
        <w:rPr>
          <w:w w:val="95"/>
        </w:rPr>
        <w:t>immediately</w:t>
      </w:r>
      <w:r>
        <w:rPr>
          <w:spacing w:val="-10"/>
          <w:w w:val="95"/>
        </w:rPr>
        <w:t xml:space="preserve"> </w:t>
      </w:r>
      <w:r>
        <w:rPr>
          <w:w w:val="95"/>
        </w:rPr>
        <w:t>for</w:t>
      </w:r>
      <w:r>
        <w:rPr>
          <w:spacing w:val="-11"/>
          <w:w w:val="95"/>
        </w:rPr>
        <w:t xml:space="preserve"> </w:t>
      </w:r>
      <w:r>
        <w:rPr>
          <w:w w:val="95"/>
        </w:rPr>
        <w:t>damage</w:t>
      </w:r>
      <w:r>
        <w:rPr>
          <w:spacing w:val="-11"/>
          <w:w w:val="95"/>
        </w:rPr>
        <w:t xml:space="preserve"> </w:t>
      </w:r>
      <w:r>
        <w:rPr>
          <w:w w:val="95"/>
        </w:rPr>
        <w:t>or</w:t>
      </w:r>
      <w:r>
        <w:rPr>
          <w:spacing w:val="-10"/>
          <w:w w:val="95"/>
        </w:rPr>
        <w:t xml:space="preserve"> </w:t>
      </w:r>
      <w:r>
        <w:rPr>
          <w:w w:val="95"/>
        </w:rPr>
        <w:t>loss</w:t>
      </w:r>
      <w:r>
        <w:rPr>
          <w:spacing w:val="-11"/>
          <w:w w:val="95"/>
        </w:rPr>
        <w:t xml:space="preserve"> </w:t>
      </w:r>
      <w:r>
        <w:rPr>
          <w:w w:val="95"/>
        </w:rPr>
        <w:t>and</w:t>
      </w:r>
      <w:r>
        <w:rPr>
          <w:spacing w:val="-11"/>
          <w:w w:val="95"/>
        </w:rPr>
        <w:t xml:space="preserve"> </w:t>
      </w:r>
      <w:r>
        <w:rPr>
          <w:w w:val="95"/>
        </w:rPr>
        <w:t>photographed</w:t>
      </w:r>
      <w:r>
        <w:rPr>
          <w:spacing w:val="-10"/>
          <w:w w:val="95"/>
        </w:rPr>
        <w:t xml:space="preserve"> </w:t>
      </w:r>
      <w:r>
        <w:rPr>
          <w:w w:val="95"/>
        </w:rPr>
        <w:t>for</w:t>
      </w:r>
      <w:r>
        <w:rPr>
          <w:spacing w:val="-11"/>
          <w:w w:val="95"/>
        </w:rPr>
        <w:t xml:space="preserve"> </w:t>
      </w:r>
      <w:r>
        <w:rPr>
          <w:w w:val="95"/>
        </w:rPr>
        <w:t>evidence,</w:t>
      </w:r>
      <w:r>
        <w:rPr>
          <w:spacing w:val="-11"/>
          <w:w w:val="95"/>
        </w:rPr>
        <w:t xml:space="preserve"> </w:t>
      </w:r>
      <w:r>
        <w:rPr>
          <w:w w:val="95"/>
        </w:rPr>
        <w:t>and</w:t>
      </w:r>
      <w:r>
        <w:rPr>
          <w:spacing w:val="1"/>
          <w:w w:val="95"/>
        </w:rPr>
        <w:t xml:space="preserve"> </w:t>
      </w:r>
      <w:r>
        <w:t>the</w:t>
      </w:r>
      <w:r>
        <w:rPr>
          <w:spacing w:val="-10"/>
        </w:rPr>
        <w:t xml:space="preserve"> </w:t>
      </w:r>
      <w:r>
        <w:t>consignee</w:t>
      </w:r>
      <w:r>
        <w:rPr>
          <w:spacing w:val="-10"/>
        </w:rPr>
        <w:t xml:space="preserve"> </w:t>
      </w:r>
      <w:r>
        <w:t>must</w:t>
      </w:r>
      <w:r>
        <w:rPr>
          <w:spacing w:val="-10"/>
        </w:rPr>
        <w:t xml:space="preserve"> </w:t>
      </w:r>
      <w:r>
        <w:t>sign</w:t>
      </w:r>
      <w:r>
        <w:rPr>
          <w:spacing w:val="-10"/>
        </w:rPr>
        <w:t xml:space="preserve"> </w:t>
      </w:r>
      <w:r>
        <w:t>the</w:t>
      </w:r>
      <w:r>
        <w:rPr>
          <w:spacing w:val="-10"/>
        </w:rPr>
        <w:t xml:space="preserve"> </w:t>
      </w:r>
      <w:r>
        <w:t xml:space="preserve">receipt. </w:t>
      </w:r>
      <w:bookmarkStart w:id="132" w:name="_bookmark25"/>
      <w:bookmarkStart w:id="133" w:name="3.2_Transport_and_storage_environment"/>
      <w:bookmarkStart w:id="134" w:name="_Toc26958"/>
      <w:bookmarkStart w:id="135" w:name="_Toc1631"/>
      <w:bookmarkStart w:id="136" w:name="_Toc19909"/>
      <w:bookmarkEnd w:id="132"/>
      <w:bookmarkEnd w:id="133"/>
    </w:p>
    <w:tbl>
      <w:tblPr>
        <w:tblpPr w:leftFromText="180" w:rightFromText="180" w:vertAnchor="text" w:horzAnchor="margin" w:tblpY="-48"/>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85"/>
      </w:tblGrid>
      <w:tr w:rsidR="0073616D" w14:paraId="131E21C6" w14:textId="77777777" w:rsidTr="00F2417B">
        <w:tc>
          <w:tcPr>
            <w:tcW w:w="5000" w:type="pct"/>
            <w:tcBorders>
              <w:bottom w:val="single" w:sz="4" w:space="0" w:color="auto"/>
            </w:tcBorders>
            <w:shd w:val="clear" w:color="auto" w:fill="FF9900"/>
          </w:tcPr>
          <w:p w14:paraId="28CB1CD7" w14:textId="77777777" w:rsidR="0073616D" w:rsidRDefault="0073616D" w:rsidP="00F2417B">
            <w:pPr>
              <w:rPr>
                <w:b/>
              </w:rPr>
            </w:pPr>
            <w:bookmarkStart w:id="137" w:name="_Hlk154489141"/>
            <w:r>
              <w:t>Attention</w:t>
            </w:r>
            <w:r>
              <w:rPr>
                <w:b/>
              </w:rPr>
              <w:t>:</w:t>
            </w:r>
          </w:p>
        </w:tc>
      </w:tr>
      <w:tr w:rsidR="0073616D" w14:paraId="3C82F53F" w14:textId="77777777" w:rsidTr="00F2417B">
        <w:trPr>
          <w:trHeight w:val="2164"/>
        </w:trPr>
        <w:tc>
          <w:tcPr>
            <w:tcW w:w="5000" w:type="pct"/>
            <w:shd w:val="clear" w:color="auto" w:fill="FFCC99"/>
          </w:tcPr>
          <w:p w14:paraId="06026F37" w14:textId="77777777" w:rsidR="0073616D" w:rsidRPr="009262E2" w:rsidRDefault="0073616D" w:rsidP="00F2417B">
            <w:r w:rsidRPr="009262E2">
              <w:rPr>
                <w:w w:val="95"/>
              </w:rPr>
              <w:t>Risk of shipping</w:t>
            </w:r>
            <w:r w:rsidRPr="009262E2">
              <w:rPr>
                <w:spacing w:val="-97"/>
                <w:w w:val="95"/>
              </w:rPr>
              <w:t xml:space="preserve"> </w:t>
            </w:r>
            <w:r w:rsidRPr="009262E2">
              <w:rPr>
                <w:spacing w:val="-97"/>
                <w:w w:val="95"/>
                <w:lang w:eastAsia="zh-CN"/>
              </w:rPr>
              <w:t xml:space="preserve">  </w:t>
            </w:r>
            <w:r w:rsidRPr="009262E2">
              <w:t>damage!</w:t>
            </w:r>
          </w:p>
          <w:p w14:paraId="267152FF" w14:textId="7BB63BBF" w:rsidR="0073616D" w:rsidRPr="009262E2" w:rsidRDefault="0073616D" w:rsidP="00F2417B">
            <w:r>
              <w:rPr>
                <w:w w:val="95"/>
              </w:rPr>
              <w:t>1.</w:t>
            </w:r>
            <w:r w:rsidRPr="009262E2">
              <w:rPr>
                <w:w w:val="95"/>
              </w:rPr>
              <w:t xml:space="preserve">To </w:t>
            </w:r>
            <w:proofErr w:type="gramStart"/>
            <w:r w:rsidRPr="009262E2">
              <w:rPr>
                <w:w w:val="95"/>
              </w:rPr>
              <w:t>avoid</w:t>
            </w:r>
            <w:r w:rsidRPr="009262E2">
              <w:rPr>
                <w:w w:val="95"/>
                <w:lang w:eastAsia="zh-CN"/>
              </w:rPr>
              <w:t xml:space="preserve"> </w:t>
            </w:r>
            <w:r w:rsidRPr="009262E2">
              <w:rPr>
                <w:spacing w:val="-97"/>
                <w:w w:val="95"/>
              </w:rPr>
              <w:t xml:space="preserve"> </w:t>
            </w:r>
            <w:r w:rsidRPr="009262E2">
              <w:t>damage</w:t>
            </w:r>
            <w:proofErr w:type="gramEnd"/>
            <w:r w:rsidR="00911F9C">
              <w:rPr>
                <w:rFonts w:ascii="宋体" w:eastAsia="宋体" w:hAnsi="宋体" w:cs="宋体" w:hint="eastAsia"/>
                <w:lang w:eastAsia="zh-CN"/>
              </w:rPr>
              <w:t>;</w:t>
            </w:r>
          </w:p>
          <w:p w14:paraId="6489B516" w14:textId="1A538626" w:rsidR="0073616D" w:rsidRPr="009262E2" w:rsidRDefault="0073616D" w:rsidP="00F2417B">
            <w:r>
              <w:rPr>
                <w:w w:val="95"/>
              </w:rPr>
              <w:t>2.</w:t>
            </w:r>
            <w:r w:rsidRPr="009262E2">
              <w:rPr>
                <w:w w:val="95"/>
              </w:rPr>
              <w:t>Please transport the machine upright,</w:t>
            </w:r>
            <w:r w:rsidRPr="009262E2">
              <w:rPr>
                <w:spacing w:val="-97"/>
                <w:w w:val="95"/>
              </w:rPr>
              <w:t xml:space="preserve"> </w:t>
            </w:r>
            <w:r w:rsidRPr="009262E2">
              <w:rPr>
                <w:w w:val="95"/>
              </w:rPr>
              <w:t>do not transport the machine upside</w:t>
            </w:r>
            <w:r w:rsidRPr="009262E2">
              <w:rPr>
                <w:spacing w:val="1"/>
                <w:w w:val="95"/>
              </w:rPr>
              <w:t xml:space="preserve"> </w:t>
            </w:r>
            <w:proofErr w:type="gramStart"/>
            <w:r w:rsidRPr="009262E2">
              <w:t>down</w:t>
            </w:r>
            <w:r w:rsidR="00911F9C">
              <w:t>;</w:t>
            </w:r>
            <w:proofErr w:type="gramEnd"/>
          </w:p>
          <w:p w14:paraId="11F4EC87" w14:textId="7ECD1A37" w:rsidR="0073616D" w:rsidRPr="009262E2" w:rsidRDefault="0073616D" w:rsidP="00F2417B">
            <w:r>
              <w:rPr>
                <w:w w:val="95"/>
              </w:rPr>
              <w:t>3.</w:t>
            </w:r>
            <w:r w:rsidRPr="009262E2">
              <w:rPr>
                <w:w w:val="95"/>
              </w:rPr>
              <w:t>Do</w:t>
            </w:r>
            <w:r w:rsidRPr="009262E2">
              <w:rPr>
                <w:spacing w:val="-17"/>
                <w:w w:val="95"/>
              </w:rPr>
              <w:t xml:space="preserve"> </w:t>
            </w:r>
            <w:r w:rsidRPr="009262E2">
              <w:rPr>
                <w:w w:val="95"/>
              </w:rPr>
              <w:t>not</w:t>
            </w:r>
            <w:r w:rsidRPr="009262E2">
              <w:rPr>
                <w:spacing w:val="-16"/>
                <w:w w:val="95"/>
              </w:rPr>
              <w:t xml:space="preserve"> </w:t>
            </w:r>
            <w:r w:rsidRPr="009262E2">
              <w:rPr>
                <w:w w:val="95"/>
              </w:rPr>
              <w:t>stack</w:t>
            </w:r>
            <w:r w:rsidRPr="009262E2">
              <w:rPr>
                <w:spacing w:val="-16"/>
                <w:w w:val="95"/>
              </w:rPr>
              <w:t xml:space="preserve"> </w:t>
            </w:r>
            <w:proofErr w:type="gramStart"/>
            <w:r w:rsidRPr="009262E2">
              <w:rPr>
                <w:w w:val="95"/>
              </w:rPr>
              <w:t>machines</w:t>
            </w:r>
            <w:r w:rsidR="00911F9C">
              <w:rPr>
                <w:w w:val="95"/>
              </w:rPr>
              <w:t>;</w:t>
            </w:r>
            <w:proofErr w:type="gramEnd"/>
          </w:p>
          <w:p w14:paraId="7C22C138" w14:textId="57712953" w:rsidR="0073616D" w:rsidRPr="009262E2" w:rsidRDefault="0073616D" w:rsidP="00F2417B">
            <w:r>
              <w:rPr>
                <w:w w:val="95"/>
              </w:rPr>
              <w:t>4.</w:t>
            </w:r>
            <w:r w:rsidRPr="009262E2">
              <w:rPr>
                <w:w w:val="95"/>
              </w:rPr>
              <w:t>Do</w:t>
            </w:r>
            <w:r w:rsidRPr="009262E2">
              <w:rPr>
                <w:spacing w:val="-8"/>
                <w:w w:val="95"/>
              </w:rPr>
              <w:t xml:space="preserve"> </w:t>
            </w:r>
            <w:r w:rsidRPr="009262E2">
              <w:rPr>
                <w:w w:val="95"/>
              </w:rPr>
              <w:t>not</w:t>
            </w:r>
            <w:r w:rsidRPr="009262E2">
              <w:rPr>
                <w:spacing w:val="-6"/>
                <w:w w:val="95"/>
              </w:rPr>
              <w:t xml:space="preserve"> </w:t>
            </w:r>
            <w:r w:rsidRPr="009262E2">
              <w:rPr>
                <w:w w:val="95"/>
              </w:rPr>
              <w:t>place</w:t>
            </w:r>
            <w:r w:rsidRPr="009262E2">
              <w:rPr>
                <w:spacing w:val="-7"/>
                <w:w w:val="95"/>
              </w:rPr>
              <w:t xml:space="preserve"> </w:t>
            </w:r>
            <w:r w:rsidRPr="009262E2">
              <w:rPr>
                <w:w w:val="95"/>
              </w:rPr>
              <w:t>heavy</w:t>
            </w:r>
            <w:r w:rsidRPr="009262E2">
              <w:rPr>
                <w:spacing w:val="-9"/>
                <w:w w:val="95"/>
              </w:rPr>
              <w:t xml:space="preserve"> </w:t>
            </w:r>
            <w:r w:rsidRPr="009262E2">
              <w:rPr>
                <w:w w:val="95"/>
              </w:rPr>
              <w:t>objects</w:t>
            </w:r>
            <w:r w:rsidRPr="009262E2">
              <w:rPr>
                <w:spacing w:val="-9"/>
                <w:w w:val="95"/>
              </w:rPr>
              <w:t xml:space="preserve"> </w:t>
            </w:r>
            <w:r w:rsidRPr="009262E2">
              <w:rPr>
                <w:w w:val="95"/>
              </w:rPr>
              <w:t>larger</w:t>
            </w:r>
            <w:r w:rsidRPr="009262E2">
              <w:rPr>
                <w:spacing w:val="-7"/>
                <w:w w:val="95"/>
              </w:rPr>
              <w:t xml:space="preserve"> </w:t>
            </w:r>
            <w:r w:rsidRPr="009262E2">
              <w:rPr>
                <w:w w:val="95"/>
              </w:rPr>
              <w:t>than 10</w:t>
            </w:r>
            <w:r w:rsidRPr="009262E2">
              <w:rPr>
                <w:spacing w:val="-4"/>
                <w:w w:val="95"/>
              </w:rPr>
              <w:t xml:space="preserve"> </w:t>
            </w:r>
            <w:r w:rsidRPr="009262E2">
              <w:rPr>
                <w:w w:val="95"/>
              </w:rPr>
              <w:t>kg</w:t>
            </w:r>
            <w:r w:rsidRPr="009262E2">
              <w:rPr>
                <w:spacing w:val="-7"/>
                <w:w w:val="95"/>
              </w:rPr>
              <w:t xml:space="preserve"> </w:t>
            </w:r>
            <w:r w:rsidRPr="009262E2">
              <w:rPr>
                <w:w w:val="95"/>
              </w:rPr>
              <w:t>on</w:t>
            </w:r>
            <w:r w:rsidRPr="009262E2">
              <w:rPr>
                <w:spacing w:val="-7"/>
                <w:w w:val="95"/>
              </w:rPr>
              <w:t xml:space="preserve"> </w:t>
            </w:r>
            <w:r w:rsidRPr="009262E2">
              <w:rPr>
                <w:w w:val="95"/>
              </w:rPr>
              <w:t>top</w:t>
            </w:r>
            <w:r w:rsidRPr="009262E2">
              <w:rPr>
                <w:spacing w:val="-5"/>
                <w:w w:val="95"/>
              </w:rPr>
              <w:t xml:space="preserve"> </w:t>
            </w:r>
            <w:r w:rsidRPr="009262E2">
              <w:rPr>
                <w:w w:val="95"/>
              </w:rPr>
              <w:t>of</w:t>
            </w:r>
            <w:r w:rsidRPr="009262E2">
              <w:rPr>
                <w:spacing w:val="-5"/>
                <w:w w:val="95"/>
              </w:rPr>
              <w:t xml:space="preserve"> </w:t>
            </w:r>
            <w:r w:rsidRPr="009262E2">
              <w:rPr>
                <w:w w:val="95"/>
              </w:rPr>
              <w:t>the</w:t>
            </w:r>
            <w:r w:rsidRPr="009262E2">
              <w:rPr>
                <w:spacing w:val="-6"/>
                <w:w w:val="95"/>
              </w:rPr>
              <w:t xml:space="preserve"> </w:t>
            </w:r>
            <w:proofErr w:type="gramStart"/>
            <w:r w:rsidRPr="009262E2">
              <w:rPr>
                <w:w w:val="95"/>
              </w:rPr>
              <w:t>machine</w:t>
            </w:r>
            <w:r w:rsidR="00911F9C">
              <w:rPr>
                <w:w w:val="95"/>
              </w:rPr>
              <w:t>;</w:t>
            </w:r>
            <w:proofErr w:type="gramEnd"/>
          </w:p>
          <w:p w14:paraId="5C5B7ACD" w14:textId="77777777" w:rsidR="0073616D" w:rsidRPr="009262E2" w:rsidRDefault="0073616D" w:rsidP="00F2417B">
            <w:r>
              <w:rPr>
                <w:w w:val="95"/>
              </w:rPr>
              <w:t>5.</w:t>
            </w:r>
            <w:r w:rsidRPr="009262E2">
              <w:rPr>
                <w:w w:val="95"/>
              </w:rPr>
              <w:t>Avoid tipping and dropping the machine</w:t>
            </w:r>
            <w:r w:rsidRPr="009262E2">
              <w:rPr>
                <w:spacing w:val="-97"/>
                <w:w w:val="95"/>
              </w:rPr>
              <w:t xml:space="preserve"> </w:t>
            </w:r>
            <w:r w:rsidRPr="009262E2">
              <w:t>during</w:t>
            </w:r>
            <w:r w:rsidRPr="009262E2">
              <w:rPr>
                <w:spacing w:val="-16"/>
              </w:rPr>
              <w:t xml:space="preserve"> </w:t>
            </w:r>
            <w:r w:rsidRPr="009262E2">
              <w:t>transportation.</w:t>
            </w:r>
          </w:p>
        </w:tc>
      </w:tr>
      <w:bookmarkEnd w:id="137"/>
    </w:tbl>
    <w:p w14:paraId="61F1D766" w14:textId="7D031335" w:rsidR="0007286C" w:rsidRDefault="0007286C" w:rsidP="0007286C"/>
    <w:p w14:paraId="6DE23792" w14:textId="384D1237" w:rsidR="00C85ABD" w:rsidRDefault="00961E4D" w:rsidP="0007286C">
      <w:pPr>
        <w:pStyle w:val="2"/>
        <w:spacing w:before="240" w:after="240"/>
      </w:pPr>
      <w:bookmarkStart w:id="138" w:name="_Toc154667405"/>
      <w:r w:rsidRPr="0007286C">
        <w:t>3.</w:t>
      </w:r>
      <w:r w:rsidR="0007286C">
        <w:t xml:space="preserve">2 </w:t>
      </w:r>
      <w:r w:rsidRPr="0007286C">
        <w:t>Transport and storage environment</w:t>
      </w:r>
      <w:bookmarkEnd w:id="134"/>
      <w:bookmarkEnd w:id="135"/>
      <w:bookmarkEnd w:id="136"/>
      <w:bookmarkEnd w:id="1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88"/>
      </w:tblGrid>
      <w:tr w:rsidR="0007286C" w14:paraId="1CAA830D" w14:textId="77777777" w:rsidTr="001B1D29">
        <w:tc>
          <w:tcPr>
            <w:tcW w:w="10188" w:type="dxa"/>
            <w:tcBorders>
              <w:bottom w:val="single" w:sz="4" w:space="0" w:color="auto"/>
            </w:tcBorders>
            <w:shd w:val="clear" w:color="auto" w:fill="FF9900"/>
          </w:tcPr>
          <w:p w14:paraId="64AEB033" w14:textId="5D3D3032" w:rsidR="0007286C" w:rsidRPr="0007286C" w:rsidRDefault="0007286C" w:rsidP="0007286C">
            <w:pPr>
              <w:spacing w:before="17"/>
              <w:ind w:left="95"/>
              <w:rPr>
                <w:rFonts w:ascii="Calibri"/>
                <w:b/>
                <w:bCs/>
              </w:rPr>
            </w:pPr>
            <w:r w:rsidRPr="0007286C">
              <w:rPr>
                <w:b/>
                <w:bCs/>
              </w:rPr>
              <w:t>Note</w:t>
            </w:r>
            <w:r w:rsidRPr="0007286C">
              <w:rPr>
                <w:rFonts w:ascii="Calibri"/>
                <w:b/>
                <w:bCs/>
              </w:rPr>
              <w:t>:</w:t>
            </w:r>
          </w:p>
        </w:tc>
      </w:tr>
      <w:tr w:rsidR="0007286C" w14:paraId="635C39ED" w14:textId="77777777" w:rsidTr="0007286C">
        <w:trPr>
          <w:trHeight w:val="1578"/>
        </w:trPr>
        <w:tc>
          <w:tcPr>
            <w:tcW w:w="10188" w:type="dxa"/>
            <w:shd w:val="clear" w:color="auto" w:fill="FFCC99"/>
          </w:tcPr>
          <w:p w14:paraId="13051F49" w14:textId="77777777" w:rsidR="0007286C" w:rsidRPr="00E5743D" w:rsidRDefault="0007286C" w:rsidP="0007286C">
            <w:r w:rsidRPr="00E5743D">
              <w:t xml:space="preserve">To prevent damage </w:t>
            </w:r>
            <w:proofErr w:type="spellStart"/>
            <w:r w:rsidRPr="00E5743D">
              <w:t>tothe</w:t>
            </w:r>
            <w:proofErr w:type="spellEnd"/>
            <w:r w:rsidRPr="00E5743D">
              <w:t xml:space="preserve"> machine, </w:t>
            </w:r>
            <w:proofErr w:type="spellStart"/>
            <w:r w:rsidRPr="00E5743D">
              <w:t>pleasenote</w:t>
            </w:r>
            <w:proofErr w:type="spellEnd"/>
            <w:r w:rsidRPr="00E5743D">
              <w:t xml:space="preserve">. </w:t>
            </w:r>
          </w:p>
          <w:p w14:paraId="468DF9E1" w14:textId="7DB2BF50" w:rsidR="0007286C" w:rsidRPr="00E5743D" w:rsidRDefault="0007286C" w:rsidP="0007286C">
            <w:r>
              <w:t>1.</w:t>
            </w:r>
            <w:r w:rsidRPr="00E5743D">
              <w:t>Use</w:t>
            </w:r>
            <w:r>
              <w:rPr>
                <w:rFonts w:hint="eastAsia"/>
              </w:rPr>
              <w:t xml:space="preserve"> </w:t>
            </w:r>
            <w:r w:rsidRPr="00E5743D">
              <w:t>only</w:t>
            </w:r>
            <w:r>
              <w:rPr>
                <w:rFonts w:hint="eastAsia"/>
              </w:rPr>
              <w:t xml:space="preserve"> </w:t>
            </w:r>
            <w:r w:rsidRPr="00E5743D">
              <w:rPr>
                <w:rFonts w:ascii="Arial MT" w:hAnsi="Arial MT"/>
              </w:rPr>
              <w:t>at</w:t>
            </w:r>
            <w:r>
              <w:rPr>
                <w:rFonts w:ascii="Arial MT" w:hAnsi="Arial MT" w:hint="eastAsia"/>
              </w:rPr>
              <w:t xml:space="preserve"> </w:t>
            </w:r>
            <w:r w:rsidRPr="00E5743D">
              <w:rPr>
                <w:rFonts w:ascii="Arial MT" w:hAnsi="Arial MT"/>
              </w:rPr>
              <w:t>+5°C-+35°C</w:t>
            </w:r>
            <w:r w:rsidRPr="00E5743D">
              <w:t>.</w:t>
            </w:r>
            <w:r>
              <w:rPr>
                <w:rFonts w:hint="eastAsia"/>
              </w:rPr>
              <w:t xml:space="preserve"> </w:t>
            </w:r>
            <w:r w:rsidRPr="00E5743D">
              <w:t>Cold</w:t>
            </w:r>
            <w:r>
              <w:rPr>
                <w:rFonts w:hint="eastAsia"/>
              </w:rPr>
              <w:t xml:space="preserve"> </w:t>
            </w:r>
            <w:r w:rsidRPr="00E5743D">
              <w:t>and</w:t>
            </w:r>
            <w:r>
              <w:rPr>
                <w:rFonts w:hint="eastAsia"/>
              </w:rPr>
              <w:t xml:space="preserve"> </w:t>
            </w:r>
            <w:r w:rsidRPr="00E5743D">
              <w:t>humid</w:t>
            </w:r>
            <w:r>
              <w:rPr>
                <w:rFonts w:hint="eastAsia"/>
              </w:rPr>
              <w:t xml:space="preserve"> </w:t>
            </w:r>
            <w:r w:rsidRPr="00E5743D">
              <w:t>conditions</w:t>
            </w:r>
            <w:r>
              <w:rPr>
                <w:rFonts w:hint="eastAsia"/>
              </w:rPr>
              <w:t xml:space="preserve"> </w:t>
            </w:r>
            <w:r w:rsidRPr="00E5743D">
              <w:t>can</w:t>
            </w:r>
            <w:r>
              <w:rPr>
                <w:rFonts w:hint="eastAsia"/>
              </w:rPr>
              <w:t xml:space="preserve"> </w:t>
            </w:r>
            <w:r w:rsidRPr="00E5743D">
              <w:t>seriously</w:t>
            </w:r>
            <w:r>
              <w:rPr>
                <w:rFonts w:hint="eastAsia"/>
              </w:rPr>
              <w:t xml:space="preserve"> </w:t>
            </w:r>
            <w:r w:rsidRPr="00E5743D">
              <w:t>damage</w:t>
            </w:r>
            <w:r>
              <w:rPr>
                <w:rFonts w:hint="eastAsia"/>
              </w:rPr>
              <w:t xml:space="preserve"> </w:t>
            </w:r>
            <w:r w:rsidRPr="00E5743D">
              <w:t xml:space="preserve">the </w:t>
            </w:r>
            <w:proofErr w:type="gramStart"/>
            <w:r w:rsidRPr="00E5743D">
              <w:t>machine</w:t>
            </w:r>
            <w:r w:rsidR="00911F9C">
              <w:t>;</w:t>
            </w:r>
            <w:proofErr w:type="gramEnd"/>
          </w:p>
          <w:p w14:paraId="4FB7F5B8" w14:textId="52B7BB01" w:rsidR="0007286C" w:rsidRPr="00E5743D" w:rsidRDefault="0007286C" w:rsidP="0007286C">
            <w:r>
              <w:t>2.</w:t>
            </w:r>
            <w:r w:rsidRPr="00E5743D">
              <w:t>Ambient</w:t>
            </w:r>
            <w:r>
              <w:rPr>
                <w:rFonts w:hint="eastAsia"/>
              </w:rPr>
              <w:t xml:space="preserve"> </w:t>
            </w:r>
            <w:r w:rsidRPr="00E5743D">
              <w:t>humidity</w:t>
            </w:r>
            <w:r>
              <w:rPr>
                <w:rFonts w:hint="eastAsia"/>
              </w:rPr>
              <w:t xml:space="preserve"> </w:t>
            </w:r>
            <w:r w:rsidRPr="00E5743D">
              <w:t xml:space="preserve">range </w:t>
            </w:r>
            <w:r w:rsidRPr="00E5743D">
              <w:rPr>
                <w:rFonts w:ascii="Arial MT"/>
              </w:rPr>
              <w:t>10%-90</w:t>
            </w:r>
            <w:proofErr w:type="gramStart"/>
            <w:r w:rsidRPr="00E5743D">
              <w:rPr>
                <w:rFonts w:ascii="Arial MT"/>
              </w:rPr>
              <w:t>%</w:t>
            </w:r>
            <w:r w:rsidR="00911F9C">
              <w:t>;</w:t>
            </w:r>
            <w:proofErr w:type="gramEnd"/>
          </w:p>
          <w:p w14:paraId="00554C49" w14:textId="31BBA6A6" w:rsidR="0007286C" w:rsidRPr="00B0651A" w:rsidRDefault="0007286C" w:rsidP="0007286C">
            <w:r>
              <w:t>3.</w:t>
            </w:r>
            <w:r w:rsidRPr="00E5743D">
              <w:t>Store</w:t>
            </w:r>
            <w:r>
              <w:rPr>
                <w:rFonts w:hint="eastAsia"/>
              </w:rPr>
              <w:t xml:space="preserve"> </w:t>
            </w:r>
            <w:r w:rsidRPr="00E5743D">
              <w:t>the</w:t>
            </w:r>
            <w:r>
              <w:rPr>
                <w:rFonts w:hint="eastAsia"/>
              </w:rPr>
              <w:t xml:space="preserve"> </w:t>
            </w:r>
            <w:r w:rsidRPr="00E5743D">
              <w:t>machine</w:t>
            </w:r>
            <w:r>
              <w:rPr>
                <w:rFonts w:hint="eastAsia"/>
              </w:rPr>
              <w:t xml:space="preserve"> </w:t>
            </w:r>
            <w:r w:rsidRPr="00E5743D">
              <w:t>in</w:t>
            </w:r>
            <w:r>
              <w:rPr>
                <w:rFonts w:hint="eastAsia"/>
              </w:rPr>
              <w:t xml:space="preserve"> </w:t>
            </w:r>
            <w:r w:rsidRPr="00E5743D">
              <w:t>a</w:t>
            </w:r>
            <w:r>
              <w:rPr>
                <w:rFonts w:hint="eastAsia"/>
              </w:rPr>
              <w:t xml:space="preserve"> </w:t>
            </w:r>
            <w:r w:rsidRPr="00E5743D">
              <w:t>dust-free</w:t>
            </w:r>
            <w:r>
              <w:rPr>
                <w:rFonts w:hint="eastAsia"/>
              </w:rPr>
              <w:t xml:space="preserve"> </w:t>
            </w:r>
            <w:r w:rsidRPr="00E5743D">
              <w:t>and</w:t>
            </w:r>
            <w:r>
              <w:rPr>
                <w:rFonts w:hint="eastAsia"/>
              </w:rPr>
              <w:t xml:space="preserve"> </w:t>
            </w:r>
            <w:r w:rsidRPr="00E5743D">
              <w:t>dry</w:t>
            </w:r>
            <w:r>
              <w:rPr>
                <w:rFonts w:hint="eastAsia"/>
              </w:rPr>
              <w:t xml:space="preserve"> </w:t>
            </w:r>
            <w:r w:rsidRPr="00E5743D">
              <w:t>environment</w:t>
            </w:r>
            <w:r>
              <w:rPr>
                <w:rFonts w:hint="eastAsia"/>
              </w:rPr>
              <w:t xml:space="preserve"> </w:t>
            </w:r>
            <w:r w:rsidRPr="00E5743D">
              <w:t>at</w:t>
            </w:r>
            <w:r>
              <w:rPr>
                <w:rFonts w:hint="eastAsia"/>
              </w:rPr>
              <w:t xml:space="preserve"> </w:t>
            </w:r>
            <w:r w:rsidRPr="00E5743D">
              <w:t>a</w:t>
            </w:r>
            <w:r>
              <w:rPr>
                <w:rFonts w:hint="eastAsia"/>
              </w:rPr>
              <w:t xml:space="preserve"> </w:t>
            </w:r>
            <w:r w:rsidRPr="00E5743D">
              <w:t>temperature</w:t>
            </w:r>
            <w:r>
              <w:rPr>
                <w:rFonts w:hint="eastAsia"/>
              </w:rPr>
              <w:t xml:space="preserve"> </w:t>
            </w:r>
            <w:r w:rsidRPr="00E5743D">
              <w:t>range</w:t>
            </w:r>
            <w:r>
              <w:rPr>
                <w:rFonts w:hint="eastAsia"/>
              </w:rPr>
              <w:t xml:space="preserve"> </w:t>
            </w:r>
            <w:r w:rsidRPr="00E5743D">
              <w:t xml:space="preserve">of </w:t>
            </w:r>
            <w:r w:rsidRPr="00E5743D">
              <w:rPr>
                <w:rFonts w:ascii="Arial MT" w:hAnsi="Arial MT"/>
              </w:rPr>
              <w:t>0°C-40°C</w:t>
            </w:r>
            <w:r w:rsidRPr="00E5743D">
              <w:rPr>
                <w:rFonts w:ascii="Arial MT" w:hAnsi="Arial MT"/>
                <w:w w:val="95"/>
              </w:rPr>
              <w:t>.</w:t>
            </w:r>
          </w:p>
        </w:tc>
      </w:tr>
    </w:tbl>
    <w:p w14:paraId="72C831A7" w14:textId="6CFE0158" w:rsidR="00C85ABD" w:rsidRPr="0007286C" w:rsidRDefault="00961E4D" w:rsidP="0007286C">
      <w:pPr>
        <w:pStyle w:val="2"/>
        <w:spacing w:before="240" w:after="240"/>
      </w:pPr>
      <w:bookmarkStart w:id="139" w:name="3.3_Machine_shutdown"/>
      <w:bookmarkStart w:id="140" w:name="_bookmark26"/>
      <w:bookmarkStart w:id="141" w:name="_Toc12279"/>
      <w:bookmarkStart w:id="142" w:name="_Toc30984"/>
      <w:bookmarkStart w:id="143" w:name="_Toc16505"/>
      <w:bookmarkStart w:id="144" w:name="_Toc154667406"/>
      <w:bookmarkEnd w:id="139"/>
      <w:bookmarkEnd w:id="140"/>
      <w:r>
        <w:rPr>
          <w:w w:val="95"/>
          <w:lang w:eastAsia="zh-CN"/>
        </w:rPr>
        <w:t>3.</w:t>
      </w:r>
      <w:r w:rsidR="0007286C">
        <w:rPr>
          <w:w w:val="95"/>
          <w:lang w:eastAsia="zh-CN"/>
        </w:rPr>
        <w:t xml:space="preserve">3 </w:t>
      </w:r>
      <w:r>
        <w:rPr>
          <w:w w:val="95"/>
        </w:rPr>
        <w:t>Machine</w:t>
      </w:r>
      <w:r>
        <w:rPr>
          <w:spacing w:val="-21"/>
          <w:w w:val="95"/>
        </w:rPr>
        <w:t xml:space="preserve"> </w:t>
      </w:r>
      <w:r>
        <w:rPr>
          <w:w w:val="95"/>
        </w:rPr>
        <w:t>shutdown</w:t>
      </w:r>
      <w:bookmarkEnd w:id="141"/>
      <w:bookmarkEnd w:id="142"/>
      <w:bookmarkEnd w:id="143"/>
      <w:bookmarkEnd w:id="144"/>
    </w:p>
    <w:p w14:paraId="0525C26A" w14:textId="4420858A" w:rsidR="00C85ABD" w:rsidRPr="0007286C" w:rsidRDefault="00961E4D" w:rsidP="0007286C">
      <w:r w:rsidRPr="0007286C">
        <w:t xml:space="preserve">If the location changes or the machine is not used for a long period of time, the tank, </w:t>
      </w:r>
      <w:proofErr w:type="gramStart"/>
      <w:r w:rsidRPr="0007286C">
        <w:t>pipes</w:t>
      </w:r>
      <w:proofErr w:type="gramEnd"/>
      <w:r w:rsidRPr="0007286C">
        <w:t xml:space="preserve"> and boiler must be emptied of water. This prevents the tank from </w:t>
      </w:r>
      <w:proofErr w:type="gramStart"/>
      <w:r w:rsidRPr="0007286C">
        <w:t>over flowing</w:t>
      </w:r>
      <w:proofErr w:type="gramEnd"/>
      <w:r w:rsidRPr="0007286C">
        <w:t xml:space="preserve"> and the boiler from freezing and damaging the machine. </w:t>
      </w:r>
    </w:p>
    <w:p w14:paraId="5E43E92E" w14:textId="4481D6F6" w:rsidR="00C85ABD" w:rsidRDefault="00961E4D" w:rsidP="0007286C">
      <w:r w:rsidRPr="0007286C">
        <w:t xml:space="preserve">The machine software has a fully automatic emptying procedure, please refer to later chapters! (Refer to Emptying the boiler and </w:t>
      </w:r>
      <w:proofErr w:type="gramStart"/>
      <w:r w:rsidRPr="0007286C">
        <w:t>Emptying</w:t>
      </w:r>
      <w:proofErr w:type="gramEnd"/>
      <w:r w:rsidRPr="0007286C">
        <w:t xml:space="preserve"> the water tank)</w:t>
      </w:r>
      <w:r w:rsidR="00911F9C">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CC00"/>
        <w:tblLook w:val="04A0" w:firstRow="1" w:lastRow="0" w:firstColumn="1" w:lastColumn="0" w:noHBand="0" w:noVBand="1"/>
      </w:tblPr>
      <w:tblGrid>
        <w:gridCol w:w="10188"/>
      </w:tblGrid>
      <w:tr w:rsidR="0007286C" w14:paraId="726B204E" w14:textId="77777777" w:rsidTr="001B1D29">
        <w:trPr>
          <w:trHeight w:val="362"/>
        </w:trPr>
        <w:tc>
          <w:tcPr>
            <w:tcW w:w="10188" w:type="dxa"/>
            <w:shd w:val="clear" w:color="auto" w:fill="FFFF00"/>
            <w:vAlign w:val="center"/>
          </w:tcPr>
          <w:p w14:paraId="7D7E540B" w14:textId="1CAFB7E4" w:rsidR="0007286C" w:rsidRPr="0007286C" w:rsidRDefault="0007286C" w:rsidP="0007286C">
            <w:pPr>
              <w:rPr>
                <w:b/>
                <w:bCs/>
              </w:rPr>
            </w:pPr>
            <w:r w:rsidRPr="0007286C">
              <w:rPr>
                <w:b/>
                <w:bCs/>
              </w:rPr>
              <w:t>Beware:</w:t>
            </w:r>
          </w:p>
        </w:tc>
      </w:tr>
      <w:tr w:rsidR="0007286C" w14:paraId="3235D598" w14:textId="77777777" w:rsidTr="00560907">
        <w:trPr>
          <w:trHeight w:val="620"/>
        </w:trPr>
        <w:tc>
          <w:tcPr>
            <w:tcW w:w="10188" w:type="dxa"/>
            <w:shd w:val="clear" w:color="auto" w:fill="FABF8F" w:themeFill="accent6" w:themeFillTint="99"/>
          </w:tcPr>
          <w:p w14:paraId="46E52D15" w14:textId="77777777" w:rsidR="0007286C" w:rsidRDefault="0007286C" w:rsidP="0007286C">
            <w:pPr>
              <w:rPr>
                <w:lang w:eastAsia="zh-CN"/>
              </w:rPr>
            </w:pPr>
            <w:r>
              <w:rPr>
                <w:lang w:eastAsia="zh-CN"/>
              </w:rPr>
              <w:t xml:space="preserve">Risk of burns! </w:t>
            </w:r>
          </w:p>
          <w:p w14:paraId="68E19C4B" w14:textId="60FF5219" w:rsidR="0007286C" w:rsidRPr="0007286C" w:rsidRDefault="0007286C" w:rsidP="0007286C">
            <w:pPr>
              <w:rPr>
                <w:highlight w:val="yellow"/>
                <w:lang w:eastAsia="zh-CN"/>
              </w:rPr>
            </w:pPr>
            <w:r>
              <w:rPr>
                <w:lang w:eastAsia="zh-CN"/>
              </w:rPr>
              <w:t>When unplugging pipes and joints watch out for hot water spurting out and scalding your body!</w:t>
            </w:r>
          </w:p>
        </w:tc>
      </w:tr>
    </w:tbl>
    <w:p w14:paraId="78C01F51" w14:textId="77777777" w:rsidR="0007286C" w:rsidRDefault="0007286C" w:rsidP="0007286C">
      <w:pPr>
        <w:rPr>
          <w:rFonts w:eastAsiaTheme="minorEastAsia"/>
          <w:lang w:eastAsia="zh-CN"/>
        </w:rPr>
      </w:pPr>
    </w:p>
    <w:p w14:paraId="08D28601" w14:textId="77777777" w:rsidR="0007286C" w:rsidRDefault="0007286C" w:rsidP="0007286C">
      <w:pPr>
        <w:rPr>
          <w:rFonts w:eastAsiaTheme="minorEastAsia"/>
          <w:lang w:eastAsia="zh-CN"/>
        </w:rPr>
      </w:pPr>
    </w:p>
    <w:p w14:paraId="56211031" w14:textId="77777777" w:rsidR="00560907" w:rsidRDefault="00560907" w:rsidP="0007286C">
      <w:pPr>
        <w:rPr>
          <w:rFonts w:eastAsiaTheme="minorEastAsia"/>
          <w:lang w:eastAsia="zh-CN"/>
        </w:rPr>
      </w:pPr>
    </w:p>
    <w:p w14:paraId="66B03652" w14:textId="77777777" w:rsidR="00911F9C" w:rsidRPr="0007286C" w:rsidRDefault="00911F9C" w:rsidP="0007286C">
      <w:pPr>
        <w:rPr>
          <w:rFonts w:eastAsiaTheme="minorEastAsia"/>
          <w:lang w:eastAsia="zh-CN"/>
        </w:rPr>
      </w:pPr>
    </w:p>
    <w:p w14:paraId="31B9A7FE" w14:textId="77777777" w:rsidR="00C85ABD" w:rsidRDefault="00C85ABD">
      <w:pPr>
        <w:pStyle w:val="a4"/>
        <w:spacing w:before="10"/>
        <w:rPr>
          <w:rFonts w:ascii="Times New Roman" w:hAnsi="Times New Roman" w:cs="Times New Roman"/>
          <w:sz w:val="2"/>
          <w:lang w:eastAsia="zh-CN"/>
        </w:rPr>
      </w:pPr>
    </w:p>
    <w:p w14:paraId="3A6E8AD9" w14:textId="2C6E2FE6" w:rsidR="00C85ABD" w:rsidRDefault="00C85ABD">
      <w:pPr>
        <w:pStyle w:val="a4"/>
        <w:spacing w:line="20" w:lineRule="exact"/>
        <w:ind w:left="914"/>
        <w:rPr>
          <w:rFonts w:ascii="Times New Roman" w:hAnsi="Times New Roman" w:cs="Times New Roman"/>
          <w:sz w:val="2"/>
          <w:lang w:eastAsia="zh-CN"/>
        </w:rPr>
      </w:pPr>
    </w:p>
    <w:p w14:paraId="28B25EA0" w14:textId="09E056D4" w:rsidR="00C85ABD" w:rsidRPr="00560907" w:rsidRDefault="00961E4D" w:rsidP="00560907">
      <w:pPr>
        <w:pStyle w:val="1"/>
        <w:spacing w:before="240" w:after="240"/>
      </w:pPr>
      <w:bookmarkStart w:id="145" w:name="4_Pre-operational_preparation"/>
      <w:bookmarkStart w:id="146" w:name="_bookmark27"/>
      <w:bookmarkStart w:id="147" w:name="_Toc26046"/>
      <w:bookmarkStart w:id="148" w:name="_Toc1857"/>
      <w:bookmarkStart w:id="149" w:name="_Toc32070"/>
      <w:bookmarkStart w:id="150" w:name="_Toc154667407"/>
      <w:bookmarkEnd w:id="145"/>
      <w:bookmarkEnd w:id="146"/>
      <w:r w:rsidRPr="00560907">
        <w:lastRenderedPageBreak/>
        <w:t>4</w:t>
      </w:r>
      <w:r w:rsidR="00560907" w:rsidRPr="00560907">
        <w:t xml:space="preserve"> </w:t>
      </w:r>
      <w:proofErr w:type="gramStart"/>
      <w:r w:rsidRPr="00560907">
        <w:t>Pre-operational</w:t>
      </w:r>
      <w:proofErr w:type="gramEnd"/>
      <w:r w:rsidRPr="00560907">
        <w:t xml:space="preserve"> preparation</w:t>
      </w:r>
      <w:bookmarkEnd w:id="147"/>
      <w:bookmarkEnd w:id="148"/>
      <w:bookmarkEnd w:id="149"/>
      <w:bookmarkEnd w:id="150"/>
      <w:r w:rsidRPr="00560907">
        <w:t xml:space="preserve">  </w:t>
      </w:r>
    </w:p>
    <w:p w14:paraId="30A774D3" w14:textId="26DC4480" w:rsidR="00C85ABD" w:rsidRPr="00560907" w:rsidRDefault="00961E4D" w:rsidP="00560907">
      <w:pPr>
        <w:pStyle w:val="2"/>
        <w:spacing w:before="240" w:after="240"/>
      </w:pPr>
      <w:bookmarkStart w:id="151" w:name="_bookmark28"/>
      <w:bookmarkStart w:id="152" w:name="4.1_Placement_of_machines"/>
      <w:bookmarkStart w:id="153" w:name="_Toc25269"/>
      <w:bookmarkStart w:id="154" w:name="_Toc31428"/>
      <w:bookmarkStart w:id="155" w:name="_Toc32343"/>
      <w:bookmarkStart w:id="156" w:name="_Toc154667408"/>
      <w:bookmarkEnd w:id="151"/>
      <w:bookmarkEnd w:id="152"/>
      <w:r w:rsidRPr="00560907">
        <w:t>4.1</w:t>
      </w:r>
      <w:r w:rsidR="00560907">
        <w:t xml:space="preserve"> </w:t>
      </w:r>
      <w:r w:rsidRPr="00560907">
        <w:t>Placement of machines</w:t>
      </w:r>
      <w:bookmarkEnd w:id="153"/>
      <w:bookmarkEnd w:id="154"/>
      <w:bookmarkEnd w:id="155"/>
      <w:bookmarkEnd w:id="156"/>
    </w:p>
    <w:p w14:paraId="23397EAC" w14:textId="77777777" w:rsidR="00C85ABD" w:rsidRDefault="00961E4D" w:rsidP="00994796">
      <w:r>
        <w:rPr>
          <w:shd w:val="clear" w:color="auto" w:fill="FF0000"/>
        </w:rPr>
        <w:t xml:space="preserve">The machine is not suitable for and cannot be installed </w:t>
      </w:r>
      <w:proofErr w:type="gramStart"/>
      <w:r>
        <w:rPr>
          <w:shd w:val="clear" w:color="auto" w:fill="FF0000"/>
        </w:rPr>
        <w:t>outdoors</w:t>
      </w:r>
      <w:r>
        <w:t>, but</w:t>
      </w:r>
      <w:proofErr w:type="gramEnd"/>
      <w:r>
        <w:t xml:space="preserve"> needs to be installed in</w:t>
      </w:r>
      <w:r>
        <w:rPr>
          <w:spacing w:val="-102"/>
        </w:rPr>
        <w:t xml:space="preserve"> </w:t>
      </w:r>
      <w:r>
        <w:t>a</w:t>
      </w:r>
      <w:r>
        <w:rPr>
          <w:spacing w:val="-16"/>
        </w:rPr>
        <w:t xml:space="preserve"> </w:t>
      </w:r>
      <w:r>
        <w:t>dry</w:t>
      </w:r>
      <w:r>
        <w:rPr>
          <w:spacing w:val="-15"/>
        </w:rPr>
        <w:t xml:space="preserve"> </w:t>
      </w:r>
      <w:r>
        <w:t>room</w:t>
      </w:r>
      <w:r>
        <w:rPr>
          <w:spacing w:val="-15"/>
        </w:rPr>
        <w:t xml:space="preserve"> </w:t>
      </w:r>
      <w:r>
        <w:t>at</w:t>
      </w:r>
      <w:r>
        <w:rPr>
          <w:spacing w:val="-15"/>
        </w:rPr>
        <w:t xml:space="preserve"> </w:t>
      </w:r>
      <w:r>
        <w:t>an</w:t>
      </w:r>
      <w:r>
        <w:rPr>
          <w:spacing w:val="-15"/>
        </w:rPr>
        <w:t xml:space="preserve"> </w:t>
      </w:r>
      <w:r>
        <w:t>ambient</w:t>
      </w:r>
      <w:r>
        <w:rPr>
          <w:spacing w:val="-15"/>
        </w:rPr>
        <w:t xml:space="preserve"> </w:t>
      </w:r>
      <w:r>
        <w:t>temperature</w:t>
      </w:r>
      <w:r>
        <w:rPr>
          <w:spacing w:val="-14"/>
        </w:rPr>
        <w:t xml:space="preserve"> </w:t>
      </w:r>
      <w:r>
        <w:t>of</w:t>
      </w:r>
      <w:r>
        <w:rPr>
          <w:spacing w:val="-15"/>
        </w:rPr>
        <w:t xml:space="preserve"> </w:t>
      </w:r>
      <w:r>
        <w:t>between</w:t>
      </w:r>
      <w:r>
        <w:rPr>
          <w:spacing w:val="-11"/>
        </w:rPr>
        <w:t xml:space="preserve"> </w:t>
      </w:r>
      <w:r>
        <w:t>5°C</w:t>
      </w:r>
      <w:r>
        <w:rPr>
          <w:spacing w:val="-8"/>
        </w:rPr>
        <w:t xml:space="preserve"> </w:t>
      </w:r>
      <w:r>
        <w:t>and</w:t>
      </w:r>
      <w:r>
        <w:rPr>
          <w:spacing w:val="-14"/>
        </w:rPr>
        <w:t xml:space="preserve"> </w:t>
      </w:r>
      <w:r>
        <w:t>35°C</w:t>
      </w:r>
      <w:r>
        <w:rPr>
          <w:spacing w:val="-8"/>
        </w:rPr>
        <w:t xml:space="preserve"> </w:t>
      </w:r>
      <w:r>
        <w:t>and</w:t>
      </w:r>
      <w:r>
        <w:rPr>
          <w:spacing w:val="-15"/>
        </w:rPr>
        <w:t xml:space="preserve"> </w:t>
      </w:r>
      <w:r>
        <w:t>not</w:t>
      </w:r>
      <w:r>
        <w:rPr>
          <w:spacing w:val="-14"/>
        </w:rPr>
        <w:t xml:space="preserve"> </w:t>
      </w:r>
      <w:r>
        <w:t>in</w:t>
      </w:r>
      <w:r>
        <w:rPr>
          <w:spacing w:val="-16"/>
        </w:rPr>
        <w:t xml:space="preserve"> </w:t>
      </w:r>
      <w:r>
        <w:t>a</w:t>
      </w:r>
      <w:r>
        <w:rPr>
          <w:spacing w:val="-13"/>
        </w:rPr>
        <w:t xml:space="preserve"> </w:t>
      </w:r>
      <w:r>
        <w:t>humid</w:t>
      </w:r>
      <w:r>
        <w:rPr>
          <w:spacing w:val="-14"/>
        </w:rPr>
        <w:t xml:space="preserve"> </w:t>
      </w:r>
      <w:r>
        <w:t>environment</w:t>
      </w:r>
      <w:r>
        <w:rPr>
          <w:spacing w:val="-15"/>
        </w:rPr>
        <w:t xml:space="preserve"> </w:t>
      </w:r>
      <w:r>
        <w:t>with</w:t>
      </w:r>
      <w:r>
        <w:rPr>
          <w:spacing w:val="1"/>
        </w:rPr>
        <w:t xml:space="preserve"> </w:t>
      </w:r>
      <w:r>
        <w:t>air</w:t>
      </w:r>
      <w:r>
        <w:rPr>
          <w:spacing w:val="-4"/>
        </w:rPr>
        <w:t xml:space="preserve"> </w:t>
      </w:r>
      <w:r>
        <w:t>and</w:t>
      </w:r>
      <w:r>
        <w:rPr>
          <w:spacing w:val="-2"/>
        </w:rPr>
        <w:t xml:space="preserve"> </w:t>
      </w:r>
      <w:r>
        <w:t>water</w:t>
      </w:r>
      <w:r>
        <w:rPr>
          <w:spacing w:val="-4"/>
        </w:rPr>
        <w:t xml:space="preserve"> </w:t>
      </w:r>
      <w:r>
        <w:t xml:space="preserve">jets. </w:t>
      </w:r>
    </w:p>
    <w:p w14:paraId="6FBD52EA" w14:textId="77777777" w:rsidR="00C85ABD" w:rsidRDefault="00961E4D" w:rsidP="00994796">
      <w:r>
        <w:rPr>
          <w:w w:val="95"/>
        </w:rPr>
        <w:t>The machine will be positioned against a wall with a minimum back distance of 6 cm against the wall for</w:t>
      </w:r>
      <w:r>
        <w:rPr>
          <w:spacing w:val="-97"/>
          <w:w w:val="95"/>
        </w:rPr>
        <w:t xml:space="preserve"> </w:t>
      </w:r>
      <w:r>
        <w:rPr>
          <w:w w:val="95"/>
        </w:rPr>
        <w:t>effective</w:t>
      </w:r>
      <w:r>
        <w:rPr>
          <w:spacing w:val="-5"/>
          <w:w w:val="95"/>
        </w:rPr>
        <w:t xml:space="preserve"> </w:t>
      </w:r>
      <w:r>
        <w:rPr>
          <w:w w:val="95"/>
        </w:rPr>
        <w:t>fan</w:t>
      </w:r>
      <w:r>
        <w:rPr>
          <w:spacing w:val="-5"/>
          <w:w w:val="95"/>
        </w:rPr>
        <w:t xml:space="preserve"> </w:t>
      </w:r>
      <w:r>
        <w:rPr>
          <w:w w:val="95"/>
        </w:rPr>
        <w:t>ventilation,</w:t>
      </w:r>
      <w:r>
        <w:rPr>
          <w:spacing w:val="-6"/>
          <w:w w:val="95"/>
        </w:rPr>
        <w:t xml:space="preserve"> </w:t>
      </w:r>
      <w:r>
        <w:rPr>
          <w:w w:val="95"/>
        </w:rPr>
        <w:t>and</w:t>
      </w:r>
      <w:r>
        <w:rPr>
          <w:spacing w:val="-4"/>
          <w:w w:val="95"/>
        </w:rPr>
        <w:t xml:space="preserve"> </w:t>
      </w:r>
      <w:r>
        <w:rPr>
          <w:w w:val="95"/>
        </w:rPr>
        <w:t>the</w:t>
      </w:r>
      <w:r>
        <w:rPr>
          <w:spacing w:val="-4"/>
          <w:w w:val="95"/>
        </w:rPr>
        <w:t xml:space="preserve"> </w:t>
      </w:r>
      <w:r>
        <w:rPr>
          <w:w w:val="95"/>
        </w:rPr>
        <w:t>machine</w:t>
      </w:r>
      <w:r>
        <w:rPr>
          <w:spacing w:val="-6"/>
          <w:w w:val="95"/>
        </w:rPr>
        <w:t xml:space="preserve"> </w:t>
      </w:r>
      <w:r>
        <w:rPr>
          <w:w w:val="95"/>
        </w:rPr>
        <w:t>should</w:t>
      </w:r>
      <w:r>
        <w:rPr>
          <w:spacing w:val="-6"/>
          <w:w w:val="95"/>
        </w:rPr>
        <w:t xml:space="preserve"> </w:t>
      </w:r>
      <w:r>
        <w:rPr>
          <w:w w:val="95"/>
        </w:rPr>
        <w:t>be</w:t>
      </w:r>
      <w:r>
        <w:rPr>
          <w:spacing w:val="-6"/>
          <w:w w:val="95"/>
        </w:rPr>
        <w:t xml:space="preserve"> </w:t>
      </w:r>
      <w:r>
        <w:rPr>
          <w:w w:val="95"/>
        </w:rPr>
        <w:t>positioned</w:t>
      </w:r>
      <w:r>
        <w:rPr>
          <w:spacing w:val="-7"/>
          <w:w w:val="95"/>
        </w:rPr>
        <w:t xml:space="preserve"> </w:t>
      </w:r>
      <w:r>
        <w:rPr>
          <w:w w:val="95"/>
        </w:rPr>
        <w:t>with</w:t>
      </w:r>
      <w:r>
        <w:rPr>
          <w:spacing w:val="-6"/>
          <w:w w:val="95"/>
        </w:rPr>
        <w:t xml:space="preserve"> </w:t>
      </w:r>
      <w:r>
        <w:rPr>
          <w:w w:val="95"/>
        </w:rPr>
        <w:t>a</w:t>
      </w:r>
      <w:r>
        <w:rPr>
          <w:spacing w:val="-6"/>
          <w:w w:val="95"/>
        </w:rPr>
        <w:t xml:space="preserve"> </w:t>
      </w:r>
      <w:r>
        <w:rPr>
          <w:w w:val="95"/>
        </w:rPr>
        <w:t>maximum</w:t>
      </w:r>
      <w:r>
        <w:rPr>
          <w:spacing w:val="-7"/>
          <w:w w:val="95"/>
        </w:rPr>
        <w:t xml:space="preserve"> </w:t>
      </w:r>
      <w:r>
        <w:rPr>
          <w:w w:val="95"/>
        </w:rPr>
        <w:t>tilt</w:t>
      </w:r>
      <w:r>
        <w:rPr>
          <w:spacing w:val="-7"/>
          <w:w w:val="95"/>
        </w:rPr>
        <w:t xml:space="preserve"> </w:t>
      </w:r>
      <w:r>
        <w:rPr>
          <w:w w:val="95"/>
        </w:rPr>
        <w:t>angle</w:t>
      </w:r>
      <w:r>
        <w:rPr>
          <w:spacing w:val="-6"/>
          <w:w w:val="95"/>
        </w:rPr>
        <w:t xml:space="preserve"> </w:t>
      </w:r>
      <w:r>
        <w:rPr>
          <w:w w:val="95"/>
        </w:rPr>
        <w:t>of</w:t>
      </w:r>
      <w:r>
        <w:rPr>
          <w:spacing w:val="-7"/>
          <w:w w:val="95"/>
        </w:rPr>
        <w:t xml:space="preserve"> </w:t>
      </w:r>
      <w:r>
        <w:rPr>
          <w:w w:val="95"/>
        </w:rPr>
        <w:t>no</w:t>
      </w:r>
      <w:r>
        <w:t xml:space="preserve"> </w:t>
      </w:r>
    </w:p>
    <w:p w14:paraId="4D22D152" w14:textId="77777777" w:rsidR="00C85ABD" w:rsidRDefault="00961E4D" w:rsidP="00994796">
      <w:r>
        <w:rPr>
          <w:spacing w:val="-12"/>
        </w:rPr>
        <w:t>More</w:t>
      </w:r>
      <w:r>
        <w:rPr>
          <w:spacing w:val="-17"/>
        </w:rPr>
        <w:t xml:space="preserve"> </w:t>
      </w:r>
      <w:r>
        <w:rPr>
          <w:spacing w:val="-11"/>
        </w:rPr>
        <w:t>than</w:t>
      </w:r>
      <w:r>
        <w:rPr>
          <w:spacing w:val="-16"/>
        </w:rPr>
        <w:t xml:space="preserve"> </w:t>
      </w:r>
      <w:r>
        <w:rPr>
          <w:spacing w:val="-11"/>
        </w:rPr>
        <w:t>2</w:t>
      </w:r>
      <w:r>
        <w:rPr>
          <w:spacing w:val="1"/>
        </w:rPr>
        <w:t xml:space="preserve"> </w:t>
      </w:r>
      <w:r>
        <w:rPr>
          <w:spacing w:val="-11"/>
        </w:rPr>
        <w:t>degrees.</w:t>
      </w:r>
      <w:r>
        <w:t xml:space="preserve"> </w:t>
      </w:r>
    </w:p>
    <w:p w14:paraId="6107CE93" w14:textId="6B3CA75B" w:rsidR="00C85ABD" w:rsidRPr="00560907" w:rsidRDefault="00961E4D" w:rsidP="00994796">
      <w:r>
        <w:rPr>
          <w:w w:val="95"/>
        </w:rPr>
        <w:t>If</w:t>
      </w:r>
      <w:r>
        <w:rPr>
          <w:spacing w:val="-12"/>
          <w:w w:val="95"/>
        </w:rPr>
        <w:t xml:space="preserve"> </w:t>
      </w:r>
      <w:r>
        <w:rPr>
          <w:w w:val="95"/>
        </w:rPr>
        <w:t>required,</w:t>
      </w:r>
      <w:r>
        <w:rPr>
          <w:spacing w:val="-12"/>
          <w:w w:val="95"/>
        </w:rPr>
        <w:t xml:space="preserve"> </w:t>
      </w:r>
      <w:r>
        <w:rPr>
          <w:w w:val="95"/>
        </w:rPr>
        <w:t>adjust</w:t>
      </w:r>
      <w:r>
        <w:rPr>
          <w:spacing w:val="-12"/>
          <w:w w:val="95"/>
        </w:rPr>
        <w:t xml:space="preserve"> </w:t>
      </w:r>
      <w:r>
        <w:rPr>
          <w:w w:val="95"/>
        </w:rPr>
        <w:t>the</w:t>
      </w:r>
      <w:r>
        <w:rPr>
          <w:spacing w:val="-12"/>
          <w:w w:val="95"/>
        </w:rPr>
        <w:t xml:space="preserve"> </w:t>
      </w:r>
      <w:r>
        <w:rPr>
          <w:w w:val="95"/>
        </w:rPr>
        <w:t>feet</w:t>
      </w:r>
      <w:r>
        <w:rPr>
          <w:spacing w:val="-12"/>
          <w:w w:val="95"/>
        </w:rPr>
        <w:t xml:space="preserve"> </w:t>
      </w:r>
      <w:r>
        <w:rPr>
          <w:w w:val="95"/>
        </w:rPr>
        <w:t>appropriately</w:t>
      </w:r>
      <w:r>
        <w:rPr>
          <w:spacing w:val="-12"/>
          <w:w w:val="95"/>
        </w:rPr>
        <w:t xml:space="preserve"> </w:t>
      </w:r>
      <w:r>
        <w:rPr>
          <w:w w:val="95"/>
        </w:rPr>
        <w:t>to</w:t>
      </w:r>
      <w:r>
        <w:rPr>
          <w:spacing w:val="-12"/>
          <w:w w:val="95"/>
        </w:rPr>
        <w:t xml:space="preserve"> </w:t>
      </w:r>
      <w:r>
        <w:rPr>
          <w:w w:val="95"/>
        </w:rPr>
        <w:t>keep</w:t>
      </w:r>
      <w:r>
        <w:rPr>
          <w:spacing w:val="-11"/>
          <w:w w:val="95"/>
        </w:rPr>
        <w:t xml:space="preserve"> </w:t>
      </w:r>
      <w:r>
        <w:rPr>
          <w:w w:val="95"/>
        </w:rPr>
        <w:t>the</w:t>
      </w:r>
      <w:r>
        <w:rPr>
          <w:spacing w:val="-12"/>
          <w:w w:val="95"/>
        </w:rPr>
        <w:t xml:space="preserve"> </w:t>
      </w:r>
      <w:r>
        <w:rPr>
          <w:w w:val="95"/>
        </w:rPr>
        <w:t>machine</w:t>
      </w:r>
      <w:r>
        <w:rPr>
          <w:spacing w:val="-12"/>
          <w:w w:val="95"/>
        </w:rPr>
        <w:t xml:space="preserve"> </w:t>
      </w:r>
      <w:r>
        <w:rPr>
          <w:w w:val="95"/>
        </w:rPr>
        <w:t>as</w:t>
      </w:r>
      <w:r>
        <w:rPr>
          <w:spacing w:val="-11"/>
          <w:w w:val="95"/>
        </w:rPr>
        <w:t xml:space="preserve"> </w:t>
      </w:r>
      <w:r>
        <w:rPr>
          <w:w w:val="95"/>
        </w:rPr>
        <w:t>horizontal</w:t>
      </w:r>
      <w:r>
        <w:rPr>
          <w:spacing w:val="-12"/>
          <w:w w:val="95"/>
        </w:rPr>
        <w:t xml:space="preserve"> </w:t>
      </w:r>
      <w:r>
        <w:rPr>
          <w:w w:val="95"/>
        </w:rPr>
        <w:t>as</w:t>
      </w:r>
      <w:r>
        <w:rPr>
          <w:spacing w:val="-12"/>
          <w:w w:val="95"/>
        </w:rPr>
        <w:t xml:space="preserve"> </w:t>
      </w:r>
      <w:r>
        <w:rPr>
          <w:w w:val="95"/>
        </w:rPr>
        <w:t>possible.</w:t>
      </w:r>
      <w:r>
        <w:t xml:space="preserve"> </w:t>
      </w:r>
    </w:p>
    <w:p w14:paraId="4A194347" w14:textId="550C1BAB" w:rsidR="00C85ABD" w:rsidRPr="00560907" w:rsidRDefault="00961E4D" w:rsidP="00560907">
      <w:pPr>
        <w:pStyle w:val="2"/>
        <w:spacing w:before="240" w:after="240"/>
      </w:pPr>
      <w:bookmarkStart w:id="157" w:name="4.2_Payment_Systems"/>
      <w:bookmarkStart w:id="158" w:name="_Toc12840"/>
      <w:bookmarkStart w:id="159" w:name="_Toc647"/>
      <w:bookmarkStart w:id="160" w:name="_Toc12023"/>
      <w:bookmarkStart w:id="161" w:name="_Toc154667409"/>
      <w:bookmarkEnd w:id="157"/>
      <w:r w:rsidRPr="00560907">
        <w:t>4.2</w:t>
      </w:r>
      <w:r w:rsidR="00D40474">
        <w:t xml:space="preserve"> </w:t>
      </w:r>
      <w:r w:rsidRPr="00560907">
        <w:t>Payment Systems</w:t>
      </w:r>
      <w:bookmarkEnd w:id="158"/>
      <w:bookmarkEnd w:id="159"/>
      <w:bookmarkEnd w:id="160"/>
      <w:bookmarkEnd w:id="161"/>
    </w:p>
    <w:p w14:paraId="280093A1" w14:textId="627C1D45" w:rsidR="00C85ABD" w:rsidRPr="00994796" w:rsidRDefault="00961E4D" w:rsidP="00994796">
      <w:r>
        <w:rPr>
          <w:w w:val="95"/>
          <w:shd w:val="clear" w:color="auto" w:fill="FF0000"/>
        </w:rPr>
        <w:t xml:space="preserve">Mobile payments such as WeChat and Alipay for machines (please inform </w:t>
      </w:r>
      <w:r w:rsidR="00561E91">
        <w:rPr>
          <w:w w:val="95"/>
          <w:shd w:val="clear" w:color="auto" w:fill="FF0000"/>
          <w:lang w:eastAsia="zh-CN"/>
        </w:rPr>
        <w:t>EVOCA</w:t>
      </w:r>
      <w:r>
        <w:rPr>
          <w:w w:val="95"/>
          <w:shd w:val="clear" w:color="auto" w:fill="FF0000"/>
        </w:rPr>
        <w:t xml:space="preserve"> pre-sales staff of the Alipay</w:t>
      </w:r>
      <w:r>
        <w:rPr>
          <w:spacing w:val="-97"/>
          <w:w w:val="95"/>
        </w:rPr>
        <w:t xml:space="preserve"> </w:t>
      </w:r>
      <w:r>
        <w:rPr>
          <w:w w:val="94"/>
          <w:shd w:val="clear" w:color="auto" w:fill="FF0000"/>
        </w:rPr>
        <w:t>a</w:t>
      </w:r>
      <w:r>
        <w:rPr>
          <w:spacing w:val="1"/>
          <w:w w:val="94"/>
          <w:shd w:val="clear" w:color="auto" w:fill="FF0000"/>
        </w:rPr>
        <w:t>n</w:t>
      </w:r>
      <w:r>
        <w:rPr>
          <w:w w:val="94"/>
          <w:shd w:val="clear" w:color="auto" w:fill="FF0000"/>
        </w:rPr>
        <w:t>d</w:t>
      </w:r>
      <w:r>
        <w:rPr>
          <w:spacing w:val="1"/>
          <w:w w:val="94"/>
          <w:shd w:val="clear" w:color="auto" w:fill="FF0000"/>
        </w:rPr>
        <w:t xml:space="preserve"> </w:t>
      </w:r>
      <w:r>
        <w:rPr>
          <w:spacing w:val="-1"/>
          <w:w w:val="94"/>
          <w:shd w:val="clear" w:color="auto" w:fill="FF0000"/>
        </w:rPr>
        <w:t>W</w:t>
      </w:r>
      <w:r>
        <w:rPr>
          <w:w w:val="94"/>
          <w:shd w:val="clear" w:color="auto" w:fill="FF0000"/>
        </w:rPr>
        <w:t>e</w:t>
      </w:r>
      <w:r>
        <w:rPr>
          <w:spacing w:val="1"/>
          <w:w w:val="94"/>
          <w:shd w:val="clear" w:color="auto" w:fill="FF0000"/>
        </w:rPr>
        <w:t>C</w:t>
      </w:r>
      <w:r>
        <w:rPr>
          <w:spacing w:val="-1"/>
          <w:w w:val="94"/>
          <w:shd w:val="clear" w:color="auto" w:fill="FF0000"/>
        </w:rPr>
        <w:t>h</w:t>
      </w:r>
      <w:r>
        <w:rPr>
          <w:w w:val="94"/>
          <w:shd w:val="clear" w:color="auto" w:fill="FF0000"/>
        </w:rPr>
        <w:t>a</w:t>
      </w:r>
      <w:r>
        <w:rPr>
          <w:spacing w:val="1"/>
          <w:w w:val="94"/>
          <w:shd w:val="clear" w:color="auto" w:fill="FF0000"/>
        </w:rPr>
        <w:t>t</w:t>
      </w:r>
      <w:r>
        <w:rPr>
          <w:w w:val="94"/>
          <w:shd w:val="clear" w:color="auto" w:fill="FF0000"/>
        </w:rPr>
        <w:t xml:space="preserve"> inte</w:t>
      </w:r>
      <w:r>
        <w:rPr>
          <w:spacing w:val="1"/>
          <w:w w:val="94"/>
          <w:shd w:val="clear" w:color="auto" w:fill="FF0000"/>
        </w:rPr>
        <w:t>r</w:t>
      </w:r>
      <w:r>
        <w:rPr>
          <w:spacing w:val="-1"/>
          <w:w w:val="94"/>
          <w:shd w:val="clear" w:color="auto" w:fill="FF0000"/>
        </w:rPr>
        <w:t>f</w:t>
      </w:r>
      <w:r>
        <w:rPr>
          <w:w w:val="94"/>
          <w:shd w:val="clear" w:color="auto" w:fill="FF0000"/>
        </w:rPr>
        <w:t>a</w:t>
      </w:r>
      <w:r>
        <w:rPr>
          <w:spacing w:val="1"/>
          <w:w w:val="94"/>
          <w:shd w:val="clear" w:color="auto" w:fill="FF0000"/>
        </w:rPr>
        <w:t>c</w:t>
      </w:r>
      <w:r>
        <w:rPr>
          <w:spacing w:val="-1"/>
          <w:w w:val="94"/>
          <w:shd w:val="clear" w:color="auto" w:fill="FF0000"/>
        </w:rPr>
        <w:t>e</w:t>
      </w:r>
      <w:r>
        <w:rPr>
          <w:w w:val="94"/>
          <w:shd w:val="clear" w:color="auto" w:fill="FF0000"/>
        </w:rPr>
        <w:t>s</w:t>
      </w:r>
      <w:r>
        <w:rPr>
          <w:spacing w:val="1"/>
          <w:w w:val="94"/>
          <w:shd w:val="clear" w:color="auto" w:fill="FF0000"/>
        </w:rPr>
        <w:t xml:space="preserve"> </w:t>
      </w:r>
      <w:r>
        <w:rPr>
          <w:w w:val="94"/>
          <w:shd w:val="clear" w:color="auto" w:fill="FF0000"/>
        </w:rPr>
        <w:t>for t</w:t>
      </w:r>
      <w:r>
        <w:rPr>
          <w:spacing w:val="1"/>
          <w:w w:val="94"/>
          <w:shd w:val="clear" w:color="auto" w:fill="FF0000"/>
        </w:rPr>
        <w:t>h</w:t>
      </w:r>
      <w:r>
        <w:rPr>
          <w:spacing w:val="-1"/>
          <w:w w:val="94"/>
          <w:shd w:val="clear" w:color="auto" w:fill="FF0000"/>
        </w:rPr>
        <w:t>e</w:t>
      </w:r>
      <w:r>
        <w:rPr>
          <w:w w:val="94"/>
          <w:shd w:val="clear" w:color="auto" w:fill="FF0000"/>
        </w:rPr>
        <w:t xml:space="preserve"> </w:t>
      </w:r>
      <w:r>
        <w:rPr>
          <w:spacing w:val="1"/>
          <w:w w:val="94"/>
          <w:shd w:val="clear" w:color="auto" w:fill="FF0000"/>
        </w:rPr>
        <w:t>c</w:t>
      </w:r>
      <w:r>
        <w:rPr>
          <w:spacing w:val="-1"/>
          <w:w w:val="94"/>
          <w:shd w:val="clear" w:color="auto" w:fill="FF0000"/>
        </w:rPr>
        <w:t>o</w:t>
      </w:r>
      <w:r>
        <w:rPr>
          <w:w w:val="94"/>
          <w:shd w:val="clear" w:color="auto" w:fill="FF0000"/>
        </w:rPr>
        <w:t>r</w:t>
      </w:r>
      <w:r>
        <w:rPr>
          <w:spacing w:val="1"/>
          <w:w w:val="94"/>
          <w:shd w:val="clear" w:color="auto" w:fill="FF0000"/>
        </w:rPr>
        <w:t>p</w:t>
      </w:r>
      <w:r>
        <w:rPr>
          <w:w w:val="94"/>
          <w:shd w:val="clear" w:color="auto" w:fill="FF0000"/>
        </w:rPr>
        <w:t>orate</w:t>
      </w:r>
      <w:r>
        <w:rPr>
          <w:spacing w:val="1"/>
          <w:w w:val="94"/>
          <w:shd w:val="clear" w:color="auto" w:fill="FF0000"/>
        </w:rPr>
        <w:t xml:space="preserve"> </w:t>
      </w:r>
      <w:r>
        <w:rPr>
          <w:spacing w:val="-1"/>
          <w:w w:val="94"/>
          <w:shd w:val="clear" w:color="auto" w:fill="FF0000"/>
        </w:rPr>
        <w:t>v</w:t>
      </w:r>
      <w:r>
        <w:rPr>
          <w:w w:val="94"/>
          <w:shd w:val="clear" w:color="auto" w:fill="FF0000"/>
        </w:rPr>
        <w:t>e</w:t>
      </w:r>
      <w:r>
        <w:rPr>
          <w:spacing w:val="1"/>
          <w:w w:val="94"/>
          <w:shd w:val="clear" w:color="auto" w:fill="FF0000"/>
        </w:rPr>
        <w:t>r</w:t>
      </w:r>
      <w:r>
        <w:rPr>
          <w:spacing w:val="-1"/>
          <w:w w:val="94"/>
          <w:shd w:val="clear" w:color="auto" w:fill="FF0000"/>
        </w:rPr>
        <w:t>s</w:t>
      </w:r>
      <w:r>
        <w:rPr>
          <w:w w:val="94"/>
          <w:shd w:val="clear" w:color="auto" w:fill="FF0000"/>
        </w:rPr>
        <w:t>i</w:t>
      </w:r>
      <w:r>
        <w:rPr>
          <w:spacing w:val="1"/>
          <w:w w:val="94"/>
          <w:shd w:val="clear" w:color="auto" w:fill="FF0000"/>
        </w:rPr>
        <w:t>o</w:t>
      </w:r>
      <w:r>
        <w:rPr>
          <w:w w:val="94"/>
          <w:shd w:val="clear" w:color="auto" w:fill="FF0000"/>
        </w:rPr>
        <w:t>n bef</w:t>
      </w:r>
      <w:r>
        <w:rPr>
          <w:spacing w:val="1"/>
          <w:w w:val="94"/>
          <w:shd w:val="clear" w:color="auto" w:fill="FF0000"/>
        </w:rPr>
        <w:t>o</w:t>
      </w:r>
      <w:r>
        <w:rPr>
          <w:spacing w:val="-1"/>
          <w:w w:val="94"/>
          <w:shd w:val="clear" w:color="auto" w:fill="FF0000"/>
        </w:rPr>
        <w:t>r</w:t>
      </w:r>
      <w:r>
        <w:rPr>
          <w:w w:val="94"/>
          <w:shd w:val="clear" w:color="auto" w:fill="FF0000"/>
        </w:rPr>
        <w:t>e</w:t>
      </w:r>
      <w:r>
        <w:rPr>
          <w:spacing w:val="1"/>
          <w:w w:val="94"/>
          <w:shd w:val="clear" w:color="auto" w:fill="FF0000"/>
        </w:rPr>
        <w:t xml:space="preserve"> </w:t>
      </w:r>
      <w:r>
        <w:rPr>
          <w:spacing w:val="-1"/>
          <w:w w:val="94"/>
          <w:shd w:val="clear" w:color="auto" w:fill="FF0000"/>
        </w:rPr>
        <w:t>u</w:t>
      </w:r>
      <w:r>
        <w:rPr>
          <w:w w:val="94"/>
          <w:shd w:val="clear" w:color="auto" w:fill="FF0000"/>
        </w:rPr>
        <w:t>s</w:t>
      </w:r>
      <w:bookmarkStart w:id="162" w:name="4.3_Price_setting"/>
      <w:bookmarkStart w:id="163" w:name="_bookmark29"/>
      <w:bookmarkEnd w:id="162"/>
      <w:bookmarkEnd w:id="163"/>
      <w:r w:rsidR="00911F9C">
        <w:rPr>
          <w:spacing w:val="3"/>
          <w:w w:val="94"/>
          <w:shd w:val="clear" w:color="auto" w:fill="FF0000"/>
        </w:rPr>
        <w:t>e.</w:t>
      </w:r>
    </w:p>
    <w:p w14:paraId="392C6287" w14:textId="2725C37D" w:rsidR="00994796" w:rsidRPr="00994796" w:rsidRDefault="00994796" w:rsidP="00994796">
      <w:pPr>
        <w:pStyle w:val="2"/>
        <w:spacing w:before="240" w:after="240"/>
      </w:pPr>
      <w:bookmarkStart w:id="164" w:name="_Toc3618"/>
      <w:bookmarkStart w:id="165" w:name="_Toc21069"/>
      <w:bookmarkStart w:id="166" w:name="_Toc9449"/>
      <w:bookmarkStart w:id="167" w:name="_Toc154667410"/>
      <w:r w:rsidRPr="00994796">
        <w:t>4.3 Water source</w:t>
      </w:r>
      <w:bookmarkEnd w:id="164"/>
      <w:bookmarkEnd w:id="165"/>
      <w:bookmarkEnd w:id="166"/>
      <w:bookmarkEnd w:id="167"/>
    </w:p>
    <w:p w14:paraId="239A9A14" w14:textId="172BDE41" w:rsidR="00994796" w:rsidRPr="00994796" w:rsidRDefault="00994796" w:rsidP="00994796">
      <w:r>
        <w:t>If the machine is connected to a tap water source (filter must be used</w:t>
      </w:r>
      <w:proofErr w:type="gramStart"/>
      <w:r>
        <w:t>),please</w:t>
      </w:r>
      <w:proofErr w:type="gramEnd"/>
      <w:r>
        <w:t xml:space="preserve"> make sure that the water pressure is between 0.5Bar and 7Bar. Inside the machine, there is a small water tank to remove air from the tap water so as not to affect the accuracy of the boiler temperature control! </w:t>
      </w:r>
    </w:p>
    <w:p w14:paraId="4748E60D" w14:textId="010473AB" w:rsidR="00994796" w:rsidRDefault="00994796" w:rsidP="00994796">
      <w:pPr>
        <w:pStyle w:val="2"/>
        <w:spacing w:before="240" w:after="240"/>
      </w:pPr>
      <w:bookmarkStart w:id="168" w:name="_bookmark31"/>
      <w:bookmarkStart w:id="169" w:name="4.5_Product_Formulation_Setup"/>
      <w:bookmarkStart w:id="170" w:name="_Toc32563"/>
      <w:bookmarkStart w:id="171" w:name="_Toc9234"/>
      <w:bookmarkStart w:id="172" w:name="_Toc10528"/>
      <w:bookmarkStart w:id="173" w:name="_Toc154667411"/>
      <w:bookmarkEnd w:id="168"/>
      <w:bookmarkEnd w:id="169"/>
      <w:r w:rsidRPr="00994796">
        <w:t>4.4 Product Formulation Setup</w:t>
      </w:r>
      <w:bookmarkEnd w:id="170"/>
      <w:bookmarkEnd w:id="171"/>
      <w:bookmarkEnd w:id="172"/>
      <w:bookmarkEnd w:id="173"/>
    </w:p>
    <w:p w14:paraId="05791C20" w14:textId="5A936FE6" w:rsidR="00994796" w:rsidRPr="00994796" w:rsidRDefault="00994796" w:rsidP="00994796">
      <w:r>
        <w:t xml:space="preserve">Please check with </w:t>
      </w:r>
      <w:r w:rsidR="00561E91">
        <w:rPr>
          <w:lang w:eastAsia="zh-CN"/>
        </w:rPr>
        <w:t>EVOCA</w:t>
      </w:r>
      <w:r>
        <w:t xml:space="preserve"> for the first time on the type of drinks and recipe settings! </w:t>
      </w:r>
      <w:proofErr w:type="gramStart"/>
      <w:r w:rsidR="00561E91">
        <w:rPr>
          <w:lang w:eastAsia="zh-CN"/>
        </w:rPr>
        <w:t>EVOCA</w:t>
      </w:r>
      <w:r>
        <w:t xml:space="preserve"> </w:t>
      </w:r>
      <w:r>
        <w:rPr>
          <w:lang w:eastAsia="zh-CN"/>
        </w:rPr>
        <w:t xml:space="preserve"> </w:t>
      </w:r>
      <w:r>
        <w:t>can</w:t>
      </w:r>
      <w:proofErr w:type="gramEnd"/>
      <w:r>
        <w:t xml:space="preserve"> make factory settings and test product recipes for new customers! </w:t>
      </w:r>
    </w:p>
    <w:p w14:paraId="257B79ED" w14:textId="709B4224" w:rsidR="00994796" w:rsidRPr="00994796" w:rsidRDefault="00994796" w:rsidP="00994796">
      <w:pPr>
        <w:pStyle w:val="2"/>
        <w:spacing w:before="240" w:after="240"/>
      </w:pPr>
      <w:bookmarkStart w:id="174" w:name="4.6_User_definitions"/>
      <w:bookmarkStart w:id="175" w:name="_bookmark32"/>
      <w:bookmarkStart w:id="176" w:name="_Toc20810"/>
      <w:bookmarkStart w:id="177" w:name="_Toc8632"/>
      <w:bookmarkStart w:id="178" w:name="_Toc3136"/>
      <w:bookmarkStart w:id="179" w:name="_Toc154667412"/>
      <w:bookmarkEnd w:id="174"/>
      <w:bookmarkEnd w:id="175"/>
      <w:r>
        <w:rPr>
          <w:w w:val="95"/>
          <w:lang w:eastAsia="zh-CN"/>
        </w:rPr>
        <w:t xml:space="preserve">4.5 </w:t>
      </w:r>
      <w:r>
        <w:rPr>
          <w:w w:val="95"/>
        </w:rPr>
        <w:t>User</w:t>
      </w:r>
      <w:r>
        <w:rPr>
          <w:spacing w:val="-21"/>
          <w:w w:val="95"/>
        </w:rPr>
        <w:t xml:space="preserve"> </w:t>
      </w:r>
      <w:r>
        <w:rPr>
          <w:w w:val="95"/>
        </w:rPr>
        <w:t>definitions</w:t>
      </w:r>
      <w:bookmarkEnd w:id="176"/>
      <w:bookmarkEnd w:id="177"/>
      <w:bookmarkEnd w:id="178"/>
      <w:bookmarkEnd w:id="179"/>
    </w:p>
    <w:p w14:paraId="2234B9CE" w14:textId="77777777" w:rsidR="009C28AE" w:rsidRDefault="00994796" w:rsidP="00994796">
      <w:r>
        <w:t xml:space="preserve">User: the consumer, who selects the product according to the machine interface. </w:t>
      </w:r>
    </w:p>
    <w:p w14:paraId="15F642EC" w14:textId="77777777" w:rsidR="009C28AE" w:rsidRDefault="00994796" w:rsidP="00994796">
      <w:r>
        <w:t>Service technician</w:t>
      </w:r>
      <w:r w:rsidR="009C28AE">
        <w:rPr>
          <w:rFonts w:ascii="宋体" w:eastAsia="宋体" w:hAnsi="宋体" w:cs="宋体" w:hint="eastAsia"/>
          <w:lang w:eastAsia="zh-CN"/>
        </w:rPr>
        <w:t>:</w:t>
      </w:r>
      <w:r>
        <w:t xml:space="preserve"> familiar with the hazards of the machine and the technical mechanical equipment. And the ability to set up and maintain and repair. </w:t>
      </w:r>
    </w:p>
    <w:p w14:paraId="045F2F51" w14:textId="22F7C2BB" w:rsidR="00994796" w:rsidRDefault="00994796" w:rsidP="00994796">
      <w:r>
        <w:t xml:space="preserve">The person who sets up the machines and is responsible for their correct installation and maintenance. </w:t>
      </w:r>
    </w:p>
    <w:p w14:paraId="52A6DB5D" w14:textId="77777777" w:rsidR="00994796" w:rsidRDefault="00994796" w:rsidP="00994796">
      <w:r>
        <w:t xml:space="preserve">The person running the machine is responsible for the correct and regular replenishment and cleaning of the machine with raw materials. </w:t>
      </w:r>
    </w:p>
    <w:p w14:paraId="74AB66E9" w14:textId="77777777" w:rsidR="00994796" w:rsidRDefault="00994796">
      <w:pPr>
        <w:spacing w:before="1"/>
        <w:rPr>
          <w:rFonts w:ascii="Times New Roman" w:hAnsi="Times New Roman" w:cs="Times New Roman"/>
          <w:sz w:val="18"/>
        </w:rPr>
        <w:sectPr w:rsidR="00994796">
          <w:headerReference w:type="default" r:id="rId19"/>
          <w:footerReference w:type="default" r:id="rId20"/>
          <w:pgSz w:w="11910" w:h="16840"/>
          <w:pgMar w:top="1157" w:right="686" w:bottom="1157" w:left="629" w:header="560" w:footer="935" w:gutter="0"/>
          <w:cols w:space="720"/>
        </w:sectPr>
      </w:pPr>
    </w:p>
    <w:p w14:paraId="39E8D5FA" w14:textId="77777777" w:rsidR="00994796" w:rsidRPr="00994796" w:rsidRDefault="00994796" w:rsidP="00994796">
      <w:pPr>
        <w:pStyle w:val="1"/>
        <w:spacing w:before="240" w:after="240"/>
      </w:pPr>
      <w:bookmarkStart w:id="180" w:name="5_Machine_installation"/>
      <w:bookmarkStart w:id="181" w:name="_bookmark33"/>
      <w:bookmarkStart w:id="182" w:name="_Toc26450"/>
      <w:bookmarkStart w:id="183" w:name="_Toc154570570"/>
      <w:bookmarkStart w:id="184" w:name="_Toc154667413"/>
      <w:bookmarkEnd w:id="180"/>
      <w:bookmarkEnd w:id="181"/>
      <w:r w:rsidRPr="00994796">
        <w:lastRenderedPageBreak/>
        <w:t>5 Machine Installation</w:t>
      </w:r>
      <w:bookmarkStart w:id="185" w:name="The_following_steps_are_available_for_in"/>
      <w:bookmarkEnd w:id="182"/>
      <w:bookmarkEnd w:id="183"/>
      <w:bookmarkEnd w:id="184"/>
      <w:bookmarkEnd w:id="1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9900"/>
        <w:tblLook w:val="04A0" w:firstRow="1" w:lastRow="0" w:firstColumn="1" w:lastColumn="0" w:noHBand="0" w:noVBand="1"/>
      </w:tblPr>
      <w:tblGrid>
        <w:gridCol w:w="10008"/>
      </w:tblGrid>
      <w:tr w:rsidR="00994796" w:rsidRPr="00C42E97" w14:paraId="3A386AC5" w14:textId="77777777" w:rsidTr="001B1D29">
        <w:trPr>
          <w:trHeight w:val="302"/>
        </w:trPr>
        <w:tc>
          <w:tcPr>
            <w:tcW w:w="10008" w:type="dxa"/>
            <w:tcBorders>
              <w:bottom w:val="single" w:sz="4" w:space="0" w:color="auto"/>
            </w:tcBorders>
            <w:shd w:val="clear" w:color="auto" w:fill="FF9900"/>
          </w:tcPr>
          <w:p w14:paraId="3465A359" w14:textId="77777777" w:rsidR="00994796" w:rsidRPr="00C42E97" w:rsidRDefault="00994796" w:rsidP="001B1D29">
            <w:pPr>
              <w:rPr>
                <w:b/>
              </w:rPr>
            </w:pPr>
            <w:r w:rsidRPr="00C42E97">
              <w:rPr>
                <w:b/>
              </w:rPr>
              <w:t>Attention:</w:t>
            </w:r>
          </w:p>
        </w:tc>
      </w:tr>
      <w:tr w:rsidR="00994796" w:rsidRPr="00C42E97" w14:paraId="0E6C5440" w14:textId="77777777" w:rsidTr="001B1D29">
        <w:trPr>
          <w:trHeight w:val="1154"/>
        </w:trPr>
        <w:tc>
          <w:tcPr>
            <w:tcW w:w="10008" w:type="dxa"/>
            <w:shd w:val="clear" w:color="auto" w:fill="FFCC99"/>
          </w:tcPr>
          <w:p w14:paraId="2164CE73" w14:textId="77777777" w:rsidR="00994796" w:rsidRPr="00C42E97" w:rsidRDefault="00994796" w:rsidP="001B1D29">
            <w:pPr>
              <w:rPr>
                <w:rFonts w:eastAsia="宋体"/>
                <w:lang w:eastAsia="zh-CN"/>
              </w:rPr>
            </w:pPr>
            <w:r w:rsidRPr="00C42E97">
              <w:rPr>
                <w:rFonts w:eastAsia="宋体"/>
                <w:lang w:eastAsia="zh-CN"/>
              </w:rPr>
              <w:t xml:space="preserve">Only personnel who have already been trained to install the machine should do so! </w:t>
            </w:r>
          </w:p>
          <w:p w14:paraId="3350E52C" w14:textId="77777777" w:rsidR="00994796" w:rsidRPr="00C42E97" w:rsidRDefault="00994796" w:rsidP="001B1D29">
            <w:pPr>
              <w:rPr>
                <w:rFonts w:eastAsia="宋体"/>
                <w:lang w:eastAsia="zh-CN"/>
              </w:rPr>
            </w:pPr>
            <w:r w:rsidRPr="00C42E97">
              <w:rPr>
                <w:rFonts w:eastAsia="宋体"/>
                <w:lang w:eastAsia="zh-CN"/>
              </w:rPr>
              <w:t xml:space="preserve">Please read the installation instructions completely and carefully! </w:t>
            </w:r>
          </w:p>
          <w:p w14:paraId="4174A931" w14:textId="77777777" w:rsidR="00994796" w:rsidRPr="00C42E97" w:rsidRDefault="00994796" w:rsidP="001B1D29">
            <w:pPr>
              <w:rPr>
                <w:rFonts w:eastAsia="宋体"/>
                <w:lang w:eastAsia="zh-CN"/>
              </w:rPr>
            </w:pPr>
            <w:r w:rsidRPr="00C42E97">
              <w:rPr>
                <w:rFonts w:eastAsia="宋体"/>
                <w:lang w:eastAsia="zh-CN"/>
              </w:rPr>
              <w:t xml:space="preserve">Please confirm whether the machine is damaged before installation, some damage cases are more hidden! </w:t>
            </w:r>
          </w:p>
          <w:p w14:paraId="338B9F55" w14:textId="48413149" w:rsidR="00994796" w:rsidRPr="00C42E97" w:rsidRDefault="00994796" w:rsidP="001B1D29">
            <w:pPr>
              <w:rPr>
                <w:lang w:eastAsia="zh-CN"/>
              </w:rPr>
            </w:pPr>
            <w:r w:rsidRPr="00C42E97">
              <w:rPr>
                <w:rFonts w:eastAsia="宋体"/>
                <w:lang w:eastAsia="zh-CN"/>
              </w:rPr>
              <w:t xml:space="preserve">If damage is found, please contact the shipping company to claim and take pictures for evidence, and notify </w:t>
            </w:r>
            <w:r w:rsidR="00561E91">
              <w:rPr>
                <w:rFonts w:eastAsia="宋体"/>
                <w:lang w:eastAsia="zh-CN"/>
              </w:rPr>
              <w:t>EVOCA</w:t>
            </w:r>
            <w:r w:rsidRPr="00C42E97">
              <w:rPr>
                <w:rFonts w:eastAsia="宋体"/>
                <w:lang w:eastAsia="zh-CN"/>
              </w:rPr>
              <w:t xml:space="preserve"> immediately to obtain after-sales</w:t>
            </w:r>
          </w:p>
        </w:tc>
      </w:tr>
    </w:tbl>
    <w:p w14:paraId="6CE8E2F4" w14:textId="77777777" w:rsidR="00994796" w:rsidRDefault="00994796" w:rsidP="00994796">
      <w:pPr>
        <w:rPr>
          <w:rFonts w:eastAsiaTheme="minorEastAsia"/>
          <w:lang w:eastAsia="zh-CN"/>
        </w:rPr>
      </w:pPr>
    </w:p>
    <w:tbl>
      <w:tblPr>
        <w:tblpPr w:leftFromText="180" w:rightFromText="180" w:vertAnchor="text" w:horzAnchor="margin" w:tblpY="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8"/>
      </w:tblGrid>
      <w:tr w:rsidR="00994796" w:rsidRPr="00C42E97" w14:paraId="6647DD64" w14:textId="77777777" w:rsidTr="001B1D29">
        <w:tc>
          <w:tcPr>
            <w:tcW w:w="10008" w:type="dxa"/>
            <w:shd w:val="clear" w:color="auto" w:fill="365F91" w:themeFill="accent1" w:themeFillShade="BF"/>
          </w:tcPr>
          <w:p w14:paraId="3D57A453" w14:textId="77777777" w:rsidR="00994796" w:rsidRPr="00C42E97" w:rsidRDefault="00994796" w:rsidP="001B1D29">
            <w:pPr>
              <w:rPr>
                <w:b/>
              </w:rPr>
            </w:pPr>
            <w:r w:rsidRPr="00C42E97">
              <w:rPr>
                <w:b/>
              </w:rPr>
              <w:t>Attention:</w:t>
            </w:r>
          </w:p>
        </w:tc>
      </w:tr>
      <w:tr w:rsidR="00994796" w:rsidRPr="00C42E97" w14:paraId="40FA8004" w14:textId="77777777" w:rsidTr="002E3E39">
        <w:trPr>
          <w:trHeight w:val="1032"/>
        </w:trPr>
        <w:tc>
          <w:tcPr>
            <w:tcW w:w="10008" w:type="dxa"/>
            <w:shd w:val="clear" w:color="auto" w:fill="95B3D7" w:themeFill="accent1" w:themeFillTint="99"/>
          </w:tcPr>
          <w:p w14:paraId="6E052BFA" w14:textId="77777777" w:rsidR="00994796" w:rsidRPr="00C42E97" w:rsidRDefault="00994796" w:rsidP="001B1D29">
            <w:pPr>
              <w:rPr>
                <w:rFonts w:eastAsia="宋体"/>
                <w:lang w:eastAsia="zh-CN"/>
              </w:rPr>
            </w:pPr>
            <w:r w:rsidRPr="00C42E97">
              <w:rPr>
                <w:rFonts w:eastAsia="宋体"/>
                <w:lang w:eastAsia="zh-CN"/>
              </w:rPr>
              <w:t xml:space="preserve">The way the machine is connected to the water source please confirm before installation, currently supports the built-in barrel water way! </w:t>
            </w:r>
          </w:p>
          <w:p w14:paraId="5775102D" w14:textId="52F01942" w:rsidR="00994796" w:rsidRPr="00C42E97" w:rsidRDefault="00994796" w:rsidP="001B1D29">
            <w:pPr>
              <w:rPr>
                <w:lang w:eastAsia="zh-CN"/>
              </w:rPr>
            </w:pPr>
            <w:r w:rsidRPr="00C42E97">
              <w:rPr>
                <w:rFonts w:eastAsia="宋体"/>
                <w:lang w:eastAsia="zh-CN"/>
              </w:rPr>
              <w:t xml:space="preserve">The machine supports up to </w:t>
            </w:r>
            <w:r w:rsidR="0054351B">
              <w:rPr>
                <w:rFonts w:eastAsia="宋体"/>
                <w:lang w:eastAsia="zh-CN"/>
              </w:rPr>
              <w:t>1</w:t>
            </w:r>
            <w:r w:rsidRPr="00C42E97">
              <w:rPr>
                <w:rFonts w:eastAsia="宋体"/>
                <w:lang w:eastAsia="zh-CN"/>
              </w:rPr>
              <w:t xml:space="preserve"> standard </w:t>
            </w:r>
            <w:proofErr w:type="gramStart"/>
            <w:r w:rsidRPr="00C42E97">
              <w:rPr>
                <w:rFonts w:eastAsia="宋体"/>
                <w:lang w:eastAsia="zh-CN"/>
              </w:rPr>
              <w:t>18.9 liter</w:t>
            </w:r>
            <w:proofErr w:type="gramEnd"/>
            <w:r w:rsidRPr="00C42E97">
              <w:rPr>
                <w:rFonts w:eastAsia="宋体"/>
                <w:lang w:eastAsia="zh-CN"/>
              </w:rPr>
              <w:t xml:space="preserve"> buckets of water!</w:t>
            </w:r>
          </w:p>
        </w:tc>
      </w:tr>
    </w:tbl>
    <w:p w14:paraId="53084EBB" w14:textId="77777777" w:rsidR="00994796" w:rsidRDefault="00994796">
      <w:pPr>
        <w:rPr>
          <w:rFonts w:ascii="Times New Roman" w:hAnsi="Times New Roman" w:cs="Times New Roman"/>
          <w:b/>
          <w:bCs/>
        </w:rPr>
      </w:pPr>
    </w:p>
    <w:p w14:paraId="5A1B9893" w14:textId="09DB9ED6" w:rsidR="00C85ABD" w:rsidRPr="00994796" w:rsidRDefault="00961E4D" w:rsidP="00994796">
      <w:pPr>
        <w:rPr>
          <w:b/>
          <w:bCs/>
        </w:rPr>
      </w:pPr>
      <w:r w:rsidRPr="00994796">
        <w:rPr>
          <w:b/>
          <w:bCs/>
        </w:rPr>
        <w:t xml:space="preserve">For initial use there are the following steps. </w:t>
      </w:r>
    </w:p>
    <w:p w14:paraId="6FB919D7" w14:textId="797B6F9F" w:rsidR="00C85ABD" w:rsidRDefault="00C85ABD" w:rsidP="00994796">
      <w:pPr>
        <w:rPr>
          <w:sz w:val="2"/>
        </w:rPr>
      </w:pPr>
    </w:p>
    <w:p w14:paraId="2B21302A" w14:textId="61ED1509" w:rsidR="00C85ABD" w:rsidRDefault="00994796" w:rsidP="00994796">
      <w:r>
        <w:rPr>
          <w:w w:val="95"/>
        </w:rPr>
        <w:t>1.</w:t>
      </w:r>
      <w:r w:rsidR="00961E4D">
        <w:rPr>
          <w:w w:val="95"/>
        </w:rPr>
        <w:t>Placement</w:t>
      </w:r>
      <w:r w:rsidR="00961E4D">
        <w:rPr>
          <w:spacing w:val="-11"/>
          <w:w w:val="95"/>
        </w:rPr>
        <w:t xml:space="preserve"> </w:t>
      </w:r>
      <w:r w:rsidR="00961E4D">
        <w:rPr>
          <w:w w:val="95"/>
        </w:rPr>
        <w:t>of</w:t>
      </w:r>
      <w:r w:rsidR="00961E4D">
        <w:rPr>
          <w:spacing w:val="-11"/>
          <w:w w:val="95"/>
        </w:rPr>
        <w:t xml:space="preserve"> </w:t>
      </w:r>
      <w:r w:rsidR="00961E4D">
        <w:rPr>
          <w:w w:val="95"/>
        </w:rPr>
        <w:t>the</w:t>
      </w:r>
      <w:r w:rsidR="00961E4D">
        <w:rPr>
          <w:spacing w:val="-10"/>
          <w:w w:val="95"/>
        </w:rPr>
        <w:t xml:space="preserve"> </w:t>
      </w:r>
      <w:r w:rsidR="00961E4D">
        <w:rPr>
          <w:w w:val="95"/>
        </w:rPr>
        <w:t>machine</w:t>
      </w:r>
      <w:r w:rsidR="00961E4D">
        <w:rPr>
          <w:spacing w:val="-11"/>
          <w:w w:val="95"/>
        </w:rPr>
        <w:t xml:space="preserve"> </w:t>
      </w:r>
      <w:r w:rsidR="00961E4D">
        <w:rPr>
          <w:w w:val="95"/>
        </w:rPr>
        <w:t>at</w:t>
      </w:r>
      <w:r w:rsidR="00961E4D">
        <w:rPr>
          <w:spacing w:val="-10"/>
          <w:w w:val="95"/>
        </w:rPr>
        <w:t xml:space="preserve"> </w:t>
      </w:r>
      <w:r w:rsidR="00961E4D">
        <w:rPr>
          <w:w w:val="95"/>
        </w:rPr>
        <w:t>the</w:t>
      </w:r>
      <w:r w:rsidR="00961E4D">
        <w:rPr>
          <w:spacing w:val="-11"/>
          <w:w w:val="95"/>
        </w:rPr>
        <w:t xml:space="preserve"> </w:t>
      </w:r>
      <w:r w:rsidR="00961E4D">
        <w:rPr>
          <w:w w:val="95"/>
        </w:rPr>
        <w:t>place</w:t>
      </w:r>
      <w:r w:rsidR="00961E4D">
        <w:rPr>
          <w:spacing w:val="-10"/>
          <w:w w:val="95"/>
        </w:rPr>
        <w:t xml:space="preserve"> </w:t>
      </w:r>
      <w:r w:rsidR="00961E4D">
        <w:rPr>
          <w:w w:val="95"/>
        </w:rPr>
        <w:t>of</w:t>
      </w:r>
      <w:r w:rsidR="00961E4D">
        <w:rPr>
          <w:spacing w:val="-11"/>
          <w:w w:val="95"/>
        </w:rPr>
        <w:t xml:space="preserve"> </w:t>
      </w:r>
      <w:proofErr w:type="gramStart"/>
      <w:r w:rsidR="00961E4D">
        <w:rPr>
          <w:w w:val="95"/>
        </w:rPr>
        <w:t>operation</w:t>
      </w:r>
      <w:r w:rsidR="002E3E39">
        <w:rPr>
          <w:w w:val="95"/>
        </w:rPr>
        <w:t>;</w:t>
      </w:r>
      <w:proofErr w:type="gramEnd"/>
    </w:p>
    <w:p w14:paraId="4370D3E9" w14:textId="2537DC64" w:rsidR="002E3E39" w:rsidRDefault="00994796" w:rsidP="00994796">
      <w:r>
        <w:rPr>
          <w:w w:val="94"/>
        </w:rPr>
        <w:t>2.</w:t>
      </w:r>
      <w:r w:rsidR="00961E4D">
        <w:rPr>
          <w:w w:val="94"/>
        </w:rPr>
        <w:t>U</w:t>
      </w:r>
      <w:r w:rsidR="00961E4D">
        <w:rPr>
          <w:spacing w:val="1"/>
          <w:w w:val="94"/>
        </w:rPr>
        <w:t>n</w:t>
      </w:r>
      <w:r w:rsidR="00961E4D">
        <w:rPr>
          <w:w w:val="94"/>
        </w:rPr>
        <w:t>p</w:t>
      </w:r>
      <w:r w:rsidR="00961E4D">
        <w:rPr>
          <w:spacing w:val="1"/>
          <w:w w:val="94"/>
        </w:rPr>
        <w:t>a</w:t>
      </w:r>
      <w:r w:rsidR="00961E4D">
        <w:rPr>
          <w:spacing w:val="-1"/>
          <w:w w:val="94"/>
        </w:rPr>
        <w:t>c</w:t>
      </w:r>
      <w:r w:rsidR="00961E4D">
        <w:rPr>
          <w:w w:val="94"/>
        </w:rPr>
        <w:t>k</w:t>
      </w:r>
      <w:r w:rsidR="00961E4D">
        <w:rPr>
          <w:spacing w:val="1"/>
          <w:w w:val="94"/>
        </w:rPr>
        <w:t>i</w:t>
      </w:r>
      <w:r w:rsidR="00961E4D">
        <w:rPr>
          <w:spacing w:val="-1"/>
          <w:w w:val="94"/>
        </w:rPr>
        <w:t>n</w:t>
      </w:r>
      <w:r w:rsidR="00961E4D">
        <w:rPr>
          <w:w w:val="94"/>
        </w:rPr>
        <w:t>g</w:t>
      </w:r>
      <w:r w:rsidR="00961E4D">
        <w:rPr>
          <w:spacing w:val="1"/>
          <w:w w:val="94"/>
        </w:rPr>
        <w:t xml:space="preserve"> </w:t>
      </w:r>
      <w:r w:rsidR="00961E4D">
        <w:rPr>
          <w:w w:val="94"/>
        </w:rPr>
        <w:t>the m</w:t>
      </w:r>
      <w:r w:rsidR="00961E4D">
        <w:rPr>
          <w:spacing w:val="1"/>
          <w:w w:val="94"/>
        </w:rPr>
        <w:t>a</w:t>
      </w:r>
      <w:r w:rsidR="00961E4D">
        <w:rPr>
          <w:spacing w:val="-1"/>
          <w:w w:val="94"/>
        </w:rPr>
        <w:t>c</w:t>
      </w:r>
      <w:r w:rsidR="00961E4D">
        <w:rPr>
          <w:w w:val="94"/>
        </w:rPr>
        <w:t>h</w:t>
      </w:r>
      <w:r w:rsidR="00961E4D">
        <w:rPr>
          <w:spacing w:val="1"/>
          <w:w w:val="94"/>
        </w:rPr>
        <w:t>i</w:t>
      </w:r>
      <w:r w:rsidR="00961E4D">
        <w:rPr>
          <w:spacing w:val="-1"/>
          <w:w w:val="94"/>
        </w:rPr>
        <w:t>n</w:t>
      </w:r>
      <w:r w:rsidR="00961E4D">
        <w:rPr>
          <w:w w:val="94"/>
        </w:rPr>
        <w:t>e</w:t>
      </w:r>
      <w:r w:rsidR="00961E4D">
        <w:rPr>
          <w:spacing w:val="1"/>
          <w:w w:val="94"/>
        </w:rPr>
        <w:t xml:space="preserve"> </w:t>
      </w:r>
      <w:r w:rsidR="00961E4D">
        <w:rPr>
          <w:w w:val="94"/>
        </w:rPr>
        <w:t>(adju</w:t>
      </w:r>
      <w:r w:rsidR="00961E4D">
        <w:rPr>
          <w:spacing w:val="1"/>
          <w:w w:val="94"/>
        </w:rPr>
        <w:t>s</w:t>
      </w:r>
      <w:r w:rsidR="00961E4D">
        <w:rPr>
          <w:spacing w:val="-1"/>
          <w:w w:val="94"/>
        </w:rPr>
        <w:t>t</w:t>
      </w:r>
      <w:r w:rsidR="00961E4D">
        <w:rPr>
          <w:w w:val="94"/>
        </w:rPr>
        <w:t>i</w:t>
      </w:r>
      <w:r w:rsidR="00961E4D">
        <w:rPr>
          <w:spacing w:val="1"/>
          <w:w w:val="94"/>
        </w:rPr>
        <w:t>n</w:t>
      </w:r>
      <w:r w:rsidR="00961E4D">
        <w:rPr>
          <w:spacing w:val="-1"/>
          <w:w w:val="94"/>
        </w:rPr>
        <w:t>g</w:t>
      </w:r>
      <w:r w:rsidR="00961E4D">
        <w:rPr>
          <w:w w:val="94"/>
        </w:rPr>
        <w:t xml:space="preserve"> </w:t>
      </w:r>
      <w:r w:rsidR="00961E4D">
        <w:rPr>
          <w:spacing w:val="1"/>
          <w:w w:val="94"/>
        </w:rPr>
        <w:t>t</w:t>
      </w:r>
      <w:r w:rsidR="00961E4D">
        <w:rPr>
          <w:w w:val="94"/>
        </w:rPr>
        <w:t>he ma</w:t>
      </w:r>
      <w:r w:rsidR="00961E4D">
        <w:rPr>
          <w:spacing w:val="1"/>
          <w:w w:val="94"/>
        </w:rPr>
        <w:t>c</w:t>
      </w:r>
      <w:r w:rsidR="00961E4D">
        <w:rPr>
          <w:spacing w:val="-1"/>
          <w:w w:val="94"/>
        </w:rPr>
        <w:t>h</w:t>
      </w:r>
      <w:r w:rsidR="00961E4D">
        <w:rPr>
          <w:w w:val="94"/>
        </w:rPr>
        <w:t>i</w:t>
      </w:r>
      <w:r w:rsidR="00961E4D">
        <w:rPr>
          <w:spacing w:val="1"/>
          <w:w w:val="94"/>
        </w:rPr>
        <w:t>n</w:t>
      </w:r>
      <w:r w:rsidR="00961E4D">
        <w:rPr>
          <w:spacing w:val="-1"/>
          <w:w w:val="94"/>
        </w:rPr>
        <w:t>e</w:t>
      </w:r>
      <w:r w:rsidR="00961E4D">
        <w:rPr>
          <w:w w:val="94"/>
        </w:rPr>
        <w:t>'</w:t>
      </w:r>
      <w:r w:rsidR="00961E4D">
        <w:rPr>
          <w:spacing w:val="1"/>
          <w:w w:val="94"/>
        </w:rPr>
        <w:t>s</w:t>
      </w:r>
      <w:r w:rsidR="00961E4D">
        <w:rPr>
          <w:w w:val="94"/>
        </w:rPr>
        <w:t xml:space="preserve"> feet</w:t>
      </w:r>
      <w:r w:rsidR="00961E4D">
        <w:rPr>
          <w:spacing w:val="1"/>
          <w:w w:val="94"/>
        </w:rPr>
        <w:t xml:space="preserve"> </w:t>
      </w:r>
      <w:r w:rsidR="00961E4D">
        <w:rPr>
          <w:spacing w:val="-1"/>
          <w:w w:val="94"/>
        </w:rPr>
        <w:t>w</w:t>
      </w:r>
      <w:r w:rsidR="00961E4D">
        <w:rPr>
          <w:w w:val="94"/>
        </w:rPr>
        <w:t>h</w:t>
      </w:r>
      <w:r w:rsidR="00961E4D">
        <w:rPr>
          <w:spacing w:val="1"/>
          <w:w w:val="94"/>
        </w:rPr>
        <w:t>e</w:t>
      </w:r>
      <w:r w:rsidR="00961E4D">
        <w:rPr>
          <w:spacing w:val="-1"/>
          <w:w w:val="94"/>
        </w:rPr>
        <w:t>n</w:t>
      </w:r>
      <w:r w:rsidR="00961E4D">
        <w:rPr>
          <w:w w:val="94"/>
        </w:rPr>
        <w:t xml:space="preserve"> </w:t>
      </w:r>
      <w:r w:rsidR="00961E4D">
        <w:rPr>
          <w:spacing w:val="1"/>
          <w:w w:val="94"/>
        </w:rPr>
        <w:t>i</w:t>
      </w:r>
      <w:r w:rsidR="00961E4D">
        <w:rPr>
          <w:w w:val="94"/>
        </w:rPr>
        <w:t xml:space="preserve">t is </w:t>
      </w:r>
      <w:r w:rsidR="00961E4D">
        <w:rPr>
          <w:spacing w:val="1"/>
          <w:w w:val="94"/>
        </w:rPr>
        <w:t>f</w:t>
      </w:r>
      <w:r w:rsidR="00961E4D">
        <w:rPr>
          <w:spacing w:val="-1"/>
          <w:w w:val="94"/>
        </w:rPr>
        <w:t>o</w:t>
      </w:r>
      <w:r w:rsidR="00961E4D">
        <w:rPr>
          <w:w w:val="94"/>
        </w:rPr>
        <w:t>u</w:t>
      </w:r>
      <w:r w:rsidR="00961E4D">
        <w:rPr>
          <w:spacing w:val="1"/>
          <w:w w:val="94"/>
        </w:rPr>
        <w:t>n</w:t>
      </w:r>
      <w:r w:rsidR="00961E4D">
        <w:rPr>
          <w:spacing w:val="-1"/>
          <w:w w:val="94"/>
        </w:rPr>
        <w:t>d</w:t>
      </w:r>
      <w:r w:rsidR="00961E4D">
        <w:rPr>
          <w:w w:val="94"/>
        </w:rPr>
        <w:t xml:space="preserve"> </w:t>
      </w:r>
      <w:r w:rsidR="00961E4D">
        <w:rPr>
          <w:spacing w:val="1"/>
          <w:w w:val="94"/>
        </w:rPr>
        <w:t>t</w:t>
      </w:r>
      <w:r w:rsidR="00961E4D">
        <w:rPr>
          <w:w w:val="94"/>
        </w:rPr>
        <w:t xml:space="preserve">o be </w:t>
      </w:r>
      <w:r w:rsidR="00961E4D">
        <w:rPr>
          <w:spacing w:val="1"/>
          <w:w w:val="94"/>
        </w:rPr>
        <w:t>u</w:t>
      </w:r>
      <w:r w:rsidR="00961E4D">
        <w:rPr>
          <w:spacing w:val="-1"/>
          <w:w w:val="94"/>
        </w:rPr>
        <w:t>n</w:t>
      </w:r>
      <w:r w:rsidR="00961E4D">
        <w:rPr>
          <w:w w:val="94"/>
        </w:rPr>
        <w:t>s</w:t>
      </w:r>
      <w:r w:rsidR="00961E4D">
        <w:rPr>
          <w:spacing w:val="1"/>
          <w:w w:val="94"/>
        </w:rPr>
        <w:t>t</w:t>
      </w:r>
      <w:r w:rsidR="00961E4D">
        <w:rPr>
          <w:spacing w:val="-1"/>
          <w:w w:val="94"/>
        </w:rPr>
        <w:t>a</w:t>
      </w:r>
      <w:r w:rsidR="00961E4D">
        <w:rPr>
          <w:w w:val="94"/>
        </w:rPr>
        <w:t>b</w:t>
      </w:r>
      <w:r w:rsidR="00961E4D">
        <w:rPr>
          <w:spacing w:val="1"/>
          <w:w w:val="94"/>
        </w:rPr>
        <w:t>l</w:t>
      </w:r>
      <w:r w:rsidR="00961E4D">
        <w:rPr>
          <w:w w:val="94"/>
        </w:rPr>
        <w:t xml:space="preserve">e or </w:t>
      </w:r>
      <w:r w:rsidR="00961E4D">
        <w:rPr>
          <w:spacing w:val="1"/>
          <w:w w:val="94"/>
        </w:rPr>
        <w:t>w</w:t>
      </w:r>
      <w:r w:rsidR="00961E4D">
        <w:rPr>
          <w:spacing w:val="-1"/>
          <w:w w:val="94"/>
        </w:rPr>
        <w:t>o</w:t>
      </w:r>
      <w:r w:rsidR="00961E4D">
        <w:rPr>
          <w:w w:val="94"/>
        </w:rPr>
        <w:t>b</w:t>
      </w:r>
      <w:r w:rsidR="00961E4D">
        <w:rPr>
          <w:spacing w:val="1"/>
          <w:w w:val="94"/>
        </w:rPr>
        <w:t>b</w:t>
      </w:r>
      <w:r w:rsidR="00961E4D">
        <w:rPr>
          <w:spacing w:val="-1"/>
          <w:w w:val="94"/>
        </w:rPr>
        <w:t>l</w:t>
      </w:r>
      <w:r w:rsidR="00961E4D">
        <w:rPr>
          <w:spacing w:val="5"/>
          <w:w w:val="94"/>
        </w:rPr>
        <w:t>y</w:t>
      </w:r>
      <w:proofErr w:type="gramStart"/>
      <w:r w:rsidR="002E3E39">
        <w:rPr>
          <w:spacing w:val="5"/>
          <w:w w:val="94"/>
        </w:rPr>
        <w:t>);</w:t>
      </w:r>
      <w:proofErr w:type="gramEnd"/>
    </w:p>
    <w:p w14:paraId="71056B2C" w14:textId="2FA08447" w:rsidR="00C85ABD" w:rsidRDefault="00994796" w:rsidP="00994796">
      <w:r>
        <w:rPr>
          <w:w w:val="94"/>
        </w:rPr>
        <w:t>3.</w:t>
      </w:r>
      <w:r w:rsidR="00961E4D">
        <w:rPr>
          <w:w w:val="94"/>
        </w:rPr>
        <w:t>O</w:t>
      </w:r>
      <w:r w:rsidR="00961E4D">
        <w:rPr>
          <w:spacing w:val="1"/>
          <w:w w:val="94"/>
        </w:rPr>
        <w:t>p</w:t>
      </w:r>
      <w:r w:rsidR="00961E4D">
        <w:rPr>
          <w:w w:val="94"/>
        </w:rPr>
        <w:t>e</w:t>
      </w:r>
      <w:r w:rsidR="00961E4D">
        <w:rPr>
          <w:spacing w:val="1"/>
          <w:w w:val="94"/>
        </w:rPr>
        <w:t>n</w:t>
      </w:r>
      <w:r w:rsidR="00961E4D">
        <w:rPr>
          <w:spacing w:val="-1"/>
          <w:w w:val="94"/>
        </w:rPr>
        <w:t>i</w:t>
      </w:r>
      <w:r w:rsidR="00961E4D">
        <w:rPr>
          <w:w w:val="94"/>
        </w:rPr>
        <w:t>n</w:t>
      </w:r>
      <w:r w:rsidR="00961E4D">
        <w:rPr>
          <w:spacing w:val="1"/>
          <w:w w:val="94"/>
        </w:rPr>
        <w:t>g</w:t>
      </w:r>
      <w:r w:rsidR="00961E4D">
        <w:rPr>
          <w:spacing w:val="-1"/>
          <w:w w:val="94"/>
        </w:rPr>
        <w:t xml:space="preserve"> </w:t>
      </w:r>
      <w:r w:rsidR="00961E4D">
        <w:rPr>
          <w:w w:val="94"/>
        </w:rPr>
        <w:t>t</w:t>
      </w:r>
      <w:r w:rsidR="00961E4D">
        <w:rPr>
          <w:spacing w:val="1"/>
          <w:w w:val="94"/>
        </w:rPr>
        <w:t>h</w:t>
      </w:r>
      <w:r w:rsidR="00961E4D">
        <w:rPr>
          <w:w w:val="94"/>
        </w:rPr>
        <w:t>e mac</w:t>
      </w:r>
      <w:r w:rsidR="00961E4D">
        <w:rPr>
          <w:spacing w:val="1"/>
          <w:w w:val="94"/>
        </w:rPr>
        <w:t>h</w:t>
      </w:r>
      <w:r w:rsidR="00961E4D">
        <w:rPr>
          <w:spacing w:val="-1"/>
          <w:w w:val="94"/>
        </w:rPr>
        <w:t>i</w:t>
      </w:r>
      <w:r w:rsidR="00961E4D">
        <w:rPr>
          <w:w w:val="94"/>
        </w:rPr>
        <w:t>n</w:t>
      </w:r>
      <w:r w:rsidR="00961E4D">
        <w:rPr>
          <w:spacing w:val="1"/>
          <w:w w:val="94"/>
        </w:rPr>
        <w:t>e</w:t>
      </w:r>
      <w:r w:rsidR="00961E4D">
        <w:rPr>
          <w:spacing w:val="-1"/>
          <w:w w:val="94"/>
        </w:rPr>
        <w:t xml:space="preserve"> </w:t>
      </w:r>
      <w:r w:rsidR="00961E4D">
        <w:rPr>
          <w:w w:val="94"/>
        </w:rPr>
        <w:t>d</w:t>
      </w:r>
      <w:r w:rsidR="00961E4D">
        <w:rPr>
          <w:spacing w:val="1"/>
          <w:w w:val="94"/>
        </w:rPr>
        <w:t>o</w:t>
      </w:r>
      <w:r w:rsidR="00961E4D">
        <w:rPr>
          <w:w w:val="94"/>
        </w:rPr>
        <w:t>or wi</w:t>
      </w:r>
      <w:r w:rsidR="00961E4D">
        <w:rPr>
          <w:spacing w:val="1"/>
          <w:w w:val="94"/>
        </w:rPr>
        <w:t>t</w:t>
      </w:r>
      <w:r w:rsidR="00961E4D">
        <w:rPr>
          <w:spacing w:val="-1"/>
          <w:w w:val="94"/>
        </w:rPr>
        <w:t>h</w:t>
      </w:r>
      <w:r w:rsidR="00961E4D">
        <w:rPr>
          <w:w w:val="94"/>
        </w:rPr>
        <w:t xml:space="preserve"> </w:t>
      </w:r>
      <w:r w:rsidR="00961E4D">
        <w:rPr>
          <w:spacing w:val="1"/>
          <w:w w:val="94"/>
        </w:rPr>
        <w:t>t</w:t>
      </w:r>
      <w:r w:rsidR="00961E4D">
        <w:rPr>
          <w:spacing w:val="-1"/>
          <w:w w:val="94"/>
        </w:rPr>
        <w:t>h</w:t>
      </w:r>
      <w:r w:rsidR="00961E4D">
        <w:rPr>
          <w:w w:val="94"/>
        </w:rPr>
        <w:t>e</w:t>
      </w:r>
      <w:r w:rsidR="00961E4D">
        <w:rPr>
          <w:spacing w:val="1"/>
          <w:w w:val="94"/>
        </w:rPr>
        <w:t xml:space="preserve"> </w:t>
      </w:r>
      <w:r w:rsidR="00961E4D">
        <w:rPr>
          <w:w w:val="94"/>
        </w:rPr>
        <w:t>key (</w:t>
      </w:r>
      <w:r w:rsidR="00961E4D">
        <w:rPr>
          <w:spacing w:val="1"/>
          <w:w w:val="94"/>
        </w:rPr>
        <w:t>c</w:t>
      </w:r>
      <w:r w:rsidR="00961E4D">
        <w:rPr>
          <w:spacing w:val="-1"/>
          <w:w w:val="94"/>
        </w:rPr>
        <w:t>h</w:t>
      </w:r>
      <w:r w:rsidR="00961E4D">
        <w:rPr>
          <w:w w:val="94"/>
        </w:rPr>
        <w:t>e</w:t>
      </w:r>
      <w:r w:rsidR="00961E4D">
        <w:rPr>
          <w:spacing w:val="1"/>
          <w:w w:val="94"/>
        </w:rPr>
        <w:t>c</w:t>
      </w:r>
      <w:r w:rsidR="00961E4D">
        <w:rPr>
          <w:spacing w:val="-1"/>
          <w:w w:val="94"/>
        </w:rPr>
        <w:t>k</w:t>
      </w:r>
      <w:r w:rsidR="00961E4D">
        <w:rPr>
          <w:w w:val="94"/>
        </w:rPr>
        <w:t>i</w:t>
      </w:r>
      <w:r w:rsidR="00961E4D">
        <w:rPr>
          <w:spacing w:val="1"/>
          <w:w w:val="94"/>
        </w:rPr>
        <w:t>n</w:t>
      </w:r>
      <w:r w:rsidR="00961E4D">
        <w:rPr>
          <w:w w:val="94"/>
        </w:rPr>
        <w:t>g for</w:t>
      </w:r>
      <w:r w:rsidR="00961E4D">
        <w:rPr>
          <w:spacing w:val="1"/>
          <w:w w:val="94"/>
        </w:rPr>
        <w:t xml:space="preserve"> </w:t>
      </w:r>
      <w:r w:rsidR="00961E4D">
        <w:rPr>
          <w:spacing w:val="-1"/>
          <w:w w:val="94"/>
        </w:rPr>
        <w:t>d</w:t>
      </w:r>
      <w:r w:rsidR="00961E4D">
        <w:rPr>
          <w:w w:val="94"/>
        </w:rPr>
        <w:t>a</w:t>
      </w:r>
      <w:r w:rsidR="00961E4D">
        <w:rPr>
          <w:spacing w:val="1"/>
          <w:w w:val="94"/>
        </w:rPr>
        <w:t>m</w:t>
      </w:r>
      <w:r w:rsidR="00961E4D">
        <w:rPr>
          <w:spacing w:val="-1"/>
          <w:w w:val="94"/>
        </w:rPr>
        <w:t>a</w:t>
      </w:r>
      <w:r w:rsidR="00961E4D">
        <w:rPr>
          <w:w w:val="94"/>
        </w:rPr>
        <w:t>g</w:t>
      </w:r>
      <w:r w:rsidR="00961E4D">
        <w:rPr>
          <w:spacing w:val="1"/>
          <w:w w:val="94"/>
        </w:rPr>
        <w:t>e</w:t>
      </w:r>
      <w:r w:rsidR="00961E4D">
        <w:rPr>
          <w:w w:val="94"/>
        </w:rPr>
        <w:t xml:space="preserve"> to t</w:t>
      </w:r>
      <w:r w:rsidR="00961E4D">
        <w:rPr>
          <w:spacing w:val="1"/>
          <w:w w:val="94"/>
        </w:rPr>
        <w:t>h</w:t>
      </w:r>
      <w:r w:rsidR="00961E4D">
        <w:rPr>
          <w:spacing w:val="-1"/>
          <w:w w:val="94"/>
        </w:rPr>
        <w:t>e</w:t>
      </w:r>
      <w:r w:rsidR="00961E4D">
        <w:rPr>
          <w:w w:val="94"/>
        </w:rPr>
        <w:t xml:space="preserve"> </w:t>
      </w:r>
      <w:r w:rsidR="00961E4D">
        <w:rPr>
          <w:spacing w:val="1"/>
          <w:w w:val="94"/>
        </w:rPr>
        <w:t>i</w:t>
      </w:r>
      <w:r w:rsidR="00961E4D">
        <w:rPr>
          <w:spacing w:val="-1"/>
          <w:w w:val="94"/>
        </w:rPr>
        <w:t>n</w:t>
      </w:r>
      <w:r w:rsidR="00961E4D">
        <w:rPr>
          <w:w w:val="94"/>
        </w:rPr>
        <w:t>s</w:t>
      </w:r>
      <w:r w:rsidR="00961E4D">
        <w:rPr>
          <w:spacing w:val="1"/>
          <w:w w:val="94"/>
        </w:rPr>
        <w:t>i</w:t>
      </w:r>
      <w:r w:rsidR="00961E4D">
        <w:rPr>
          <w:w w:val="94"/>
        </w:rPr>
        <w:t>de of</w:t>
      </w:r>
      <w:r w:rsidR="00961E4D">
        <w:rPr>
          <w:spacing w:val="1"/>
          <w:w w:val="94"/>
        </w:rPr>
        <w:t xml:space="preserve"> </w:t>
      </w:r>
      <w:r w:rsidR="00961E4D">
        <w:rPr>
          <w:spacing w:val="-1"/>
          <w:w w:val="94"/>
        </w:rPr>
        <w:t>t</w:t>
      </w:r>
      <w:r w:rsidR="00961E4D">
        <w:rPr>
          <w:w w:val="94"/>
        </w:rPr>
        <w:t>h</w:t>
      </w:r>
      <w:r w:rsidR="00961E4D">
        <w:rPr>
          <w:spacing w:val="1"/>
          <w:w w:val="94"/>
        </w:rPr>
        <w:t>e</w:t>
      </w:r>
      <w:r w:rsidR="00961E4D">
        <w:rPr>
          <w:spacing w:val="-1"/>
          <w:w w:val="94"/>
        </w:rPr>
        <w:t xml:space="preserve"> </w:t>
      </w:r>
      <w:r w:rsidR="00961E4D">
        <w:rPr>
          <w:w w:val="94"/>
        </w:rPr>
        <w:t>m</w:t>
      </w:r>
      <w:r w:rsidR="00961E4D">
        <w:rPr>
          <w:spacing w:val="1"/>
          <w:w w:val="94"/>
        </w:rPr>
        <w:t>a</w:t>
      </w:r>
      <w:r w:rsidR="00961E4D">
        <w:rPr>
          <w:w w:val="94"/>
        </w:rPr>
        <w:t>chin</w:t>
      </w:r>
      <w:r w:rsidR="00961E4D">
        <w:rPr>
          <w:spacing w:val="4"/>
          <w:w w:val="94"/>
        </w:rPr>
        <w:t>e</w:t>
      </w:r>
      <w:proofErr w:type="gramStart"/>
      <w:r w:rsidR="002E3E39">
        <w:rPr>
          <w:spacing w:val="-100"/>
          <w:w w:val="94"/>
        </w:rPr>
        <w:t>)</w:t>
      </w:r>
      <w:r w:rsidR="00961E4D">
        <w:t xml:space="preserve"> </w:t>
      </w:r>
      <w:r w:rsidR="002E3E39">
        <w:t>;</w:t>
      </w:r>
      <w:proofErr w:type="gramEnd"/>
    </w:p>
    <w:p w14:paraId="77ED6B0C" w14:textId="7472B2E0" w:rsidR="00C85ABD" w:rsidRDefault="00994796" w:rsidP="00994796">
      <w:r>
        <w:rPr>
          <w:w w:val="95"/>
        </w:rPr>
        <w:t>4.</w:t>
      </w:r>
      <w:r w:rsidR="00961E4D">
        <w:rPr>
          <w:w w:val="95"/>
        </w:rPr>
        <w:t>Connection</w:t>
      </w:r>
      <w:r w:rsidR="00961E4D">
        <w:rPr>
          <w:spacing w:val="-16"/>
          <w:w w:val="95"/>
        </w:rPr>
        <w:t xml:space="preserve"> </w:t>
      </w:r>
      <w:r w:rsidR="00961E4D">
        <w:rPr>
          <w:w w:val="95"/>
        </w:rPr>
        <w:t>of</w:t>
      </w:r>
      <w:r w:rsidR="00961E4D">
        <w:rPr>
          <w:spacing w:val="-15"/>
          <w:w w:val="95"/>
        </w:rPr>
        <w:t xml:space="preserve"> </w:t>
      </w:r>
      <w:r w:rsidR="00961E4D">
        <w:rPr>
          <w:w w:val="95"/>
        </w:rPr>
        <w:t>the</w:t>
      </w:r>
      <w:r w:rsidR="00961E4D">
        <w:rPr>
          <w:spacing w:val="-15"/>
          <w:w w:val="95"/>
        </w:rPr>
        <w:t xml:space="preserve"> </w:t>
      </w:r>
      <w:r w:rsidR="00961E4D">
        <w:rPr>
          <w:w w:val="95"/>
        </w:rPr>
        <w:t>machine</w:t>
      </w:r>
      <w:r w:rsidR="00961E4D">
        <w:rPr>
          <w:spacing w:val="-15"/>
          <w:w w:val="95"/>
        </w:rPr>
        <w:t xml:space="preserve"> </w:t>
      </w:r>
      <w:r w:rsidR="00961E4D">
        <w:rPr>
          <w:w w:val="95"/>
        </w:rPr>
        <w:t>to</w:t>
      </w:r>
      <w:r w:rsidR="00961E4D">
        <w:rPr>
          <w:spacing w:val="-15"/>
          <w:w w:val="95"/>
        </w:rPr>
        <w:t xml:space="preserve"> </w:t>
      </w:r>
      <w:r w:rsidR="00961E4D">
        <w:rPr>
          <w:w w:val="95"/>
        </w:rPr>
        <w:t>a</w:t>
      </w:r>
      <w:r w:rsidR="00961E4D">
        <w:rPr>
          <w:spacing w:val="-16"/>
          <w:w w:val="95"/>
        </w:rPr>
        <w:t xml:space="preserve"> </w:t>
      </w:r>
      <w:r w:rsidR="00961E4D">
        <w:rPr>
          <w:w w:val="95"/>
        </w:rPr>
        <w:t>water</w:t>
      </w:r>
      <w:r w:rsidR="00961E4D">
        <w:rPr>
          <w:spacing w:val="-15"/>
          <w:w w:val="95"/>
        </w:rPr>
        <w:t xml:space="preserve"> </w:t>
      </w:r>
      <w:proofErr w:type="gramStart"/>
      <w:r w:rsidR="00961E4D">
        <w:rPr>
          <w:w w:val="95"/>
        </w:rPr>
        <w:t>source</w:t>
      </w:r>
      <w:r w:rsidR="002E3E39">
        <w:rPr>
          <w:w w:val="95"/>
        </w:rPr>
        <w:t>;</w:t>
      </w:r>
      <w:proofErr w:type="gramEnd"/>
    </w:p>
    <w:p w14:paraId="6A309322" w14:textId="4BFD661B" w:rsidR="00C85ABD" w:rsidRDefault="00994796" w:rsidP="00994796">
      <w:bookmarkStart w:id="186" w:name="_Toc24768"/>
      <w:bookmarkStart w:id="187" w:name="_Toc31683"/>
      <w:bookmarkStart w:id="188" w:name="_Toc11171"/>
      <w:r>
        <w:rPr>
          <w:spacing w:val="-1"/>
          <w:w w:val="95"/>
        </w:rPr>
        <w:t>5.</w:t>
      </w:r>
      <w:r w:rsidR="00961E4D">
        <w:rPr>
          <w:spacing w:val="-1"/>
          <w:w w:val="95"/>
        </w:rPr>
        <w:t>Filled</w:t>
      </w:r>
      <w:r w:rsidR="00961E4D">
        <w:rPr>
          <w:spacing w:val="-18"/>
          <w:w w:val="95"/>
        </w:rPr>
        <w:t xml:space="preserve"> </w:t>
      </w:r>
      <w:r w:rsidR="00961E4D">
        <w:rPr>
          <w:spacing w:val="-1"/>
          <w:w w:val="95"/>
        </w:rPr>
        <w:t>material</w:t>
      </w:r>
      <w:r w:rsidR="00961E4D">
        <w:rPr>
          <w:spacing w:val="-17"/>
          <w:w w:val="95"/>
        </w:rPr>
        <w:t xml:space="preserve"> </w:t>
      </w:r>
      <w:proofErr w:type="gramStart"/>
      <w:r w:rsidR="00961E4D">
        <w:rPr>
          <w:w w:val="95"/>
        </w:rPr>
        <w:t>boxes</w:t>
      </w:r>
      <w:bookmarkEnd w:id="186"/>
      <w:bookmarkEnd w:id="187"/>
      <w:bookmarkEnd w:id="188"/>
      <w:r w:rsidR="002E3E39">
        <w:rPr>
          <w:w w:val="95"/>
        </w:rPr>
        <w:t>;</w:t>
      </w:r>
      <w:proofErr w:type="gramEnd"/>
    </w:p>
    <w:p w14:paraId="64896F38" w14:textId="48849041" w:rsidR="00C85ABD" w:rsidRDefault="00994796" w:rsidP="00994796">
      <w:r>
        <w:t>6.</w:t>
      </w:r>
      <w:r w:rsidR="00961E4D">
        <w:t xml:space="preserve">Placement of coffee waste </w:t>
      </w:r>
      <w:proofErr w:type="gramStart"/>
      <w:r w:rsidR="00961E4D">
        <w:t>bins</w:t>
      </w:r>
      <w:r w:rsidR="002E3E39">
        <w:t>;</w:t>
      </w:r>
      <w:proofErr w:type="gramEnd"/>
    </w:p>
    <w:p w14:paraId="077C9874" w14:textId="0CFF4959" w:rsidR="00C85ABD" w:rsidRDefault="00994796" w:rsidP="00994796">
      <w:r>
        <w:t>7.</w:t>
      </w:r>
      <w:r w:rsidR="00961E4D">
        <w:t xml:space="preserve">Connecting the router and installing an external </w:t>
      </w:r>
      <w:proofErr w:type="gramStart"/>
      <w:r w:rsidR="00961E4D">
        <w:t>antenna</w:t>
      </w:r>
      <w:r w:rsidR="002E3E39">
        <w:t>;</w:t>
      </w:r>
      <w:proofErr w:type="gramEnd"/>
    </w:p>
    <w:p w14:paraId="51F15D33" w14:textId="76326286" w:rsidR="00C85ABD" w:rsidRDefault="00994796" w:rsidP="00994796">
      <w:bookmarkStart w:id="189" w:name="_Toc31988"/>
      <w:bookmarkStart w:id="190" w:name="_Toc907"/>
      <w:bookmarkStart w:id="191" w:name="_Toc11407"/>
      <w:r>
        <w:t>8.</w:t>
      </w:r>
      <w:proofErr w:type="gramStart"/>
      <w:r w:rsidR="00961E4D">
        <w:t>Energizing</w:t>
      </w:r>
      <w:bookmarkEnd w:id="189"/>
      <w:bookmarkEnd w:id="190"/>
      <w:bookmarkEnd w:id="191"/>
      <w:r w:rsidR="002E3E39">
        <w:t>;</w:t>
      </w:r>
      <w:proofErr w:type="gramEnd"/>
    </w:p>
    <w:p w14:paraId="33915D2C" w14:textId="78D6810B" w:rsidR="00C85ABD" w:rsidRDefault="00994796" w:rsidP="00994796">
      <w:r>
        <w:t>9.</w:t>
      </w:r>
      <w:r w:rsidR="00961E4D">
        <w:t xml:space="preserve">The machine will automatically fill the water circuit </w:t>
      </w:r>
      <w:proofErr w:type="gramStart"/>
      <w:r w:rsidR="00961E4D">
        <w:t>system</w:t>
      </w:r>
      <w:r w:rsidR="002E3E39">
        <w:t>;</w:t>
      </w:r>
      <w:proofErr w:type="gramEnd"/>
    </w:p>
    <w:p w14:paraId="791CD92B" w14:textId="77777777" w:rsidR="00994796" w:rsidRDefault="00994796" w:rsidP="00994796">
      <w:pPr>
        <w:rPr>
          <w:rFonts w:eastAsiaTheme="minorEastAsia"/>
          <w:lang w:eastAsia="zh-CN"/>
        </w:rPr>
      </w:pPr>
      <w:r>
        <w:t>10.</w:t>
      </w:r>
      <w:r w:rsidR="00961E4D">
        <w:t xml:space="preserve">Making the necessary settings according to the client's needs.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8"/>
      </w:tblGrid>
      <w:tr w:rsidR="00994796" w14:paraId="208A2B0F" w14:textId="77777777" w:rsidTr="001B1D29">
        <w:tc>
          <w:tcPr>
            <w:tcW w:w="10008" w:type="dxa"/>
            <w:shd w:val="clear" w:color="auto" w:fill="365F91" w:themeFill="accent1" w:themeFillShade="BF"/>
          </w:tcPr>
          <w:p w14:paraId="62C451FC" w14:textId="77777777" w:rsidR="00994796" w:rsidRPr="00C42E97" w:rsidRDefault="00994796" w:rsidP="001B1D29">
            <w:pPr>
              <w:rPr>
                <w:b/>
              </w:rPr>
            </w:pPr>
            <w:r w:rsidRPr="00C42E97">
              <w:rPr>
                <w:rFonts w:eastAsia="宋体"/>
                <w:b/>
              </w:rPr>
              <w:t>Remarks:</w:t>
            </w:r>
          </w:p>
        </w:tc>
      </w:tr>
      <w:tr w:rsidR="00994796" w14:paraId="4AAB23EF" w14:textId="77777777" w:rsidTr="001B1D29">
        <w:tc>
          <w:tcPr>
            <w:tcW w:w="10008" w:type="dxa"/>
            <w:shd w:val="clear" w:color="auto" w:fill="95B3D7" w:themeFill="accent1" w:themeFillTint="99"/>
          </w:tcPr>
          <w:p w14:paraId="6FA2913F" w14:textId="77777777" w:rsidR="00994796" w:rsidRPr="00C42E97" w:rsidRDefault="00994796" w:rsidP="001B1D29">
            <w:pPr>
              <w:rPr>
                <w:lang w:eastAsia="zh-CN"/>
              </w:rPr>
            </w:pPr>
            <w:r w:rsidRPr="00C42E97">
              <w:rPr>
                <w:rFonts w:eastAsia="宋体"/>
                <w:lang w:eastAsia="zh-CN"/>
              </w:rPr>
              <w:t>Please pay attention to the neatness of the installation environment and dispose of the packaging materials in an environmentally friendly way! Packaging materials include, cardboard, film, foam, etc.</w:t>
            </w:r>
          </w:p>
        </w:tc>
      </w:tr>
    </w:tbl>
    <w:p w14:paraId="228E6004" w14:textId="77777777" w:rsidR="00994796" w:rsidRPr="00406C23" w:rsidRDefault="00994796" w:rsidP="00994796">
      <w:pPr>
        <w:rPr>
          <w:rFonts w:eastAsiaTheme="minorEastAsia"/>
          <w:lang w:eastAsia="zh-CN"/>
        </w:rPr>
        <w:sectPr w:rsidR="00994796" w:rsidRPr="00406C23">
          <w:headerReference w:type="default" r:id="rId21"/>
          <w:footerReference w:type="default" r:id="rId22"/>
          <w:pgSz w:w="11910" w:h="16840"/>
          <w:pgMar w:top="1134" w:right="850" w:bottom="1134" w:left="850" w:header="560" w:footer="933" w:gutter="0"/>
          <w:cols w:space="720"/>
        </w:sectPr>
      </w:pPr>
    </w:p>
    <w:p w14:paraId="26AE00E3" w14:textId="1F1C71D9" w:rsidR="00D40474" w:rsidRDefault="00D40474" w:rsidP="00D40474">
      <w:pPr>
        <w:pStyle w:val="2"/>
        <w:spacing w:before="240" w:after="240"/>
        <w:rPr>
          <w:w w:val="95"/>
        </w:rPr>
      </w:pPr>
      <w:bookmarkStart w:id="192" w:name="_Toc154667414"/>
      <w:r w:rsidRPr="00D40474">
        <w:rPr>
          <w:w w:val="95"/>
        </w:rPr>
        <w:lastRenderedPageBreak/>
        <w:t>5.1 Unpacking</w:t>
      </w:r>
      <w:bookmarkEnd w:id="192"/>
    </w:p>
    <w:p w14:paraId="49E9AD8D" w14:textId="0EB3E6E8" w:rsidR="00C85ABD" w:rsidRDefault="00961E4D" w:rsidP="0073616D">
      <w:pPr>
        <w:rPr>
          <w:w w:val="95"/>
        </w:rPr>
      </w:pPr>
      <w:r>
        <w:rPr>
          <w:w w:val="95"/>
        </w:rPr>
        <w:t>Please</w:t>
      </w:r>
      <w:r>
        <w:rPr>
          <w:spacing w:val="-12"/>
          <w:w w:val="95"/>
        </w:rPr>
        <w:t xml:space="preserve"> </w:t>
      </w:r>
      <w:r>
        <w:rPr>
          <w:w w:val="95"/>
        </w:rPr>
        <w:t>check</w:t>
      </w:r>
      <w:r>
        <w:rPr>
          <w:spacing w:val="-12"/>
          <w:w w:val="95"/>
        </w:rPr>
        <w:t xml:space="preserve"> </w:t>
      </w:r>
      <w:r>
        <w:rPr>
          <w:w w:val="95"/>
        </w:rPr>
        <w:t>the</w:t>
      </w:r>
      <w:r>
        <w:rPr>
          <w:spacing w:val="-12"/>
          <w:w w:val="95"/>
        </w:rPr>
        <w:t xml:space="preserve"> </w:t>
      </w:r>
      <w:r>
        <w:rPr>
          <w:w w:val="95"/>
        </w:rPr>
        <w:t>machine</w:t>
      </w:r>
      <w:r>
        <w:rPr>
          <w:spacing w:val="-11"/>
          <w:w w:val="95"/>
        </w:rPr>
        <w:t xml:space="preserve"> </w:t>
      </w:r>
      <w:r>
        <w:rPr>
          <w:w w:val="95"/>
        </w:rPr>
        <w:t>for</w:t>
      </w:r>
      <w:r>
        <w:rPr>
          <w:spacing w:val="-12"/>
          <w:w w:val="95"/>
        </w:rPr>
        <w:t xml:space="preserve"> </w:t>
      </w:r>
      <w:r>
        <w:rPr>
          <w:w w:val="95"/>
        </w:rPr>
        <w:t>damage</w:t>
      </w:r>
      <w:r>
        <w:rPr>
          <w:spacing w:val="-13"/>
          <w:w w:val="95"/>
        </w:rPr>
        <w:t xml:space="preserve"> </w:t>
      </w:r>
      <w:r>
        <w:rPr>
          <w:w w:val="95"/>
        </w:rPr>
        <w:t>before</w:t>
      </w:r>
      <w:r>
        <w:rPr>
          <w:spacing w:val="-12"/>
          <w:w w:val="95"/>
        </w:rPr>
        <w:t xml:space="preserve"> </w:t>
      </w:r>
      <w:r>
        <w:rPr>
          <w:w w:val="95"/>
        </w:rPr>
        <w:t>installation,</w:t>
      </w:r>
      <w:r>
        <w:rPr>
          <w:spacing w:val="-11"/>
          <w:w w:val="95"/>
        </w:rPr>
        <w:t xml:space="preserve"> </w:t>
      </w:r>
      <w:r>
        <w:rPr>
          <w:w w:val="95"/>
        </w:rPr>
        <w:t>some</w:t>
      </w:r>
      <w:r>
        <w:rPr>
          <w:spacing w:val="-12"/>
          <w:w w:val="95"/>
        </w:rPr>
        <w:t xml:space="preserve"> </w:t>
      </w:r>
      <w:r>
        <w:rPr>
          <w:w w:val="95"/>
        </w:rPr>
        <w:t>of</w:t>
      </w:r>
      <w:r>
        <w:rPr>
          <w:spacing w:val="-12"/>
          <w:w w:val="95"/>
        </w:rPr>
        <w:t xml:space="preserve"> </w:t>
      </w:r>
      <w:r>
        <w:rPr>
          <w:w w:val="95"/>
        </w:rPr>
        <w:t>the</w:t>
      </w:r>
      <w:r>
        <w:rPr>
          <w:spacing w:val="-12"/>
          <w:w w:val="95"/>
        </w:rPr>
        <w:t xml:space="preserve"> </w:t>
      </w:r>
      <w:r>
        <w:rPr>
          <w:w w:val="95"/>
        </w:rPr>
        <w:t>damage</w:t>
      </w:r>
      <w:r>
        <w:rPr>
          <w:spacing w:val="-11"/>
          <w:w w:val="95"/>
        </w:rPr>
        <w:t xml:space="preserve"> </w:t>
      </w:r>
      <w:r>
        <w:rPr>
          <w:w w:val="95"/>
        </w:rPr>
        <w:t>is</w:t>
      </w:r>
      <w:r>
        <w:rPr>
          <w:spacing w:val="-12"/>
          <w:w w:val="95"/>
        </w:rPr>
        <w:t xml:space="preserve"> </w:t>
      </w:r>
      <w:r>
        <w:rPr>
          <w:w w:val="95"/>
        </w:rPr>
        <w:t>rather</w:t>
      </w:r>
      <w:r>
        <w:rPr>
          <w:spacing w:val="-12"/>
          <w:w w:val="95"/>
        </w:rPr>
        <w:t xml:space="preserve"> </w:t>
      </w:r>
      <w:r>
        <w:rPr>
          <w:w w:val="95"/>
        </w:rPr>
        <w:t>insidious!</w:t>
      </w:r>
    </w:p>
    <w:tbl>
      <w:tblPr>
        <w:tblpPr w:leftFromText="180" w:rightFromText="180" w:vertAnchor="text" w:horzAnchor="margin" w:tblpY="4375"/>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0000"/>
        <w:tblLook w:val="04A0" w:firstRow="1" w:lastRow="0" w:firstColumn="1" w:lastColumn="0" w:noHBand="0" w:noVBand="1"/>
      </w:tblPr>
      <w:tblGrid>
        <w:gridCol w:w="10585"/>
      </w:tblGrid>
      <w:tr w:rsidR="0073616D" w14:paraId="7A061392" w14:textId="77777777" w:rsidTr="0073616D">
        <w:trPr>
          <w:trHeight w:val="302"/>
        </w:trPr>
        <w:tc>
          <w:tcPr>
            <w:tcW w:w="5000" w:type="pct"/>
            <w:tcBorders>
              <w:bottom w:val="single" w:sz="4" w:space="0" w:color="auto"/>
            </w:tcBorders>
            <w:shd w:val="clear" w:color="auto" w:fill="FF9900"/>
          </w:tcPr>
          <w:p w14:paraId="52BEBA83" w14:textId="77777777" w:rsidR="0073616D" w:rsidRDefault="0073616D" w:rsidP="0073616D">
            <w:r>
              <w:rPr>
                <w:lang w:eastAsia="zh-CN"/>
              </w:rPr>
              <w:t>Important</w:t>
            </w:r>
            <w:r>
              <w:t>:</w:t>
            </w:r>
          </w:p>
        </w:tc>
      </w:tr>
      <w:tr w:rsidR="0073616D" w14:paraId="159FBE5A" w14:textId="77777777" w:rsidTr="0073616D">
        <w:tblPrEx>
          <w:shd w:val="clear" w:color="auto" w:fill="auto"/>
        </w:tblPrEx>
        <w:trPr>
          <w:trHeight w:val="1962"/>
        </w:trPr>
        <w:tc>
          <w:tcPr>
            <w:tcW w:w="5000" w:type="pct"/>
            <w:shd w:val="clear" w:color="auto" w:fill="FFCC99"/>
          </w:tcPr>
          <w:p w14:paraId="5629BC07" w14:textId="77777777" w:rsidR="0073616D" w:rsidRDefault="0073616D" w:rsidP="0073616D">
            <w:r>
              <w:rPr>
                <w:w w:val="95"/>
              </w:rPr>
              <w:t>Risk</w:t>
            </w:r>
            <w:r>
              <w:rPr>
                <w:spacing w:val="-7"/>
                <w:w w:val="95"/>
              </w:rPr>
              <w:t xml:space="preserve"> </w:t>
            </w:r>
            <w:r>
              <w:rPr>
                <w:w w:val="95"/>
              </w:rPr>
              <w:t>of</w:t>
            </w:r>
            <w:r>
              <w:rPr>
                <w:spacing w:val="-7"/>
                <w:w w:val="95"/>
              </w:rPr>
              <w:t xml:space="preserve"> </w:t>
            </w:r>
            <w:r>
              <w:rPr>
                <w:w w:val="95"/>
              </w:rPr>
              <w:t>failure!</w:t>
            </w:r>
            <w:r>
              <w:t xml:space="preserve"> </w:t>
            </w:r>
          </w:p>
          <w:p w14:paraId="1A1F3947" w14:textId="73A4F1FC" w:rsidR="0073616D" w:rsidRDefault="0073616D" w:rsidP="0073616D">
            <w:r>
              <w:t>Please refer to the</w:t>
            </w:r>
            <w:r>
              <w:rPr>
                <w:spacing w:val="1"/>
              </w:rPr>
              <w:t xml:space="preserve"> </w:t>
            </w:r>
            <w:r>
              <w:rPr>
                <w:w w:val="95"/>
              </w:rPr>
              <w:t>following</w:t>
            </w:r>
            <w:r>
              <w:rPr>
                <w:spacing w:val="-5"/>
                <w:w w:val="95"/>
              </w:rPr>
              <w:t xml:space="preserve"> </w:t>
            </w:r>
            <w:r>
              <w:rPr>
                <w:w w:val="95"/>
              </w:rPr>
              <w:t>suggestions</w:t>
            </w:r>
            <w:r>
              <w:rPr>
                <w:spacing w:val="-5"/>
                <w:w w:val="95"/>
              </w:rPr>
              <w:t xml:space="preserve"> </w:t>
            </w:r>
            <w:r>
              <w:rPr>
                <w:w w:val="95"/>
              </w:rPr>
              <w:t>for</w:t>
            </w:r>
            <w:r w:rsidR="002E3E39">
              <w:rPr>
                <w:w w:val="95"/>
              </w:rPr>
              <w:t>:</w:t>
            </w:r>
          </w:p>
          <w:p w14:paraId="3AE51F60" w14:textId="1BB8734D" w:rsidR="0073616D" w:rsidRDefault="002E3E39" w:rsidP="0073616D">
            <w:r>
              <w:rPr>
                <w:w w:val="95"/>
              </w:rPr>
              <w:t>1.</w:t>
            </w:r>
            <w:r w:rsidR="0073616D">
              <w:rPr>
                <w:w w:val="95"/>
              </w:rPr>
              <w:t>The</w:t>
            </w:r>
            <w:r w:rsidR="0073616D">
              <w:rPr>
                <w:spacing w:val="-21"/>
                <w:w w:val="95"/>
              </w:rPr>
              <w:t xml:space="preserve"> </w:t>
            </w:r>
            <w:r w:rsidR="0073616D">
              <w:rPr>
                <w:w w:val="95"/>
              </w:rPr>
              <w:t>machine</w:t>
            </w:r>
            <w:r w:rsidR="0073616D">
              <w:rPr>
                <w:spacing w:val="-19"/>
                <w:w w:val="95"/>
              </w:rPr>
              <w:t xml:space="preserve"> </w:t>
            </w:r>
            <w:r w:rsidR="0073616D">
              <w:rPr>
                <w:w w:val="95"/>
              </w:rPr>
              <w:t>can</w:t>
            </w:r>
            <w:r w:rsidR="0073616D">
              <w:rPr>
                <w:spacing w:val="-20"/>
                <w:w w:val="95"/>
              </w:rPr>
              <w:t xml:space="preserve"> </w:t>
            </w:r>
            <w:r w:rsidR="0073616D">
              <w:rPr>
                <w:w w:val="95"/>
              </w:rPr>
              <w:t>be</w:t>
            </w:r>
            <w:r w:rsidR="0073616D">
              <w:rPr>
                <w:spacing w:val="-19"/>
                <w:w w:val="95"/>
              </w:rPr>
              <w:t xml:space="preserve"> </w:t>
            </w:r>
            <w:r w:rsidR="0073616D">
              <w:rPr>
                <w:w w:val="95"/>
              </w:rPr>
              <w:t>placed</w:t>
            </w:r>
            <w:r w:rsidR="0073616D">
              <w:rPr>
                <w:spacing w:val="-20"/>
                <w:w w:val="95"/>
              </w:rPr>
              <w:t xml:space="preserve"> </w:t>
            </w:r>
            <w:r w:rsidR="0073616D">
              <w:rPr>
                <w:w w:val="95"/>
              </w:rPr>
              <w:t>and</w:t>
            </w:r>
            <w:r w:rsidR="0073616D">
              <w:rPr>
                <w:spacing w:val="-20"/>
                <w:w w:val="95"/>
              </w:rPr>
              <w:t xml:space="preserve"> </w:t>
            </w:r>
            <w:r w:rsidR="0073616D">
              <w:rPr>
                <w:w w:val="95"/>
              </w:rPr>
              <w:t>run</w:t>
            </w:r>
            <w:r w:rsidR="0073616D">
              <w:rPr>
                <w:spacing w:val="-20"/>
                <w:w w:val="95"/>
              </w:rPr>
              <w:t xml:space="preserve"> </w:t>
            </w:r>
            <w:r w:rsidR="0073616D">
              <w:rPr>
                <w:w w:val="95"/>
              </w:rPr>
              <w:t>in</w:t>
            </w:r>
            <w:r w:rsidR="0073616D">
              <w:rPr>
                <w:spacing w:val="-21"/>
                <w:w w:val="95"/>
              </w:rPr>
              <w:t xml:space="preserve"> </w:t>
            </w:r>
            <w:r w:rsidR="0073616D">
              <w:rPr>
                <w:w w:val="95"/>
              </w:rPr>
              <w:t>a</w:t>
            </w:r>
            <w:r w:rsidR="0073616D">
              <w:rPr>
                <w:spacing w:val="-20"/>
                <w:w w:val="95"/>
              </w:rPr>
              <w:t xml:space="preserve"> </w:t>
            </w:r>
            <w:r w:rsidR="0073616D">
              <w:rPr>
                <w:w w:val="95"/>
              </w:rPr>
              <w:t>dry,</w:t>
            </w:r>
            <w:r w:rsidR="0073616D">
              <w:rPr>
                <w:spacing w:val="-20"/>
                <w:w w:val="95"/>
              </w:rPr>
              <w:t xml:space="preserve"> </w:t>
            </w:r>
            <w:r w:rsidR="0073616D">
              <w:rPr>
                <w:w w:val="95"/>
              </w:rPr>
              <w:t>well-ventilated</w:t>
            </w:r>
            <w:r w:rsidR="0073616D">
              <w:rPr>
                <w:spacing w:val="-19"/>
                <w:w w:val="95"/>
              </w:rPr>
              <w:t xml:space="preserve"> </w:t>
            </w:r>
            <w:proofErr w:type="gramStart"/>
            <w:r w:rsidR="0073616D">
              <w:rPr>
                <w:w w:val="95"/>
              </w:rPr>
              <w:t>room</w:t>
            </w:r>
            <w:r>
              <w:rPr>
                <w:w w:val="95"/>
              </w:rPr>
              <w:t>;</w:t>
            </w:r>
            <w:proofErr w:type="gramEnd"/>
            <w:r w:rsidR="0073616D">
              <w:t xml:space="preserve"> </w:t>
            </w:r>
          </w:p>
          <w:p w14:paraId="02F183C4" w14:textId="4A125D2E" w:rsidR="0073616D" w:rsidRDefault="002E3E39" w:rsidP="0073616D">
            <w:r>
              <w:rPr>
                <w:spacing w:val="-1"/>
                <w:w w:val="95"/>
              </w:rPr>
              <w:t>2.</w:t>
            </w:r>
            <w:r w:rsidR="0073616D">
              <w:rPr>
                <w:spacing w:val="-1"/>
                <w:w w:val="95"/>
              </w:rPr>
              <w:t>Usually</w:t>
            </w:r>
            <w:r w:rsidR="0073616D">
              <w:rPr>
                <w:spacing w:val="-20"/>
                <w:w w:val="95"/>
              </w:rPr>
              <w:t xml:space="preserve"> </w:t>
            </w:r>
            <w:r w:rsidR="0073616D">
              <w:rPr>
                <w:spacing w:val="-1"/>
                <w:w w:val="95"/>
              </w:rPr>
              <w:t>placed</w:t>
            </w:r>
            <w:r w:rsidR="0073616D">
              <w:rPr>
                <w:spacing w:val="-19"/>
                <w:w w:val="95"/>
              </w:rPr>
              <w:t xml:space="preserve"> </w:t>
            </w:r>
            <w:r w:rsidR="0073616D">
              <w:rPr>
                <w:w w:val="95"/>
              </w:rPr>
              <w:t>on</w:t>
            </w:r>
            <w:r w:rsidR="0073616D">
              <w:rPr>
                <w:spacing w:val="-20"/>
                <w:w w:val="95"/>
              </w:rPr>
              <w:t xml:space="preserve"> </w:t>
            </w:r>
            <w:r w:rsidR="0073616D">
              <w:rPr>
                <w:w w:val="95"/>
              </w:rPr>
              <w:t>a</w:t>
            </w:r>
            <w:r w:rsidR="0073616D">
              <w:rPr>
                <w:spacing w:val="-19"/>
                <w:w w:val="95"/>
              </w:rPr>
              <w:t xml:space="preserve"> </w:t>
            </w:r>
            <w:r w:rsidR="0073616D">
              <w:rPr>
                <w:w w:val="95"/>
              </w:rPr>
              <w:t>flat,</w:t>
            </w:r>
            <w:r w:rsidR="0073616D">
              <w:rPr>
                <w:spacing w:val="-19"/>
                <w:w w:val="95"/>
              </w:rPr>
              <w:t xml:space="preserve"> </w:t>
            </w:r>
            <w:r w:rsidR="0073616D">
              <w:rPr>
                <w:w w:val="95"/>
              </w:rPr>
              <w:t>level</w:t>
            </w:r>
            <w:r w:rsidR="0073616D">
              <w:rPr>
                <w:spacing w:val="-20"/>
                <w:w w:val="95"/>
              </w:rPr>
              <w:t xml:space="preserve"> </w:t>
            </w:r>
            <w:proofErr w:type="gramStart"/>
            <w:r w:rsidR="0073616D">
              <w:rPr>
                <w:w w:val="95"/>
              </w:rPr>
              <w:t>surface</w:t>
            </w:r>
            <w:r>
              <w:rPr>
                <w:w w:val="95"/>
              </w:rPr>
              <w:t>;</w:t>
            </w:r>
            <w:proofErr w:type="gramEnd"/>
          </w:p>
          <w:p w14:paraId="06589A2C" w14:textId="7C228089" w:rsidR="0073616D" w:rsidRDefault="002E3E39" w:rsidP="0073616D">
            <w:r>
              <w:rPr>
                <w:spacing w:val="-1"/>
                <w:w w:val="95"/>
              </w:rPr>
              <w:t>3.</w:t>
            </w:r>
            <w:r w:rsidR="0073616D">
              <w:rPr>
                <w:spacing w:val="-1"/>
                <w:w w:val="95"/>
              </w:rPr>
              <w:t>The</w:t>
            </w:r>
            <w:r w:rsidR="0073616D">
              <w:rPr>
                <w:spacing w:val="-20"/>
                <w:w w:val="95"/>
              </w:rPr>
              <w:t xml:space="preserve"> </w:t>
            </w:r>
            <w:r w:rsidR="0073616D">
              <w:rPr>
                <w:spacing w:val="-1"/>
                <w:w w:val="95"/>
              </w:rPr>
              <w:t>machine</w:t>
            </w:r>
            <w:r w:rsidR="0073616D">
              <w:rPr>
                <w:spacing w:val="-19"/>
                <w:w w:val="95"/>
              </w:rPr>
              <w:t xml:space="preserve"> </w:t>
            </w:r>
            <w:r w:rsidR="0073616D">
              <w:rPr>
                <w:spacing w:val="-1"/>
                <w:w w:val="95"/>
              </w:rPr>
              <w:t>feet</w:t>
            </w:r>
            <w:r w:rsidR="0073616D">
              <w:rPr>
                <w:spacing w:val="-19"/>
                <w:w w:val="95"/>
              </w:rPr>
              <w:t xml:space="preserve"> </w:t>
            </w:r>
            <w:r w:rsidR="0073616D">
              <w:rPr>
                <w:spacing w:val="-1"/>
                <w:w w:val="95"/>
              </w:rPr>
              <w:t>can</w:t>
            </w:r>
            <w:r w:rsidR="0073616D">
              <w:rPr>
                <w:spacing w:val="-19"/>
                <w:w w:val="95"/>
              </w:rPr>
              <w:t xml:space="preserve"> </w:t>
            </w:r>
            <w:r w:rsidR="0073616D">
              <w:rPr>
                <w:spacing w:val="-1"/>
                <w:w w:val="95"/>
              </w:rPr>
              <w:t>be</w:t>
            </w:r>
            <w:r w:rsidR="0073616D">
              <w:rPr>
                <w:spacing w:val="-19"/>
                <w:w w:val="95"/>
              </w:rPr>
              <w:t xml:space="preserve"> </w:t>
            </w:r>
            <w:r w:rsidR="0073616D">
              <w:rPr>
                <w:spacing w:val="-1"/>
                <w:w w:val="95"/>
              </w:rPr>
              <w:t>adjusted</w:t>
            </w:r>
            <w:r w:rsidR="0073616D">
              <w:rPr>
                <w:spacing w:val="-19"/>
                <w:w w:val="95"/>
              </w:rPr>
              <w:t xml:space="preserve"> </w:t>
            </w:r>
            <w:r w:rsidR="0073616D">
              <w:rPr>
                <w:spacing w:val="-1"/>
                <w:w w:val="95"/>
              </w:rPr>
              <w:t>for</w:t>
            </w:r>
            <w:r w:rsidR="0073616D">
              <w:rPr>
                <w:spacing w:val="-20"/>
                <w:w w:val="95"/>
              </w:rPr>
              <w:t xml:space="preserve"> </w:t>
            </w:r>
            <w:r w:rsidR="0073616D">
              <w:rPr>
                <w:spacing w:val="-1"/>
                <w:w w:val="95"/>
              </w:rPr>
              <w:t>horizontal</w:t>
            </w:r>
            <w:r w:rsidR="0073616D">
              <w:rPr>
                <w:spacing w:val="-18"/>
                <w:w w:val="95"/>
              </w:rPr>
              <w:t xml:space="preserve"> </w:t>
            </w:r>
            <w:r w:rsidR="0073616D">
              <w:rPr>
                <w:w w:val="95"/>
              </w:rPr>
              <w:t>placement</w:t>
            </w:r>
            <w:proofErr w:type="gramStart"/>
            <w:r w:rsidR="0073616D">
              <w:rPr>
                <w:w w:val="95"/>
              </w:rPr>
              <w:t>.</w:t>
            </w:r>
            <w:r>
              <w:rPr>
                <w:w w:val="95"/>
              </w:rPr>
              <w:t>;</w:t>
            </w:r>
            <w:proofErr w:type="gramEnd"/>
          </w:p>
          <w:p w14:paraId="101F44A9" w14:textId="5DB92761" w:rsidR="0073616D" w:rsidRDefault="002E3E39" w:rsidP="0073616D">
            <w:r>
              <w:rPr>
                <w:spacing w:val="-1"/>
                <w:w w:val="95"/>
              </w:rPr>
              <w:t>4.</w:t>
            </w:r>
            <w:r w:rsidR="0073616D">
              <w:rPr>
                <w:spacing w:val="-1"/>
                <w:w w:val="95"/>
              </w:rPr>
              <w:t>Ensure</w:t>
            </w:r>
            <w:r w:rsidR="0073616D">
              <w:rPr>
                <w:spacing w:val="-19"/>
                <w:w w:val="95"/>
              </w:rPr>
              <w:t xml:space="preserve"> </w:t>
            </w:r>
            <w:r w:rsidR="0073616D">
              <w:rPr>
                <w:spacing w:val="-1"/>
                <w:w w:val="95"/>
              </w:rPr>
              <w:t>that</w:t>
            </w:r>
            <w:r w:rsidR="0073616D">
              <w:rPr>
                <w:spacing w:val="-19"/>
                <w:w w:val="95"/>
              </w:rPr>
              <w:t xml:space="preserve"> </w:t>
            </w:r>
            <w:r w:rsidR="0073616D">
              <w:rPr>
                <w:spacing w:val="-1"/>
                <w:w w:val="95"/>
              </w:rPr>
              <w:t>there</w:t>
            </w:r>
            <w:r w:rsidR="0073616D">
              <w:rPr>
                <w:spacing w:val="-19"/>
                <w:w w:val="95"/>
              </w:rPr>
              <w:t xml:space="preserve"> </w:t>
            </w:r>
            <w:r w:rsidR="0073616D">
              <w:rPr>
                <w:spacing w:val="-1"/>
                <w:w w:val="95"/>
              </w:rPr>
              <w:t>is</w:t>
            </w:r>
            <w:r w:rsidR="0073616D">
              <w:rPr>
                <w:spacing w:val="-20"/>
                <w:w w:val="95"/>
              </w:rPr>
              <w:t xml:space="preserve"> </w:t>
            </w:r>
            <w:r w:rsidR="0073616D">
              <w:rPr>
                <w:spacing w:val="-1"/>
                <w:w w:val="95"/>
              </w:rPr>
              <w:t>sufficient</w:t>
            </w:r>
            <w:r w:rsidR="0073616D">
              <w:rPr>
                <w:spacing w:val="-20"/>
                <w:w w:val="95"/>
              </w:rPr>
              <w:t xml:space="preserve"> </w:t>
            </w:r>
            <w:r w:rsidR="0073616D">
              <w:rPr>
                <w:spacing w:val="-1"/>
                <w:w w:val="95"/>
              </w:rPr>
              <w:t>space</w:t>
            </w:r>
            <w:r w:rsidR="0073616D">
              <w:rPr>
                <w:spacing w:val="-19"/>
                <w:w w:val="95"/>
              </w:rPr>
              <w:t xml:space="preserve"> </w:t>
            </w:r>
            <w:r w:rsidR="0073616D">
              <w:rPr>
                <w:spacing w:val="-1"/>
                <w:w w:val="95"/>
              </w:rPr>
              <w:t>around</w:t>
            </w:r>
            <w:r w:rsidR="0073616D">
              <w:rPr>
                <w:spacing w:val="-20"/>
                <w:w w:val="95"/>
              </w:rPr>
              <w:t xml:space="preserve"> </w:t>
            </w:r>
            <w:r w:rsidR="0073616D">
              <w:rPr>
                <w:w w:val="95"/>
              </w:rPr>
              <w:t>the</w:t>
            </w:r>
            <w:r w:rsidR="0073616D">
              <w:rPr>
                <w:spacing w:val="-19"/>
                <w:w w:val="95"/>
              </w:rPr>
              <w:t xml:space="preserve"> </w:t>
            </w:r>
            <w:r w:rsidR="0073616D">
              <w:rPr>
                <w:w w:val="95"/>
              </w:rPr>
              <w:t>machine</w:t>
            </w:r>
            <w:r w:rsidR="0073616D">
              <w:rPr>
                <w:spacing w:val="-20"/>
                <w:w w:val="95"/>
              </w:rPr>
              <w:t xml:space="preserve"> </w:t>
            </w:r>
            <w:r w:rsidR="0073616D">
              <w:rPr>
                <w:w w:val="95"/>
              </w:rPr>
              <w:t>for</w:t>
            </w:r>
            <w:r w:rsidR="0073616D">
              <w:rPr>
                <w:spacing w:val="-19"/>
                <w:w w:val="95"/>
              </w:rPr>
              <w:t xml:space="preserve"> </w:t>
            </w:r>
            <w:r w:rsidR="0073616D">
              <w:rPr>
                <w:w w:val="95"/>
              </w:rPr>
              <w:t>maintenance</w:t>
            </w:r>
            <w:r w:rsidR="0073616D">
              <w:rPr>
                <w:spacing w:val="-97"/>
                <w:w w:val="95"/>
              </w:rPr>
              <w:t xml:space="preserve"> </w:t>
            </w:r>
            <w:r w:rsidR="0073616D">
              <w:t>and</w:t>
            </w:r>
            <w:r w:rsidR="0073616D">
              <w:rPr>
                <w:spacing w:val="-11"/>
              </w:rPr>
              <w:t xml:space="preserve"> </w:t>
            </w:r>
            <w:proofErr w:type="gramStart"/>
            <w:r w:rsidR="0073616D">
              <w:t>cleaning</w:t>
            </w:r>
            <w:r>
              <w:t>;</w:t>
            </w:r>
            <w:proofErr w:type="gramEnd"/>
          </w:p>
          <w:p w14:paraId="1A99B41F" w14:textId="6A71524D" w:rsidR="0073616D" w:rsidRDefault="002E3E39" w:rsidP="0073616D">
            <w:r>
              <w:rPr>
                <w:w w:val="95"/>
                <w:lang w:eastAsia="zh-CN"/>
              </w:rPr>
              <w:t>5.</w:t>
            </w:r>
            <w:r w:rsidR="0073616D">
              <w:rPr>
                <w:w w:val="95"/>
                <w:lang w:eastAsia="zh-CN"/>
              </w:rPr>
              <w:t>T</w:t>
            </w:r>
            <w:r w:rsidR="0073616D">
              <w:rPr>
                <w:w w:val="95"/>
              </w:rPr>
              <w:t>he</w:t>
            </w:r>
            <w:r w:rsidR="0073616D">
              <w:rPr>
                <w:spacing w:val="-3"/>
                <w:w w:val="95"/>
              </w:rPr>
              <w:t xml:space="preserve"> </w:t>
            </w:r>
            <w:r w:rsidR="0073616D">
              <w:rPr>
                <w:w w:val="95"/>
              </w:rPr>
              <w:t>distance</w:t>
            </w:r>
            <w:r w:rsidR="0073616D">
              <w:rPr>
                <w:spacing w:val="-4"/>
                <w:w w:val="95"/>
              </w:rPr>
              <w:t xml:space="preserve"> </w:t>
            </w:r>
            <w:r w:rsidR="0073616D">
              <w:rPr>
                <w:w w:val="95"/>
              </w:rPr>
              <w:t>between</w:t>
            </w:r>
            <w:r w:rsidR="0073616D">
              <w:rPr>
                <w:spacing w:val="-4"/>
                <w:w w:val="95"/>
              </w:rPr>
              <w:t xml:space="preserve"> </w:t>
            </w:r>
            <w:r w:rsidR="0073616D">
              <w:rPr>
                <w:w w:val="95"/>
              </w:rPr>
              <w:t>the</w:t>
            </w:r>
            <w:r w:rsidR="0073616D">
              <w:rPr>
                <w:spacing w:val="-4"/>
                <w:w w:val="95"/>
              </w:rPr>
              <w:t xml:space="preserve"> </w:t>
            </w:r>
            <w:r w:rsidR="0073616D">
              <w:rPr>
                <w:w w:val="95"/>
              </w:rPr>
              <w:t>backs</w:t>
            </w:r>
            <w:r w:rsidR="0073616D">
              <w:rPr>
                <w:spacing w:val="-3"/>
                <w:w w:val="95"/>
              </w:rPr>
              <w:t xml:space="preserve"> </w:t>
            </w:r>
            <w:r w:rsidR="0073616D">
              <w:rPr>
                <w:w w:val="95"/>
              </w:rPr>
              <w:t>must</w:t>
            </w:r>
            <w:r w:rsidR="0073616D">
              <w:rPr>
                <w:spacing w:val="-4"/>
                <w:w w:val="95"/>
              </w:rPr>
              <w:t xml:space="preserve"> </w:t>
            </w:r>
            <w:r w:rsidR="0073616D">
              <w:rPr>
                <w:w w:val="95"/>
              </w:rPr>
              <w:t>not</w:t>
            </w:r>
            <w:r w:rsidR="0073616D">
              <w:rPr>
                <w:spacing w:val="-3"/>
                <w:w w:val="95"/>
              </w:rPr>
              <w:t xml:space="preserve"> </w:t>
            </w:r>
            <w:r w:rsidR="0073616D">
              <w:rPr>
                <w:w w:val="95"/>
              </w:rPr>
              <w:t>be</w:t>
            </w:r>
            <w:r w:rsidR="0073616D">
              <w:rPr>
                <w:spacing w:val="-3"/>
                <w:w w:val="95"/>
              </w:rPr>
              <w:t xml:space="preserve"> </w:t>
            </w:r>
            <w:r w:rsidR="0073616D">
              <w:rPr>
                <w:w w:val="95"/>
              </w:rPr>
              <w:t>less</w:t>
            </w:r>
            <w:r w:rsidR="0073616D">
              <w:rPr>
                <w:spacing w:val="-3"/>
                <w:w w:val="95"/>
              </w:rPr>
              <w:t xml:space="preserve"> </w:t>
            </w:r>
            <w:r w:rsidR="0073616D">
              <w:rPr>
                <w:w w:val="95"/>
              </w:rPr>
              <w:t>than 6</w:t>
            </w:r>
            <w:r w:rsidR="0073616D">
              <w:rPr>
                <w:spacing w:val="-3"/>
                <w:w w:val="95"/>
              </w:rPr>
              <w:t xml:space="preserve"> </w:t>
            </w:r>
            <w:r w:rsidR="0073616D">
              <w:rPr>
                <w:w w:val="95"/>
              </w:rPr>
              <w:t>cm</w:t>
            </w:r>
            <w:r w:rsidR="0073616D">
              <w:rPr>
                <w:spacing w:val="-3"/>
                <w:w w:val="95"/>
              </w:rPr>
              <w:t xml:space="preserve"> </w:t>
            </w:r>
            <w:r w:rsidR="0073616D">
              <w:rPr>
                <w:w w:val="95"/>
              </w:rPr>
              <w:t>(ventilation</w:t>
            </w:r>
            <w:r>
              <w:rPr>
                <w:w w:val="95"/>
              </w:rPr>
              <w:t>).</w:t>
            </w:r>
          </w:p>
        </w:tc>
      </w:tr>
    </w:tbl>
    <w:p w14:paraId="67238E40" w14:textId="2C563D8E" w:rsidR="00C85ABD" w:rsidRPr="0073616D" w:rsidRDefault="0073616D" w:rsidP="0073616D">
      <w:r>
        <w:rPr>
          <w:noProof/>
        </w:rPr>
        <mc:AlternateContent>
          <mc:Choice Requires="wps">
            <w:drawing>
              <wp:anchor distT="0" distB="0" distL="114300" distR="114300" simplePos="0" relativeHeight="251810816" behindDoc="0" locked="0" layoutInCell="1" allowOverlap="1" wp14:anchorId="13FE428E" wp14:editId="501BAA47">
                <wp:simplePos x="0" y="0"/>
                <wp:positionH relativeFrom="margin">
                  <wp:posOffset>2428149</wp:posOffset>
                </wp:positionH>
                <wp:positionV relativeFrom="paragraph">
                  <wp:posOffset>556986</wp:posOffset>
                </wp:positionV>
                <wp:extent cx="1875155" cy="708115"/>
                <wp:effectExtent l="19050" t="19050" r="10795" b="606425"/>
                <wp:wrapNone/>
                <wp:docPr id="116" name="矩形标注 116"/>
                <wp:cNvGraphicFramePr/>
                <a:graphic xmlns:a="http://schemas.openxmlformats.org/drawingml/2006/main">
                  <a:graphicData uri="http://schemas.microsoft.com/office/word/2010/wordprocessingShape">
                    <wps:wsp>
                      <wps:cNvSpPr/>
                      <wps:spPr>
                        <a:xfrm>
                          <a:off x="0" y="0"/>
                          <a:ext cx="1875155" cy="708115"/>
                        </a:xfrm>
                        <a:prstGeom prst="wedgeRectCallout">
                          <a:avLst>
                            <a:gd name="adj1" fmla="val -48415"/>
                            <a:gd name="adj2" fmla="val 131515"/>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358E5F" w14:textId="414D2483" w:rsidR="0073616D" w:rsidRDefault="0073616D" w:rsidP="0073616D">
                            <w:pPr>
                              <w:jc w:val="center"/>
                              <w:rPr>
                                <w:color w:val="000000" w:themeColor="text1"/>
                                <w:lang w:eastAsia="zh-CN"/>
                              </w:rPr>
                            </w:pPr>
                            <w:r w:rsidRPr="0073616D">
                              <w:rPr>
                                <w:color w:val="000000" w:themeColor="text1"/>
                                <w:lang w:eastAsia="zh-CN"/>
                              </w:rPr>
                              <w:t xml:space="preserve">The machine is packed in cartons or wooden cases in some </w:t>
                            </w:r>
                            <w:proofErr w:type="gramStart"/>
                            <w:r w:rsidRPr="0073616D">
                              <w:rPr>
                                <w:color w:val="000000" w:themeColor="text1"/>
                                <w:lang w:eastAsia="zh-CN"/>
                              </w:rPr>
                              <w:t>areas</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type w14:anchorId="13FE428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矩形标注 116" o:spid="_x0000_s1068" type="#_x0000_t61" style="position:absolute;margin-left:191.2pt;margin-top:43.85pt;width:147.65pt;height:55.75pt;z-index:251810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" adj="342,39207" filled="f" strokecolor="#365f91 [2404]" strokeweight="2.25pt">
                <v:textbox>
                  <w:txbxContent>
                    <w:p w14:paraId="3F358E5F" w14:textId="414D2483" w:rsidR="0073616D" w:rsidRDefault="0073616D" w:rsidP="0073616D">
                      <w:pPr>
                        <w:jc w:val="center"/>
                        <w:rPr>
                          <w:color w:val="000000" w:themeColor="text1"/>
                          <w:lang w:eastAsia="zh-CN"/>
                        </w:rPr>
                      </w:pPr>
                      <w:r w:rsidRPr="0073616D">
                        <w:rPr>
                          <w:color w:val="000000" w:themeColor="text1"/>
                          <w:lang w:eastAsia="zh-CN"/>
                        </w:rPr>
                        <w:t xml:space="preserve">The machine is packed in cartons or wooden cases in some </w:t>
                      </w:r>
                      <w:proofErr w:type="gramStart"/>
                      <w:r w:rsidRPr="0073616D">
                        <w:rPr>
                          <w:color w:val="000000" w:themeColor="text1"/>
                          <w:lang w:eastAsia="zh-CN"/>
                        </w:rPr>
                        <w:t>areas</w:t>
                      </w:r>
                      <w:proofErr w:type="gramEnd"/>
                    </w:p>
                  </w:txbxContent>
                </v:textbox>
                <w10:wrap anchorx="margin"/>
              </v:shape>
            </w:pict>
          </mc:Fallback>
        </mc:AlternateContent>
      </w:r>
      <w:r>
        <w:rPr>
          <w:rFonts w:ascii="Times New Roman" w:hAnsi="Times New Roman" w:cs="Times New Roman"/>
          <w:noProof/>
        </w:rPr>
        <w:drawing>
          <wp:inline distT="0" distB="0" distL="0" distR="0" wp14:anchorId="44DCE2BA" wp14:editId="68F2D31C">
            <wp:extent cx="2647950" cy="26479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23">
                      <a:extLst>
                        <a:ext uri="{28A0092B-C50C-407E-A947-70E740481C1C}">
                          <a14:useLocalDpi xmlns:a14="http://schemas.microsoft.com/office/drawing/2010/main" val="0"/>
                        </a:ext>
                      </a:extLst>
                    </a:blip>
                    <a:srcRect l="20489" t="5758" r="18919" b="9980"/>
                    <a:stretch>
                      <a:fillRect/>
                    </a:stretch>
                  </pic:blipFill>
                  <pic:spPr>
                    <a:xfrm>
                      <a:off x="0" y="0"/>
                      <a:ext cx="2647950" cy="2647950"/>
                    </a:xfrm>
                    <a:prstGeom prst="rect">
                      <a:avLst/>
                    </a:prstGeom>
                    <a:ln>
                      <a:noFill/>
                    </a:ln>
                  </pic:spPr>
                </pic:pic>
              </a:graphicData>
            </a:graphic>
          </wp:inline>
        </w:drawing>
      </w:r>
      <w:bookmarkStart w:id="193" w:name="5.1.2_Adjusting_the_footing"/>
      <w:bookmarkStart w:id="194" w:name="_bookmark36"/>
      <w:bookmarkEnd w:id="193"/>
      <w:bookmarkEnd w:id="194"/>
    </w:p>
    <w:p w14:paraId="5A151686" w14:textId="77777777" w:rsidR="00C85ABD" w:rsidRDefault="00C85ABD">
      <w:pPr>
        <w:pStyle w:val="a4"/>
        <w:rPr>
          <w:rFonts w:ascii="Times New Roman" w:hAnsi="Times New Roman" w:cs="Times New Roman"/>
          <w:sz w:val="3"/>
        </w:rPr>
      </w:pPr>
    </w:p>
    <w:p w14:paraId="760DF462" w14:textId="77777777" w:rsidR="00C85ABD" w:rsidRDefault="00C85ABD">
      <w:pPr>
        <w:pStyle w:val="a4"/>
        <w:spacing w:line="20" w:lineRule="exact"/>
        <w:ind w:left="914"/>
        <w:rPr>
          <w:rFonts w:ascii="Times New Roman" w:hAnsi="Times New Roman" w:cs="Times New Roman"/>
          <w:sz w:val="2"/>
        </w:rPr>
      </w:pPr>
    </w:p>
    <w:p w14:paraId="3EA53788" w14:textId="77777777" w:rsidR="00C85ABD" w:rsidRDefault="00C85ABD">
      <w:pPr>
        <w:pStyle w:val="a4"/>
        <w:spacing w:before="9"/>
        <w:rPr>
          <w:rFonts w:ascii="Times New Roman" w:hAnsi="Times New Roman" w:cs="Times New Roman"/>
          <w:sz w:val="18"/>
        </w:rPr>
      </w:pPr>
    </w:p>
    <w:p w14:paraId="311EAC98" w14:textId="0FF686B0" w:rsidR="0073616D" w:rsidRPr="00911F9C" w:rsidRDefault="009C1D8F" w:rsidP="00911F9C">
      <w:pPr>
        <w:pStyle w:val="2"/>
        <w:spacing w:before="240" w:after="240"/>
      </w:pPr>
      <w:bookmarkStart w:id="195" w:name="_bookmark37"/>
      <w:bookmarkStart w:id="196" w:name="5.2_Machine_opening"/>
      <w:bookmarkStart w:id="197" w:name="_Toc8699"/>
      <w:bookmarkStart w:id="198" w:name="_Toc6446"/>
      <w:bookmarkStart w:id="199" w:name="_Toc10854"/>
      <w:bookmarkEnd w:id="195"/>
      <w:bookmarkEnd w:id="196"/>
      <w:r w:rsidRPr="00911F9C">
        <w:t xml:space="preserve"> </w:t>
      </w:r>
      <w:bookmarkStart w:id="200" w:name="_Toc154667415"/>
      <w:r w:rsidR="00911F9C">
        <w:t xml:space="preserve">5.2 </w:t>
      </w:r>
      <w:r w:rsidRPr="00911F9C">
        <w:t>Machine opening</w:t>
      </w:r>
      <w:bookmarkEnd w:id="197"/>
      <w:bookmarkEnd w:id="198"/>
      <w:bookmarkEnd w:id="199"/>
      <w:bookmarkEnd w:id="2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85"/>
      </w:tblGrid>
      <w:tr w:rsidR="00BB6723" w14:paraId="46AA9177" w14:textId="77777777" w:rsidTr="00BB6723">
        <w:tc>
          <w:tcPr>
            <w:tcW w:w="5000" w:type="pct"/>
            <w:shd w:val="clear" w:color="auto" w:fill="365F91" w:themeFill="accent1" w:themeFillShade="BF"/>
          </w:tcPr>
          <w:p w14:paraId="0E3C9EF3" w14:textId="77777777" w:rsidR="00BB6723" w:rsidRDefault="00BB6723" w:rsidP="00F2417B">
            <w:pPr>
              <w:rPr>
                <w:b/>
              </w:rPr>
            </w:pPr>
            <w:r w:rsidRPr="004F4E58">
              <w:rPr>
                <w:rFonts w:ascii="宋体" w:eastAsia="宋体" w:hAnsi="宋体" w:cs="宋体"/>
                <w:b/>
              </w:rPr>
              <w:t>Caution</w:t>
            </w:r>
            <w:r>
              <w:rPr>
                <w:rFonts w:ascii="宋体" w:eastAsia="宋体" w:hAnsi="宋体" w:cs="宋体"/>
                <w:b/>
              </w:rPr>
              <w:t>:</w:t>
            </w:r>
          </w:p>
        </w:tc>
      </w:tr>
      <w:tr w:rsidR="00BB6723" w14:paraId="6E10EB79" w14:textId="77777777" w:rsidTr="00BB6723">
        <w:tc>
          <w:tcPr>
            <w:tcW w:w="5000" w:type="pct"/>
            <w:shd w:val="clear" w:color="auto" w:fill="95B3D7" w:themeFill="accent1" w:themeFillTint="99"/>
          </w:tcPr>
          <w:p w14:paraId="189B5D1F" w14:textId="77777777" w:rsidR="00BB6723" w:rsidRDefault="00BB6723" w:rsidP="00F2417B">
            <w:r>
              <w:rPr>
                <w:w w:val="95"/>
              </w:rPr>
              <w:t>You can only open the door of the machine if you</w:t>
            </w:r>
            <w:r>
              <w:rPr>
                <w:spacing w:val="-97"/>
                <w:w w:val="95"/>
              </w:rPr>
              <w:t xml:space="preserve"> </w:t>
            </w:r>
            <w:r>
              <w:t>have</w:t>
            </w:r>
            <w:r>
              <w:rPr>
                <w:spacing w:val="-12"/>
              </w:rPr>
              <w:t xml:space="preserve"> </w:t>
            </w:r>
            <w:r>
              <w:t>the</w:t>
            </w:r>
            <w:r>
              <w:rPr>
                <w:spacing w:val="-10"/>
              </w:rPr>
              <w:t xml:space="preserve"> </w:t>
            </w:r>
            <w:r>
              <w:t>key</w:t>
            </w:r>
            <w:r>
              <w:rPr>
                <w:spacing w:val="-11"/>
              </w:rPr>
              <w:t xml:space="preserve"> </w:t>
            </w:r>
            <w:r>
              <w:t>and</w:t>
            </w:r>
            <w:r>
              <w:rPr>
                <w:spacing w:val="-11"/>
              </w:rPr>
              <w:t xml:space="preserve"> </w:t>
            </w:r>
            <w:r>
              <w:t>the</w:t>
            </w:r>
            <w:r>
              <w:rPr>
                <w:spacing w:val="-11"/>
              </w:rPr>
              <w:t xml:space="preserve"> </w:t>
            </w:r>
            <w:r>
              <w:t>code!</w:t>
            </w:r>
            <w:bookmarkStart w:id="201" w:name="OLE_LINK11"/>
          </w:p>
          <w:p w14:paraId="1B502E67" w14:textId="6864BB94" w:rsidR="00BB6723" w:rsidRPr="004F4E58" w:rsidRDefault="00561E91" w:rsidP="00F2417B">
            <w:r>
              <w:rPr>
                <w:rFonts w:hint="eastAsia"/>
                <w:lang w:eastAsia="zh-CN"/>
              </w:rPr>
              <w:t>EVOCA</w:t>
            </w:r>
            <w:r w:rsidR="00BB6723">
              <w:t xml:space="preserve"> is not responsible for damage caused by</w:t>
            </w:r>
            <w:r w:rsidR="00BB6723">
              <w:rPr>
                <w:spacing w:val="1"/>
              </w:rPr>
              <w:t xml:space="preserve"> </w:t>
            </w:r>
            <w:r w:rsidR="00BB6723">
              <w:rPr>
                <w:w w:val="95"/>
              </w:rPr>
              <w:t>failure to operate the machine in accordance with the</w:t>
            </w:r>
            <w:r w:rsidR="00BB6723">
              <w:rPr>
                <w:spacing w:val="-97"/>
                <w:w w:val="95"/>
              </w:rPr>
              <w:t xml:space="preserve"> </w:t>
            </w:r>
            <w:r w:rsidR="00BB6723">
              <w:t>instructions</w:t>
            </w:r>
            <w:bookmarkEnd w:id="201"/>
            <w:r w:rsidR="00BB6723">
              <w:rPr>
                <w:noProof/>
              </w:rPr>
              <mc:AlternateContent>
                <mc:Choice Requires="wpg">
                  <w:drawing>
                    <wp:anchor distT="0" distB="0" distL="114300" distR="114300" simplePos="0" relativeHeight="251812864" behindDoc="1" locked="0" layoutInCell="1" allowOverlap="1" wp14:anchorId="1A267ACB" wp14:editId="51417EB5">
                      <wp:simplePos x="0" y="0"/>
                      <wp:positionH relativeFrom="page">
                        <wp:posOffset>1759585</wp:posOffset>
                      </wp:positionH>
                      <wp:positionV relativeFrom="paragraph">
                        <wp:posOffset>9571355</wp:posOffset>
                      </wp:positionV>
                      <wp:extent cx="6385560" cy="979805"/>
                      <wp:effectExtent l="1270" t="635" r="13970" b="10160"/>
                      <wp:wrapNone/>
                      <wp:docPr id="2006034005" name="组合 2006034005"/>
                      <wp:cNvGraphicFramePr/>
                      <a:graphic xmlns:a="http://schemas.openxmlformats.org/drawingml/2006/main">
                        <a:graphicData uri="http://schemas.microsoft.com/office/word/2010/wordprocessingGroup">
                          <wpg:wgp>
                            <wpg:cNvGrpSpPr/>
                            <wpg:grpSpPr>
                              <a:xfrm>
                                <a:off x="0" y="0"/>
                                <a:ext cx="6385560" cy="979805"/>
                                <a:chOff x="1021" y="-1011"/>
                                <a:chExt cx="10018" cy="1278"/>
                              </a:xfrm>
                            </wpg:grpSpPr>
                            <wps:wsp>
                              <wps:cNvPr id="1658933051" name="矩形 1658933051"/>
                              <wps:cNvSpPr/>
                              <wps:spPr>
                                <a:xfrm>
                                  <a:off x="1029" y="-681"/>
                                  <a:ext cx="10003" cy="941"/>
                                </a:xfrm>
                                <a:prstGeom prst="rect">
                                  <a:avLst/>
                                </a:prstGeom>
                                <a:solidFill>
                                  <a:srgbClr val="9CC2E3"/>
                                </a:solidFill>
                                <a:ln>
                                  <a:noFill/>
                                </a:ln>
                              </wps:spPr>
                              <wps:bodyPr upright="1"/>
                            </wps:wsp>
                            <wps:wsp>
                              <wps:cNvPr id="1254342061" name="直接连接符 1254342061"/>
                              <wps:cNvCnPr/>
                              <wps:spPr>
                                <a:xfrm>
                                  <a:off x="1021" y="-681"/>
                                  <a:ext cx="10018" cy="0"/>
                                </a:xfrm>
                                <a:prstGeom prst="line">
                                  <a:avLst/>
                                </a:prstGeom>
                                <a:ln w="3048" cap="flat" cmpd="sng">
                                  <a:solidFill>
                                    <a:srgbClr val="000000"/>
                                  </a:solidFill>
                                  <a:prstDash val="solid"/>
                                  <a:headEnd type="none" w="med" len="med"/>
                                  <a:tailEnd type="none" w="med" len="med"/>
                                </a:ln>
                              </wps:spPr>
                              <wps:bodyPr/>
                            </wps:wsp>
                            <wps:wsp>
                              <wps:cNvPr id="647827917" name="任意多边形 318"/>
                              <wps:cNvSpPr/>
                              <wps:spPr>
                                <a:xfrm>
                                  <a:off x="1021" y="-1011"/>
                                  <a:ext cx="10018" cy="1273"/>
                                </a:xfrm>
                                <a:custGeom>
                                  <a:avLst/>
                                  <a:gdLst/>
                                  <a:ahLst/>
                                  <a:cxnLst/>
                                  <a:rect l="0" t="0" r="0" b="0"/>
                                  <a:pathLst>
                                    <a:path w="10018" h="1273">
                                      <a:moveTo>
                                        <a:pt x="0" y="1273"/>
                                      </a:moveTo>
                                      <a:lnTo>
                                        <a:pt x="10018" y="1273"/>
                                      </a:lnTo>
                                      <a:moveTo>
                                        <a:pt x="5" y="0"/>
                                      </a:moveTo>
                                      <a:lnTo>
                                        <a:pt x="5" y="1268"/>
                                      </a:lnTo>
                                      <a:moveTo>
                                        <a:pt x="10013" y="0"/>
                                      </a:moveTo>
                                      <a:lnTo>
                                        <a:pt x="10013" y="1268"/>
                                      </a:lnTo>
                                    </a:path>
                                  </a:pathLst>
                                </a:custGeom>
                                <a:noFill/>
                                <a:ln w="6096" cap="flat" cmpd="sng">
                                  <a:solidFill>
                                    <a:srgbClr val="000000"/>
                                  </a:solidFill>
                                  <a:prstDash val="solid"/>
                                  <a:headEnd type="none" w="med" len="med"/>
                                  <a:tailEnd type="none" w="med" len="med"/>
                                </a:ln>
                              </wps:spPr>
                              <wps:bodyPr upright="1"/>
                            </wps:wsp>
                            <wps:wsp>
                              <wps:cNvPr id="1800296356" name="矩形 1800296356"/>
                              <wps:cNvSpPr/>
                              <wps:spPr>
                                <a:xfrm>
                                  <a:off x="1026" y="-1006"/>
                                  <a:ext cx="10008" cy="322"/>
                                </a:xfrm>
                                <a:prstGeom prst="rect">
                                  <a:avLst/>
                                </a:prstGeom>
                                <a:solidFill>
                                  <a:srgbClr val="2C75B5"/>
                                </a:solidFill>
                                <a:ln>
                                  <a:noFill/>
                                </a:ln>
                              </wps:spPr>
                              <wps:bodyPr upright="1"/>
                            </wps:wsp>
                            <wps:wsp>
                              <wps:cNvPr id="654060838" name="矩形 654060838"/>
                              <wps:cNvSpPr/>
                              <wps:spPr>
                                <a:xfrm>
                                  <a:off x="1026" y="-1006"/>
                                  <a:ext cx="10008" cy="322"/>
                                </a:xfrm>
                                <a:prstGeom prst="rect">
                                  <a:avLst/>
                                </a:prstGeom>
                                <a:noFill/>
                                <a:ln w="6096" cap="flat" cmpd="sng">
                                  <a:solidFill>
                                    <a:srgbClr val="000000"/>
                                  </a:solidFill>
                                  <a:prstDash val="solid"/>
                                  <a:miter/>
                                  <a:headEnd type="none" w="med" len="med"/>
                                  <a:tailEnd type="none" w="med" len="med"/>
                                </a:ln>
                              </wps:spPr>
                              <wps:bodyPr upright="1"/>
                            </wps:wsp>
                          </wpg:wgp>
                        </a:graphicData>
                      </a:graphic>
                    </wp:anchor>
                  </w:drawing>
                </mc:Choice>
                <mc:Fallback>
                  <w:pict>
                    <v:group w14:anchorId="1D7FDE3C" id="组合 2006034005" o:spid="_x0000_s1026" style="position:absolute;left:0;text-align:left;margin-left:138.55pt;margin-top:753.65pt;width:502.8pt;height:77.15pt;z-index:-251503616;mso-position-horizontal-relative:page" coordorigin="1021,-1011" coordsize="10018,1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">
                      <v:rect id="矩形 1658933051" o:spid="_x0000_s1027" style="position:absolute;left:1029;top:-681;width:10003;height: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" fillcolor="#9cc2e3" stroked="f"/>
                      <v:line id="直接连接符 1254342061" o:spid="_x0000_s1028" style="position:absolute;visibility:visible;mso-wrap-style:square" from="1021,-681" to="11039,-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" strokeweight=".24pt"/>
                      <v:shape id="任意多边形 318" o:spid="_x0000_s1029" style="position:absolute;left:1021;top:-1011;width:10018;height:1273;visibility:visible;mso-wrap-style:square;v-text-anchor:top" coordsize="10018,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" path="m,1273r10018,m5,r,1268m10013,r,1268e" filled="f" strokeweight=".48pt">
                        <v:path arrowok="t" textboxrect="0,0,10018,1273"/>
                      </v:shape>
                      <v:rect id="矩形 1800296356" o:spid="_x0000_s1030" style="position:absolute;left:1026;top:-1006;width:10008;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" fillcolor="#2c75b5" stroked="f"/>
                      <v:rect id="矩形 654060838" o:spid="_x0000_s1031" style="position:absolute;left:1026;top:-1006;width:10008;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" filled="f" strokeweight=".48pt"/>
                      <w10:wrap anchorx="page"/>
                    </v:group>
                  </w:pict>
                </mc:Fallback>
              </mc:AlternateContent>
            </w:r>
            <w:r w:rsidR="002E3E39">
              <w:t>!</w:t>
            </w:r>
          </w:p>
        </w:tc>
      </w:tr>
    </w:tbl>
    <w:p w14:paraId="7D9C0E18" w14:textId="77777777" w:rsidR="00BB6723" w:rsidRDefault="00BB6723">
      <w:pPr>
        <w:pStyle w:val="a4"/>
        <w:spacing w:line="20" w:lineRule="exact"/>
        <w:ind w:left="914"/>
        <w:rPr>
          <w:rFonts w:ascii="Times New Roman" w:hAnsi="Times New Roman" w:cs="Times New Roman"/>
          <w:sz w:val="2"/>
        </w:rPr>
      </w:pPr>
    </w:p>
    <w:p w14:paraId="30259427" w14:textId="77777777" w:rsidR="00BB6723" w:rsidRDefault="00BB6723">
      <w:pPr>
        <w:pStyle w:val="a4"/>
        <w:spacing w:line="20" w:lineRule="exact"/>
        <w:ind w:left="914"/>
        <w:rPr>
          <w:rFonts w:ascii="Times New Roman" w:hAnsi="Times New Roman" w:cs="Times New Roman"/>
          <w:sz w:val="2"/>
        </w:rPr>
      </w:pPr>
    </w:p>
    <w:p w14:paraId="2DBE6B46" w14:textId="77777777" w:rsidR="00BB6723" w:rsidRDefault="00BB6723">
      <w:pPr>
        <w:pStyle w:val="a4"/>
        <w:spacing w:line="20" w:lineRule="exact"/>
        <w:ind w:left="914"/>
        <w:rPr>
          <w:rFonts w:ascii="Times New Roman" w:hAnsi="Times New Roman" w:cs="Times New Roman"/>
          <w:sz w:val="2"/>
        </w:rPr>
      </w:pPr>
    </w:p>
    <w:p w14:paraId="3A341252" w14:textId="77777777" w:rsidR="00BB6723" w:rsidRDefault="00BB6723">
      <w:pPr>
        <w:pStyle w:val="a4"/>
        <w:spacing w:line="20" w:lineRule="exact"/>
        <w:ind w:left="914"/>
        <w:rPr>
          <w:rFonts w:ascii="Times New Roman" w:hAnsi="Times New Roman" w:cs="Times New Roman"/>
          <w:sz w:val="2"/>
        </w:rPr>
      </w:pPr>
    </w:p>
    <w:p w14:paraId="41BE7E7D" w14:textId="77777777" w:rsidR="00BB6723" w:rsidRDefault="00BB6723">
      <w:pPr>
        <w:pStyle w:val="a4"/>
        <w:spacing w:line="20" w:lineRule="exact"/>
        <w:ind w:left="914"/>
        <w:rPr>
          <w:rFonts w:ascii="Times New Roman" w:hAnsi="Times New Roman" w:cs="Times New Roman"/>
          <w:sz w:val="2"/>
        </w:rPr>
      </w:pPr>
    </w:p>
    <w:p w14:paraId="662B1B9D" w14:textId="77777777" w:rsidR="00BB6723" w:rsidRDefault="00BB6723">
      <w:pPr>
        <w:pStyle w:val="a4"/>
        <w:spacing w:line="20" w:lineRule="exact"/>
        <w:ind w:left="914"/>
        <w:rPr>
          <w:rFonts w:ascii="Times New Roman" w:hAnsi="Times New Roman" w:cs="Times New Roman"/>
          <w:sz w:val="2"/>
        </w:rPr>
      </w:pPr>
    </w:p>
    <w:p w14:paraId="11158BE4" w14:textId="77777777" w:rsidR="00BB6723" w:rsidRDefault="00BB6723">
      <w:pPr>
        <w:pStyle w:val="a4"/>
        <w:spacing w:line="20" w:lineRule="exact"/>
        <w:ind w:left="914"/>
        <w:rPr>
          <w:rFonts w:ascii="Times New Roman" w:hAnsi="Times New Roman" w:cs="Times New Roman"/>
          <w:sz w:val="2"/>
        </w:rPr>
      </w:pPr>
    </w:p>
    <w:p w14:paraId="766E4D13" w14:textId="77777777" w:rsidR="00BB6723" w:rsidRDefault="00BB6723">
      <w:pPr>
        <w:pStyle w:val="a4"/>
        <w:spacing w:line="20" w:lineRule="exact"/>
        <w:ind w:left="914"/>
        <w:rPr>
          <w:rFonts w:ascii="Times New Roman" w:hAnsi="Times New Roman" w:cs="Times New Roman"/>
          <w:sz w:val="2"/>
        </w:rPr>
      </w:pPr>
    </w:p>
    <w:p w14:paraId="26CD11E2" w14:textId="77777777" w:rsidR="00BB6723" w:rsidRDefault="00BB6723">
      <w:pPr>
        <w:pStyle w:val="a4"/>
        <w:spacing w:line="20" w:lineRule="exact"/>
        <w:ind w:left="914"/>
        <w:rPr>
          <w:rFonts w:ascii="Times New Roman" w:hAnsi="Times New Roman" w:cs="Times New Roman"/>
          <w:sz w:val="2"/>
        </w:rPr>
      </w:pPr>
    </w:p>
    <w:p w14:paraId="751C77A5" w14:textId="77777777" w:rsidR="00BB6723" w:rsidRDefault="00BB6723">
      <w:pPr>
        <w:pStyle w:val="a4"/>
        <w:spacing w:line="20" w:lineRule="exact"/>
        <w:ind w:left="914"/>
        <w:rPr>
          <w:rFonts w:ascii="Times New Roman" w:hAnsi="Times New Roman" w:cs="Times New Roman"/>
          <w:sz w:val="2"/>
        </w:rPr>
      </w:pPr>
    </w:p>
    <w:p w14:paraId="5056DC92" w14:textId="77777777" w:rsidR="00BB6723" w:rsidRDefault="00BB6723">
      <w:pPr>
        <w:pStyle w:val="a4"/>
        <w:spacing w:line="20" w:lineRule="exact"/>
        <w:ind w:left="914"/>
        <w:rPr>
          <w:rFonts w:ascii="Times New Roman" w:hAnsi="Times New Roman" w:cs="Times New Roman"/>
          <w:sz w:val="2"/>
        </w:rPr>
      </w:pPr>
    </w:p>
    <w:p w14:paraId="53C3C894" w14:textId="79399C0F" w:rsidR="00C85ABD" w:rsidRDefault="00C85ABD">
      <w:pPr>
        <w:pStyle w:val="a4"/>
        <w:spacing w:line="20" w:lineRule="exact"/>
        <w:ind w:left="914"/>
        <w:rPr>
          <w:rFonts w:ascii="Times New Roman" w:hAnsi="Times New Roman" w:cs="Times New Roman"/>
          <w:sz w:val="2"/>
        </w:rPr>
        <w:sectPr w:rsidR="00C85ABD">
          <w:headerReference w:type="default" r:id="rId24"/>
          <w:footerReference w:type="default" r:id="rId25"/>
          <w:pgSz w:w="11910" w:h="16840"/>
          <w:pgMar w:top="1157" w:right="686" w:bottom="1157" w:left="629" w:header="560" w:footer="937" w:gutter="0"/>
          <w:cols w:space="720"/>
        </w:sectPr>
      </w:pPr>
    </w:p>
    <w:p w14:paraId="18F2C855" w14:textId="20813AB7" w:rsidR="00C85ABD" w:rsidRDefault="00C85ABD">
      <w:pPr>
        <w:pStyle w:val="a4"/>
        <w:spacing w:line="20" w:lineRule="exact"/>
        <w:ind w:left="914"/>
        <w:rPr>
          <w:rFonts w:ascii="Times New Roman" w:hAnsi="Times New Roman" w:cs="Times New Roman"/>
          <w:sz w:val="2"/>
        </w:rPr>
      </w:pPr>
    </w:p>
    <w:p w14:paraId="71871A72" w14:textId="0E916B64" w:rsidR="00BB6723" w:rsidRDefault="00BB6723" w:rsidP="00BB6723">
      <w:r>
        <w:rPr>
          <w:noProof/>
        </w:rPr>
        <mc:AlternateContent>
          <mc:Choice Requires="wps">
            <w:drawing>
              <wp:anchor distT="0" distB="0" distL="114300" distR="114300" simplePos="0" relativeHeight="251814912" behindDoc="0" locked="0" layoutInCell="1" allowOverlap="1" wp14:anchorId="787D3256" wp14:editId="7C8756D2">
                <wp:simplePos x="0" y="0"/>
                <wp:positionH relativeFrom="margin">
                  <wp:posOffset>4855210</wp:posOffset>
                </wp:positionH>
                <wp:positionV relativeFrom="paragraph">
                  <wp:posOffset>11430</wp:posOffset>
                </wp:positionV>
                <wp:extent cx="1777092" cy="612321"/>
                <wp:effectExtent l="1543050" t="19050" r="13970" b="226060"/>
                <wp:wrapNone/>
                <wp:docPr id="1448764387" name="矩形标注 86"/>
                <wp:cNvGraphicFramePr/>
                <a:graphic xmlns:a="http://schemas.openxmlformats.org/drawingml/2006/main">
                  <a:graphicData uri="http://schemas.microsoft.com/office/word/2010/wordprocessingShape">
                    <wps:wsp>
                      <wps:cNvSpPr/>
                      <wps:spPr>
                        <a:xfrm>
                          <a:off x="0" y="0"/>
                          <a:ext cx="1777092" cy="612321"/>
                        </a:xfrm>
                        <a:prstGeom prst="wedgeRectCallout">
                          <a:avLst>
                            <a:gd name="adj1" fmla="val -135789"/>
                            <a:gd name="adj2" fmla="val 83258"/>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D0E816" w14:textId="0640BCAC" w:rsidR="00BB6723" w:rsidRDefault="00BB6723" w:rsidP="00BB6723">
                            <w:pPr>
                              <w:rPr>
                                <w:rFonts w:asciiTheme="minorEastAsia" w:hAnsiTheme="minorEastAsia"/>
                                <w:b/>
                                <w:color w:val="000000" w:themeColor="text1"/>
                                <w:lang w:eastAsia="zh-CN"/>
                              </w:rPr>
                            </w:pPr>
                            <w:r w:rsidRPr="00BB6723">
                              <w:rPr>
                                <w:rFonts w:asciiTheme="minorEastAsia" w:hAnsiTheme="minorEastAsia"/>
                                <w:b/>
                                <w:color w:val="000000" w:themeColor="text1"/>
                                <w:lang w:eastAsia="zh-CN"/>
                              </w:rPr>
                              <w:t>This screen will appear after power on and power 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87D3256" id="矩形标注 86" o:spid="_x0000_s1069" type="#_x0000_t61" style="position:absolute;margin-left:382.3pt;margin-top:.9pt;width:139.95pt;height:48.2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" adj="-18530,28784" filled="f" strokecolor="#365f91 [2404]" strokeweight="2.25pt">
                <v:textbox>
                  <w:txbxContent>
                    <w:p w14:paraId="3FD0E816" w14:textId="0640BCAC" w:rsidR="00BB6723" w:rsidRDefault="00BB6723" w:rsidP="00BB6723">
                      <w:pPr>
                        <w:rPr>
                          <w:rFonts w:asciiTheme="minorEastAsia" w:hAnsiTheme="minorEastAsia"/>
                          <w:b/>
                          <w:color w:val="000000" w:themeColor="text1"/>
                          <w:lang w:eastAsia="zh-CN"/>
                        </w:rPr>
                      </w:pPr>
                      <w:r w:rsidRPr="00BB6723">
                        <w:rPr>
                          <w:rFonts w:asciiTheme="minorEastAsia" w:hAnsiTheme="minorEastAsia"/>
                          <w:b/>
                          <w:color w:val="000000" w:themeColor="text1"/>
                          <w:lang w:eastAsia="zh-CN"/>
                        </w:rPr>
                        <w:t>This screen will appear after power on and power on</w:t>
                      </w:r>
                    </w:p>
                  </w:txbxContent>
                </v:textbox>
                <w10:wrap anchorx="margin"/>
              </v:shape>
            </w:pict>
          </mc:Fallback>
        </mc:AlternateContent>
      </w:r>
      <w:r w:rsidR="002E3E39">
        <w:t>1.</w:t>
      </w:r>
      <w:r w:rsidRPr="00BB6723">
        <w:t>Five minutes after power on, the 15.6-inch screen lights up</w:t>
      </w:r>
      <w:r w:rsidR="002E3E39">
        <w:rPr>
          <w:rFonts w:ascii="宋体" w:eastAsia="宋体" w:hAnsi="宋体" w:cs="宋体" w:hint="eastAsia"/>
          <w:lang w:eastAsia="zh-CN"/>
        </w:rPr>
        <w:t>；</w:t>
      </w:r>
      <w:r>
        <w:rPr>
          <w:noProof/>
        </w:rPr>
        <w:drawing>
          <wp:inline distT="0" distB="0" distL="0" distR="0" wp14:anchorId="20C6E7AA" wp14:editId="30F5A84E">
            <wp:extent cx="4926965" cy="2543175"/>
            <wp:effectExtent l="0" t="0" r="6985" b="0"/>
            <wp:docPr id="1947305118" name="图片 194730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6"/>
                    <a:stretch>
                      <a:fillRect/>
                    </a:stretch>
                  </pic:blipFill>
                  <pic:spPr>
                    <a:xfrm>
                      <a:off x="0" y="0"/>
                      <a:ext cx="4935210" cy="2547138"/>
                    </a:xfrm>
                    <a:prstGeom prst="rect">
                      <a:avLst/>
                    </a:prstGeom>
                  </pic:spPr>
                </pic:pic>
              </a:graphicData>
            </a:graphic>
          </wp:inline>
        </w:drawing>
      </w:r>
    </w:p>
    <w:p w14:paraId="4D975D17" w14:textId="77777777" w:rsidR="00BB6723" w:rsidRDefault="00BB6723" w:rsidP="00BB6723"/>
    <w:p w14:paraId="7752A902" w14:textId="45A0EEEA" w:rsidR="00C85ABD" w:rsidRDefault="002E3E39" w:rsidP="00BB6723">
      <w:r>
        <w:t>2.</w:t>
      </w:r>
      <w:r w:rsidR="00961E4D">
        <w:t>Unlock the machine door with the key, open the door and check that there is no damage or missing parts inside the machine</w:t>
      </w:r>
      <w:r>
        <w:rPr>
          <w:rFonts w:ascii="宋体" w:eastAsia="宋体" w:hAnsi="宋体" w:cs="宋体" w:hint="eastAsia"/>
          <w:lang w:eastAsia="zh-CN"/>
        </w:rPr>
        <w:t>.</w:t>
      </w:r>
    </w:p>
    <w:p w14:paraId="392A9AA0" w14:textId="77777777" w:rsidR="00C85ABD" w:rsidRDefault="00C85ABD" w:rsidP="00BB6723">
      <w:pPr>
        <w:rPr>
          <w:sz w:val="2"/>
        </w:rPr>
      </w:pPr>
    </w:p>
    <w:p w14:paraId="327AD15B" w14:textId="0917EDB1" w:rsidR="00C85ABD" w:rsidRDefault="00C85ABD" w:rsidP="00BB6723">
      <w:pPr>
        <w:rPr>
          <w:sz w:val="2"/>
        </w:rPr>
      </w:pPr>
    </w:p>
    <w:p w14:paraId="2CBE52BF" w14:textId="7663F1D8" w:rsidR="00C85ABD" w:rsidRDefault="00BB6723" w:rsidP="00BB6723">
      <w:pPr>
        <w:pStyle w:val="a4"/>
        <w:jc w:val="center"/>
        <w:rPr>
          <w:rFonts w:ascii="Times New Roman" w:hAnsi="Times New Roman" w:cs="Times New Roman"/>
          <w:sz w:val="20"/>
        </w:rPr>
      </w:pPr>
      <w:r>
        <w:rPr>
          <w:rFonts w:ascii="Times New Roman" w:hAnsi="Times New Roman" w:cs="Times New Roman"/>
          <w:noProof/>
          <w:sz w:val="20"/>
        </w:rPr>
        <mc:AlternateContent>
          <mc:Choice Requires="wps">
            <w:drawing>
              <wp:anchor distT="0" distB="0" distL="114300" distR="114300" simplePos="0" relativeHeight="251656192" behindDoc="0" locked="0" layoutInCell="1" allowOverlap="1" wp14:anchorId="115C62EA" wp14:editId="5BF7663D">
                <wp:simplePos x="0" y="0"/>
                <wp:positionH relativeFrom="column">
                  <wp:posOffset>1497239</wp:posOffset>
                </wp:positionH>
                <wp:positionV relativeFrom="paragraph">
                  <wp:posOffset>1409882</wp:posOffset>
                </wp:positionV>
                <wp:extent cx="1336403" cy="518070"/>
                <wp:effectExtent l="0" t="0" r="73660" b="73025"/>
                <wp:wrapNone/>
                <wp:docPr id="246" name="直接箭头连接符 246"/>
                <wp:cNvGraphicFramePr/>
                <a:graphic xmlns:a="http://schemas.openxmlformats.org/drawingml/2006/main">
                  <a:graphicData uri="http://schemas.microsoft.com/office/word/2010/wordprocessingShape">
                    <wps:wsp>
                      <wps:cNvCnPr/>
                      <wps:spPr>
                        <a:xfrm>
                          <a:off x="0" y="0"/>
                          <a:ext cx="1336403" cy="5180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96C36A" id="_x0000_t32" coordsize="21600,21600" o:spt="32" o:oned="t" path="m,l21600,21600e" filled="f">
                <v:path arrowok="t" fillok="f" o:connecttype="none"/>
                <o:lock v:ext="edit" shapetype="t"/>
              </v:shapetype>
              <v:shape id="直接箭头连接符 246" o:spid="_x0000_s1026" type="#_x0000_t32" style="position:absolute;left:0;text-align:left;margin-left:117.9pt;margin-top:111pt;width:105.25pt;height:40.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" strokecolor="#4579b8 [3044]">
                <v:stroke endarrow="open"/>
              </v:shape>
            </w:pict>
          </mc:Fallback>
        </mc:AlternateContent>
      </w:r>
      <w:r>
        <w:rPr>
          <w:rFonts w:ascii="Times New Roman" w:hAnsi="Times New Roman" w:cs="Times New Roman"/>
          <w:noProof/>
          <w:sz w:val="20"/>
        </w:rPr>
        <mc:AlternateContent>
          <mc:Choice Requires="wps">
            <w:drawing>
              <wp:anchor distT="0" distB="0" distL="114300" distR="114300" simplePos="0" relativeHeight="251569152" behindDoc="0" locked="0" layoutInCell="1" allowOverlap="1" wp14:anchorId="40ECFDE0" wp14:editId="5C85695A">
                <wp:simplePos x="0" y="0"/>
                <wp:positionH relativeFrom="column">
                  <wp:posOffset>768531</wp:posOffset>
                </wp:positionH>
                <wp:positionV relativeFrom="paragraph">
                  <wp:posOffset>1055098</wp:posOffset>
                </wp:positionV>
                <wp:extent cx="1073150" cy="387350"/>
                <wp:effectExtent l="4445" t="4445" r="14605" b="14605"/>
                <wp:wrapNone/>
                <wp:docPr id="97" name="文本框 97"/>
                <wp:cNvGraphicFramePr/>
                <a:graphic xmlns:a="http://schemas.openxmlformats.org/drawingml/2006/main">
                  <a:graphicData uri="http://schemas.microsoft.com/office/word/2010/wordprocessingShape">
                    <wps:wsp>
                      <wps:cNvSpPr txBox="1"/>
                      <wps:spPr>
                        <a:xfrm>
                          <a:off x="0" y="0"/>
                          <a:ext cx="1073150" cy="3873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BF77F8F" w14:textId="77777777" w:rsidR="00C85ABD" w:rsidRDefault="00961E4D">
                            <w:pPr>
                              <w:rPr>
                                <w:lang w:eastAsia="zh-CN"/>
                              </w:rPr>
                            </w:pPr>
                            <w:r>
                              <w:rPr>
                                <w:rFonts w:hint="eastAsia"/>
                                <w:lang w:eastAsia="zh-CN"/>
                              </w:rPr>
                              <w:t>LOCK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0ECFDE0" id="文本框 97" o:spid="_x0000_s1070" type="#_x0000_t202" style="position:absolute;left:0;text-align:left;margin-left:60.5pt;margin-top:83.1pt;width:84.5pt;height:3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" fillcolor="white [3201]" strokeweight=".5pt">
                <v:textbox>
                  <w:txbxContent>
                    <w:p w14:paraId="0BF77F8F" w14:textId="77777777" w:rsidR="00C85ABD" w:rsidRDefault="00961E4D">
                      <w:pPr>
                        <w:rPr>
                          <w:lang w:eastAsia="zh-CN"/>
                        </w:rPr>
                      </w:pPr>
                      <w:r>
                        <w:rPr>
                          <w:rFonts w:hint="eastAsia"/>
                          <w:lang w:eastAsia="zh-CN"/>
                        </w:rPr>
                        <w:t>LOCK</w:t>
                      </w:r>
                    </w:p>
                  </w:txbxContent>
                </v:textbox>
              </v:shape>
            </w:pict>
          </mc:Fallback>
        </mc:AlternateContent>
      </w:r>
      <w:r w:rsidR="00961E4D">
        <w:rPr>
          <w:rFonts w:ascii="Times New Roman" w:hAnsi="Times New Roman" w:cs="Times New Roman"/>
          <w:noProof/>
        </w:rPr>
        <w:drawing>
          <wp:inline distT="0" distB="0" distL="0" distR="0" wp14:anchorId="0EB94DA1" wp14:editId="3205CE64">
            <wp:extent cx="2591435" cy="3707765"/>
            <wp:effectExtent l="0" t="0" r="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27" cstate="print">
                      <a:extLst>
                        <a:ext uri="{28A0092B-C50C-407E-A947-70E740481C1C}">
                          <a14:useLocalDpi xmlns:a14="http://schemas.microsoft.com/office/drawing/2010/main" val="0"/>
                        </a:ext>
                      </a:extLst>
                    </a:blip>
                    <a:srcRect l="17613" r="17613" b="7317"/>
                    <a:stretch>
                      <a:fillRect/>
                    </a:stretch>
                  </pic:blipFill>
                  <pic:spPr>
                    <a:xfrm>
                      <a:off x="0" y="0"/>
                      <a:ext cx="2591435" cy="3707765"/>
                    </a:xfrm>
                    <a:prstGeom prst="rect">
                      <a:avLst/>
                    </a:prstGeom>
                    <a:noFill/>
                    <a:ln>
                      <a:noFill/>
                    </a:ln>
                  </pic:spPr>
                </pic:pic>
              </a:graphicData>
            </a:graphic>
          </wp:inline>
        </w:drawing>
      </w:r>
    </w:p>
    <w:p w14:paraId="6CE1BB69" w14:textId="1ED9BE67" w:rsidR="00C85ABD" w:rsidRPr="00915590" w:rsidRDefault="00BB6723" w:rsidP="00BB6723">
      <w:pPr>
        <w:pStyle w:val="3"/>
        <w:spacing w:before="240" w:after="240"/>
      </w:pPr>
      <w:bookmarkStart w:id="202" w:name="5.2.1_Machine_back_office_maintenance_in"/>
      <w:bookmarkStart w:id="203" w:name="_bookmark38"/>
      <w:bookmarkStart w:id="204" w:name="_Toc154667416"/>
      <w:bookmarkEnd w:id="202"/>
      <w:bookmarkEnd w:id="203"/>
      <w:r>
        <w:rPr>
          <w:w w:val="95"/>
        </w:rPr>
        <w:t xml:space="preserve">5.2.1 </w:t>
      </w:r>
      <w:r w:rsidR="00961E4D">
        <w:rPr>
          <w:w w:val="95"/>
        </w:rPr>
        <w:t>Machine</w:t>
      </w:r>
      <w:r w:rsidR="00961E4D">
        <w:rPr>
          <w:spacing w:val="-2"/>
          <w:w w:val="95"/>
        </w:rPr>
        <w:t xml:space="preserve"> </w:t>
      </w:r>
      <w:proofErr w:type="gramStart"/>
      <w:r w:rsidR="00961E4D">
        <w:rPr>
          <w:w w:val="95"/>
        </w:rPr>
        <w:t>back</w:t>
      </w:r>
      <w:r w:rsidR="00961E4D">
        <w:rPr>
          <w:spacing w:val="-2"/>
          <w:w w:val="95"/>
        </w:rPr>
        <w:t xml:space="preserve"> </w:t>
      </w:r>
      <w:r w:rsidR="00961E4D">
        <w:rPr>
          <w:w w:val="95"/>
        </w:rPr>
        <w:t>office</w:t>
      </w:r>
      <w:proofErr w:type="gramEnd"/>
      <w:r w:rsidR="00961E4D">
        <w:rPr>
          <w:spacing w:val="-3"/>
          <w:w w:val="95"/>
        </w:rPr>
        <w:t xml:space="preserve"> </w:t>
      </w:r>
      <w:r w:rsidR="00961E4D">
        <w:rPr>
          <w:w w:val="95"/>
        </w:rPr>
        <w:t>maintenance</w:t>
      </w:r>
      <w:r w:rsidR="00961E4D">
        <w:rPr>
          <w:spacing w:val="-2"/>
          <w:w w:val="95"/>
        </w:rPr>
        <w:t xml:space="preserve"> </w:t>
      </w:r>
      <w:r w:rsidR="00961E4D">
        <w:rPr>
          <w:w w:val="95"/>
        </w:rPr>
        <w:t>interface</w:t>
      </w:r>
      <w:bookmarkEnd w:id="204"/>
      <w:r w:rsidR="00961E4D">
        <w:t xml:space="preserve"> </w:t>
      </w:r>
    </w:p>
    <w:p w14:paraId="6224C26C" w14:textId="177FDD0A" w:rsidR="00C85ABD" w:rsidRDefault="00961E4D" w:rsidP="00BB6723">
      <w:r>
        <w:t xml:space="preserve">After opening the machine door with a key, press the button </w:t>
      </w:r>
      <w:r>
        <w:rPr>
          <w:noProof/>
          <w:lang w:val="zh-CN"/>
        </w:rPr>
        <w:drawing>
          <wp:inline distT="0" distB="0" distL="0" distR="0" wp14:anchorId="0A45E0C0" wp14:editId="35CBEB0F">
            <wp:extent cx="2738755" cy="395605"/>
            <wp:effectExtent l="0" t="0" r="4445" b="10795"/>
            <wp:docPr id="14358180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18073" name="图片 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738755" cy="395605"/>
                    </a:xfrm>
                    <a:prstGeom prst="rect">
                      <a:avLst/>
                    </a:prstGeom>
                  </pic:spPr>
                </pic:pic>
              </a:graphicData>
            </a:graphic>
          </wp:inline>
        </w:drawing>
      </w:r>
      <w:r>
        <w:t xml:space="preserve">and enter the password "2020" to access the machine's maintenance interface. If the machine cannot access the maintenance interface, please contact </w:t>
      </w:r>
      <w:r w:rsidR="00561E91">
        <w:rPr>
          <w:lang w:eastAsia="zh-CN"/>
        </w:rPr>
        <w:t>EVOCA</w:t>
      </w:r>
      <w:r>
        <w:t xml:space="preserve"> Coffee's after-sales service</w:t>
      </w:r>
      <w:r w:rsidR="002E3E39">
        <w:t>!</w:t>
      </w:r>
    </w:p>
    <w:p w14:paraId="0105A304" w14:textId="77777777" w:rsidR="00BB6723" w:rsidRDefault="00BB6723" w:rsidP="00BB6723"/>
    <w:p w14:paraId="37438EB0" w14:textId="44AECD45" w:rsidR="00C85ABD" w:rsidRPr="00BB6723" w:rsidRDefault="00961E4D" w:rsidP="00BB6723">
      <w:pPr>
        <w:rPr>
          <w:b/>
          <w:bCs/>
        </w:rPr>
      </w:pPr>
      <w:r w:rsidRPr="00BB6723">
        <w:rPr>
          <w:b/>
          <w:bCs/>
        </w:rPr>
        <w:t>The maintenance interface includes the following buttons and areas:</w:t>
      </w:r>
    </w:p>
    <w:p w14:paraId="35C5CD88" w14:textId="77777777" w:rsidR="00C85ABD" w:rsidRDefault="00961E4D" w:rsidP="00BB6723">
      <w:pPr>
        <w:pStyle w:val="a4"/>
        <w:ind w:rightChars="200" w:right="420"/>
        <w:rPr>
          <w:rFonts w:ascii="Times New Roman" w:hAnsi="Times New Roman" w:cs="Times New Roman"/>
        </w:rPr>
      </w:pPr>
      <w:r>
        <w:rPr>
          <w:rFonts w:ascii="Times New Roman" w:hAnsi="Times New Roman" w:cs="Times New Roman"/>
          <w:noProof/>
        </w:rPr>
        <w:drawing>
          <wp:inline distT="0" distB="0" distL="0" distR="0" wp14:anchorId="6B0578F6" wp14:editId="16AC9124">
            <wp:extent cx="5832000" cy="3348000"/>
            <wp:effectExtent l="0" t="0" r="0"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832000" cy="3348000"/>
                    </a:xfrm>
                    <a:prstGeom prst="rect">
                      <a:avLst/>
                    </a:prstGeom>
                  </pic:spPr>
                </pic:pic>
              </a:graphicData>
            </a:graphic>
          </wp:inline>
        </w:drawing>
      </w:r>
    </w:p>
    <w:p w14:paraId="006A9AD9" w14:textId="77777777" w:rsidR="00C85ABD" w:rsidRDefault="00C85ABD">
      <w:pPr>
        <w:pStyle w:val="a4"/>
        <w:spacing w:before="9"/>
        <w:rPr>
          <w:rFonts w:ascii="Times New Roman" w:hAnsi="Times New Roman" w:cs="Times New Roman"/>
          <w:sz w:val="11"/>
        </w:rPr>
      </w:pPr>
    </w:p>
    <w:p w14:paraId="1F715C68" w14:textId="6C59BDA5" w:rsidR="00C85ABD" w:rsidRPr="00BB6723" w:rsidRDefault="00961E4D" w:rsidP="00BB6723">
      <w:pPr>
        <w:rPr>
          <w:w w:val="95"/>
        </w:rPr>
      </w:pPr>
      <w:r w:rsidRPr="00BB6723">
        <w:rPr>
          <w:b/>
          <w:bCs/>
        </w:rPr>
        <w:t>Notes</w:t>
      </w:r>
      <w:r w:rsidR="00BB6723">
        <w:rPr>
          <w:b/>
          <w:bCs/>
          <w:sz w:val="32"/>
        </w:rPr>
        <w:t>:</w:t>
      </w:r>
      <w:r w:rsidRPr="00BB6723">
        <w:rPr>
          <w:w w:val="95"/>
        </w:rPr>
        <w:t xml:space="preserve"> </w:t>
      </w:r>
    </w:p>
    <w:p w14:paraId="5AF2CF98" w14:textId="6295A7D6" w:rsidR="00C85ABD" w:rsidRDefault="00BB6723" w:rsidP="00BB6723">
      <w:pPr>
        <w:rPr>
          <w:w w:val="95"/>
        </w:rPr>
      </w:pPr>
      <w:r>
        <w:rPr>
          <w:w w:val="95"/>
        </w:rPr>
        <w:t>1.</w:t>
      </w:r>
      <w:r w:rsidR="00961E4D">
        <w:rPr>
          <w:w w:val="95"/>
        </w:rPr>
        <w:t xml:space="preserve">Machine Fault Alert Button: By clicking this button, you can view any error messages displayed by the machine and clear the </w:t>
      </w:r>
      <w:proofErr w:type="gramStart"/>
      <w:r w:rsidR="00961E4D">
        <w:rPr>
          <w:w w:val="95"/>
        </w:rPr>
        <w:t>errors</w:t>
      </w:r>
      <w:r w:rsidR="002E3E39">
        <w:rPr>
          <w:w w:val="95"/>
        </w:rPr>
        <w:t>;</w:t>
      </w:r>
      <w:proofErr w:type="gramEnd"/>
    </w:p>
    <w:p w14:paraId="3012D931" w14:textId="25C4F9E7" w:rsidR="00C85ABD" w:rsidRDefault="00BB6723" w:rsidP="00BB6723">
      <w:pPr>
        <w:rPr>
          <w:w w:val="95"/>
        </w:rPr>
      </w:pPr>
      <w:r>
        <w:rPr>
          <w:w w:val="95"/>
        </w:rPr>
        <w:t>2.</w:t>
      </w:r>
      <w:r w:rsidR="00961E4D">
        <w:rPr>
          <w:w w:val="95"/>
        </w:rPr>
        <w:t xml:space="preserve">Exit Key Button: Pressing this button will take you to the Android back-end </w:t>
      </w:r>
      <w:proofErr w:type="gramStart"/>
      <w:r w:rsidR="00961E4D">
        <w:rPr>
          <w:w w:val="95"/>
        </w:rPr>
        <w:t>interface</w:t>
      </w:r>
      <w:r w:rsidR="002E3E39">
        <w:rPr>
          <w:w w:val="95"/>
        </w:rPr>
        <w:t>;</w:t>
      </w:r>
      <w:proofErr w:type="gramEnd"/>
    </w:p>
    <w:p w14:paraId="5E22FC39" w14:textId="5CDD1635" w:rsidR="00C85ABD" w:rsidRDefault="00BB6723" w:rsidP="00BB6723">
      <w:pPr>
        <w:rPr>
          <w:w w:val="95"/>
        </w:rPr>
      </w:pPr>
      <w:r>
        <w:rPr>
          <w:w w:val="95"/>
        </w:rPr>
        <w:t>3.</w:t>
      </w:r>
      <w:r w:rsidR="00961E4D">
        <w:rPr>
          <w:w w:val="95"/>
        </w:rPr>
        <w:t xml:space="preserve">Power Off Button: Allows you to turn off the </w:t>
      </w:r>
      <w:proofErr w:type="gramStart"/>
      <w:r w:rsidR="00961E4D">
        <w:rPr>
          <w:w w:val="95"/>
        </w:rPr>
        <w:t>machine</w:t>
      </w:r>
      <w:r w:rsidR="002E3E39">
        <w:rPr>
          <w:w w:val="95"/>
        </w:rPr>
        <w:t>;</w:t>
      </w:r>
      <w:proofErr w:type="gramEnd"/>
    </w:p>
    <w:p w14:paraId="7F330539" w14:textId="13F376A3" w:rsidR="00C85ABD" w:rsidRDefault="00BB6723" w:rsidP="00BB6723">
      <w:pPr>
        <w:rPr>
          <w:w w:val="95"/>
        </w:rPr>
      </w:pPr>
      <w:r>
        <w:rPr>
          <w:w w:val="95"/>
        </w:rPr>
        <w:t>4.</w:t>
      </w:r>
      <w:r w:rsidR="00961E4D">
        <w:rPr>
          <w:w w:val="95"/>
        </w:rPr>
        <w:t>Authorization Password: The password is "2020" (usually no need to reauthorize after entering</w:t>
      </w:r>
      <w:proofErr w:type="gramStart"/>
      <w:r w:rsidR="00961E4D">
        <w:rPr>
          <w:w w:val="95"/>
        </w:rPr>
        <w:t>)</w:t>
      </w:r>
      <w:r w:rsidR="002E3E39">
        <w:rPr>
          <w:w w:val="95"/>
        </w:rPr>
        <w:t>;</w:t>
      </w:r>
      <w:proofErr w:type="gramEnd"/>
    </w:p>
    <w:p w14:paraId="635C58D6" w14:textId="6CAF5DB6" w:rsidR="00C85ABD" w:rsidRDefault="00BB6723" w:rsidP="00BB6723">
      <w:pPr>
        <w:rPr>
          <w:w w:val="95"/>
        </w:rPr>
      </w:pPr>
      <w:r>
        <w:rPr>
          <w:w w:val="95"/>
        </w:rPr>
        <w:t>5.</w:t>
      </w:r>
      <w:r w:rsidR="00961E4D">
        <w:rPr>
          <w:w w:val="95"/>
        </w:rPr>
        <w:t xml:space="preserve">Cup Sales Record: Displays the recorded number of cups </w:t>
      </w:r>
      <w:proofErr w:type="gramStart"/>
      <w:r w:rsidR="00961E4D">
        <w:rPr>
          <w:w w:val="95"/>
        </w:rPr>
        <w:t>sold</w:t>
      </w:r>
      <w:r w:rsidR="002E3E39">
        <w:rPr>
          <w:w w:val="95"/>
        </w:rPr>
        <w:t>;</w:t>
      </w:r>
      <w:proofErr w:type="gramEnd"/>
    </w:p>
    <w:p w14:paraId="68C8F0C4" w14:textId="222A1D8A" w:rsidR="00C85ABD" w:rsidRDefault="00BB6723" w:rsidP="00BB6723">
      <w:pPr>
        <w:rPr>
          <w:w w:val="95"/>
        </w:rPr>
      </w:pPr>
      <w:r>
        <w:rPr>
          <w:w w:val="95"/>
        </w:rPr>
        <w:t>6.</w:t>
      </w:r>
      <w:r w:rsidR="00961E4D">
        <w:rPr>
          <w:w w:val="95"/>
        </w:rPr>
        <w:t xml:space="preserve">Machine Revenue Record: Shows the recorded amount of income generated by the </w:t>
      </w:r>
      <w:proofErr w:type="gramStart"/>
      <w:r w:rsidR="00961E4D">
        <w:rPr>
          <w:w w:val="95"/>
        </w:rPr>
        <w:t>machine</w:t>
      </w:r>
      <w:r w:rsidR="002E3E39">
        <w:rPr>
          <w:w w:val="95"/>
        </w:rPr>
        <w:t>;</w:t>
      </w:r>
      <w:proofErr w:type="gramEnd"/>
    </w:p>
    <w:p w14:paraId="7FC98609" w14:textId="7BC4AA91" w:rsidR="00C85ABD" w:rsidRDefault="00BB6723" w:rsidP="00BB6723">
      <w:pPr>
        <w:rPr>
          <w:w w:val="95"/>
        </w:rPr>
      </w:pPr>
      <w:r>
        <w:rPr>
          <w:w w:val="95"/>
        </w:rPr>
        <w:t>7.</w:t>
      </w:r>
      <w:r w:rsidR="00961E4D">
        <w:rPr>
          <w:w w:val="95"/>
        </w:rPr>
        <w:t xml:space="preserve">Back Button: Returns to the sales interface when </w:t>
      </w:r>
      <w:proofErr w:type="gramStart"/>
      <w:r w:rsidR="00961E4D">
        <w:rPr>
          <w:w w:val="95"/>
        </w:rPr>
        <w:t>clicked</w:t>
      </w:r>
      <w:r w:rsidR="002E3E39">
        <w:rPr>
          <w:w w:val="95"/>
        </w:rPr>
        <w:t>;</w:t>
      </w:r>
      <w:proofErr w:type="gramEnd"/>
    </w:p>
    <w:p w14:paraId="71280A9E" w14:textId="54FFE224" w:rsidR="00C85ABD" w:rsidRDefault="00BB6723" w:rsidP="00BB6723">
      <w:pPr>
        <w:rPr>
          <w:w w:val="95"/>
        </w:rPr>
      </w:pPr>
      <w:r>
        <w:rPr>
          <w:w w:val="95"/>
        </w:rPr>
        <w:t>8.</w:t>
      </w:r>
      <w:r w:rsidR="00961E4D">
        <w:rPr>
          <w:w w:val="95"/>
        </w:rPr>
        <w:t xml:space="preserve">Next Page: Moves to the next </w:t>
      </w:r>
      <w:proofErr w:type="gramStart"/>
      <w:r w:rsidR="00961E4D">
        <w:rPr>
          <w:w w:val="95"/>
        </w:rPr>
        <w:t>page</w:t>
      </w:r>
      <w:r w:rsidR="002E3E39">
        <w:rPr>
          <w:w w:val="95"/>
        </w:rPr>
        <w:t>;</w:t>
      </w:r>
      <w:proofErr w:type="gramEnd"/>
    </w:p>
    <w:p w14:paraId="282C3946" w14:textId="6AAD2234" w:rsidR="00C85ABD" w:rsidRDefault="00BB6723" w:rsidP="00BB6723">
      <w:pPr>
        <w:rPr>
          <w:w w:val="95"/>
        </w:rPr>
      </w:pPr>
      <w:r>
        <w:rPr>
          <w:w w:val="95"/>
        </w:rPr>
        <w:t>9.</w:t>
      </w:r>
      <w:r w:rsidR="00961E4D">
        <w:rPr>
          <w:w w:val="95"/>
        </w:rPr>
        <w:t xml:space="preserve">Parameter Settings for Various Components: Clicking the corresponding icon allows you to enter the internal parameter adjustment settings for that </w:t>
      </w:r>
      <w:proofErr w:type="gramStart"/>
      <w:r w:rsidR="00961E4D">
        <w:rPr>
          <w:w w:val="95"/>
        </w:rPr>
        <w:t>component</w:t>
      </w:r>
      <w:r w:rsidR="002E3E39">
        <w:rPr>
          <w:w w:val="95"/>
        </w:rPr>
        <w:t>;</w:t>
      </w:r>
      <w:proofErr w:type="gramEnd"/>
    </w:p>
    <w:p w14:paraId="289A2713" w14:textId="21405BAD" w:rsidR="00C85ABD" w:rsidRDefault="00BB6723" w:rsidP="00BB6723">
      <w:pPr>
        <w:rPr>
          <w:w w:val="95"/>
        </w:rPr>
      </w:pPr>
      <w:r>
        <w:rPr>
          <w:w w:val="95"/>
        </w:rPr>
        <w:t>10.</w:t>
      </w:r>
      <w:r w:rsidR="00961E4D">
        <w:rPr>
          <w:w w:val="95"/>
        </w:rPr>
        <w:t>Function Button: Provides access to additional functions.</w:t>
      </w:r>
    </w:p>
    <w:p w14:paraId="3C54E9C0" w14:textId="77777777" w:rsidR="00BB6723" w:rsidRDefault="00BB6723" w:rsidP="00BB6723">
      <w:pPr>
        <w:rPr>
          <w:w w:val="95"/>
        </w:rPr>
      </w:pPr>
    </w:p>
    <w:p w14:paraId="0CC2C413" w14:textId="77777777" w:rsidR="00BB6723" w:rsidRDefault="00BB6723" w:rsidP="00BB6723">
      <w:pPr>
        <w:rPr>
          <w:w w:val="95"/>
        </w:rPr>
      </w:pPr>
    </w:p>
    <w:p w14:paraId="49DB7E67" w14:textId="77777777" w:rsidR="00BB6723" w:rsidRDefault="00BB6723" w:rsidP="00BB6723">
      <w:pPr>
        <w:rPr>
          <w:w w:val="95"/>
        </w:rPr>
      </w:pPr>
    </w:p>
    <w:p w14:paraId="31EB5005" w14:textId="77777777" w:rsidR="00BB6723" w:rsidRDefault="00BB6723" w:rsidP="00BB6723">
      <w:pPr>
        <w:rPr>
          <w:w w:val="95"/>
        </w:rPr>
      </w:pPr>
    </w:p>
    <w:p w14:paraId="10423C56" w14:textId="77777777" w:rsidR="00BB6723" w:rsidRDefault="00BB6723" w:rsidP="00BB6723">
      <w:pPr>
        <w:rPr>
          <w:w w:val="95"/>
        </w:rPr>
      </w:pPr>
    </w:p>
    <w:p w14:paraId="2D3EA771" w14:textId="77777777" w:rsidR="00BB6723" w:rsidRDefault="00BB6723" w:rsidP="00BB6723">
      <w:pPr>
        <w:rPr>
          <w:w w:val="95"/>
        </w:rPr>
      </w:pPr>
    </w:p>
    <w:p w14:paraId="3DBA4B34" w14:textId="77777777" w:rsidR="00BB6723" w:rsidRDefault="00BB6723" w:rsidP="00BB6723">
      <w:pPr>
        <w:rPr>
          <w:w w:val="95"/>
        </w:rPr>
      </w:pPr>
    </w:p>
    <w:p w14:paraId="777370CD" w14:textId="77777777" w:rsidR="00BB6723" w:rsidRDefault="00BB6723" w:rsidP="00BB6723">
      <w:pPr>
        <w:rPr>
          <w:w w:val="95"/>
        </w:rPr>
      </w:pPr>
    </w:p>
    <w:p w14:paraId="099A72CF" w14:textId="77777777" w:rsidR="00BB6723" w:rsidRDefault="00BB6723" w:rsidP="00BB6723">
      <w:pPr>
        <w:rPr>
          <w:w w:val="95"/>
        </w:rPr>
      </w:pPr>
    </w:p>
    <w:p w14:paraId="16E2ABB8" w14:textId="77777777" w:rsidR="00BB6723" w:rsidRPr="00915590" w:rsidRDefault="00BB6723" w:rsidP="00BB6723">
      <w:pPr>
        <w:rPr>
          <w:w w:val="95"/>
        </w:rPr>
      </w:pPr>
    </w:p>
    <w:p w14:paraId="3CD9DDAB" w14:textId="600BFC8F" w:rsidR="00C85ABD" w:rsidRDefault="00C85ABD">
      <w:pPr>
        <w:pStyle w:val="a4"/>
        <w:spacing w:line="20" w:lineRule="exact"/>
        <w:ind w:left="914"/>
        <w:rPr>
          <w:rFonts w:ascii="Times New Roman" w:hAnsi="Times New Roman" w:cs="Times New Roman"/>
          <w:sz w:val="2"/>
        </w:rPr>
      </w:pPr>
    </w:p>
    <w:p w14:paraId="0D19B3D4" w14:textId="69E327AF" w:rsidR="00C85ABD" w:rsidRDefault="00BB6723" w:rsidP="002A4CAE">
      <w:pPr>
        <w:pStyle w:val="2"/>
        <w:spacing w:before="240" w:after="240"/>
      </w:pPr>
      <w:bookmarkStart w:id="205" w:name="_bookmark39"/>
      <w:bookmarkStart w:id="206" w:name="5.3_Connecting_to_a_water_source"/>
      <w:bookmarkStart w:id="207" w:name="_Toc154667417"/>
      <w:bookmarkEnd w:id="205"/>
      <w:bookmarkEnd w:id="206"/>
      <w:r>
        <w:t xml:space="preserve">5.3 </w:t>
      </w:r>
      <w:bookmarkStart w:id="208" w:name="_Toc8792"/>
      <w:bookmarkStart w:id="209" w:name="_Toc422"/>
      <w:bookmarkStart w:id="210" w:name="_Toc26457"/>
      <w:r w:rsidR="00961E4D" w:rsidRPr="00BB6723">
        <w:t xml:space="preserve">Connecting to a water </w:t>
      </w:r>
      <w:proofErr w:type="gramStart"/>
      <w:r w:rsidR="00961E4D" w:rsidRPr="00BB6723">
        <w:t>sour</w:t>
      </w:r>
      <w:bookmarkEnd w:id="207"/>
      <w:bookmarkEnd w:id="208"/>
      <w:bookmarkEnd w:id="209"/>
      <w:bookmarkEnd w:id="210"/>
      <w:proofErr w:type="gramEnd"/>
      <w:r w:rsidR="00961E4D" w:rsidRPr="00BB6723">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9900"/>
        <w:tblLook w:val="04A0" w:firstRow="1" w:lastRow="0" w:firstColumn="1" w:lastColumn="0" w:noHBand="0" w:noVBand="1"/>
      </w:tblPr>
      <w:tblGrid>
        <w:gridCol w:w="10008"/>
      </w:tblGrid>
      <w:tr w:rsidR="002A4CAE" w14:paraId="1948EED8" w14:textId="77777777" w:rsidTr="00F2417B">
        <w:trPr>
          <w:trHeight w:val="183"/>
        </w:trPr>
        <w:tc>
          <w:tcPr>
            <w:tcW w:w="10008" w:type="dxa"/>
            <w:tcBorders>
              <w:bottom w:val="single" w:sz="4" w:space="0" w:color="auto"/>
            </w:tcBorders>
            <w:shd w:val="clear" w:color="auto" w:fill="FF9900"/>
          </w:tcPr>
          <w:p w14:paraId="3A20D99B" w14:textId="48F5D94D" w:rsidR="002A4CAE" w:rsidRPr="002A4CAE" w:rsidRDefault="002A4CAE" w:rsidP="002A4CAE">
            <w:pPr>
              <w:rPr>
                <w:b/>
                <w:bCs/>
              </w:rPr>
            </w:pPr>
            <w:r w:rsidRPr="002A4CAE">
              <w:rPr>
                <w:b/>
                <w:bCs/>
              </w:rPr>
              <w:t>Important!</w:t>
            </w:r>
          </w:p>
        </w:tc>
      </w:tr>
      <w:tr w:rsidR="002A4CAE" w14:paraId="3D6A8DD4" w14:textId="77777777" w:rsidTr="00F2417B">
        <w:trPr>
          <w:trHeight w:val="1189"/>
        </w:trPr>
        <w:tc>
          <w:tcPr>
            <w:tcW w:w="10008" w:type="dxa"/>
            <w:shd w:val="clear" w:color="auto" w:fill="FFCC99"/>
          </w:tcPr>
          <w:p w14:paraId="7C798C9E" w14:textId="798A9E3C" w:rsidR="002A4CAE" w:rsidRPr="002A4CAE" w:rsidRDefault="002A4CAE" w:rsidP="002A4CAE">
            <w:pPr>
              <w:rPr>
                <w:lang w:eastAsia="zh-CN"/>
              </w:rPr>
            </w:pPr>
            <w:r w:rsidRPr="002A4CAE">
              <w:rPr>
                <w:lang w:eastAsia="zh-CN"/>
              </w:rPr>
              <w:t>Please use clean and hygienic buckets of water</w:t>
            </w:r>
            <w:r w:rsidR="002E3E39">
              <w:rPr>
                <w:lang w:eastAsia="zh-CN"/>
              </w:rPr>
              <w:t>!</w:t>
            </w:r>
          </w:p>
          <w:p w14:paraId="5E14918B" w14:textId="0D5F64DB" w:rsidR="002A4CAE" w:rsidRPr="002A4CAE" w:rsidRDefault="002E3E39" w:rsidP="002A4CAE">
            <w:pPr>
              <w:rPr>
                <w:lang w:eastAsia="zh-CN"/>
              </w:rPr>
            </w:pPr>
            <w:r>
              <w:rPr>
                <w:lang w:eastAsia="zh-CN"/>
              </w:rPr>
              <w:t>1.</w:t>
            </w:r>
            <w:r w:rsidR="002A4CAE" w:rsidRPr="002A4CAE">
              <w:rPr>
                <w:lang w:eastAsia="zh-CN"/>
              </w:rPr>
              <w:t xml:space="preserve">Pay attention to the hygienic condition of the </w:t>
            </w:r>
            <w:proofErr w:type="gramStart"/>
            <w:r w:rsidR="002A4CAE" w:rsidRPr="002A4CAE">
              <w:rPr>
                <w:lang w:eastAsia="zh-CN"/>
              </w:rPr>
              <w:t>plumbing</w:t>
            </w:r>
            <w:r>
              <w:rPr>
                <w:lang w:eastAsia="zh-CN"/>
              </w:rPr>
              <w:t>;</w:t>
            </w:r>
            <w:proofErr w:type="gramEnd"/>
          </w:p>
          <w:p w14:paraId="56205CFC" w14:textId="459EB97A" w:rsidR="002A4CAE" w:rsidRPr="002A4CAE" w:rsidRDefault="002E3E39" w:rsidP="002A4CAE">
            <w:pPr>
              <w:rPr>
                <w:lang w:eastAsia="zh-CN"/>
              </w:rPr>
            </w:pPr>
            <w:r>
              <w:rPr>
                <w:lang w:eastAsia="zh-CN"/>
              </w:rPr>
              <w:t>2.</w:t>
            </w:r>
            <w:r w:rsidR="002A4CAE" w:rsidRPr="002A4CAE">
              <w:rPr>
                <w:lang w:eastAsia="zh-CN"/>
              </w:rPr>
              <w:t xml:space="preserve">Clean the relevant </w:t>
            </w:r>
            <w:proofErr w:type="gramStart"/>
            <w:r w:rsidR="002A4CAE" w:rsidRPr="002A4CAE">
              <w:rPr>
                <w:lang w:eastAsia="zh-CN"/>
              </w:rPr>
              <w:t>parts</w:t>
            </w:r>
            <w:r>
              <w:rPr>
                <w:lang w:eastAsia="zh-CN"/>
              </w:rPr>
              <w:t>;</w:t>
            </w:r>
            <w:proofErr w:type="gramEnd"/>
          </w:p>
          <w:p w14:paraId="329C0112" w14:textId="716F2AE9" w:rsidR="002A4CAE" w:rsidRPr="002A4CAE" w:rsidRDefault="002E3E39" w:rsidP="002A4CAE">
            <w:pPr>
              <w:rPr>
                <w:lang w:eastAsia="zh-CN"/>
              </w:rPr>
            </w:pPr>
            <w:r>
              <w:rPr>
                <w:lang w:eastAsia="zh-CN"/>
              </w:rPr>
              <w:t>3.</w:t>
            </w:r>
            <w:r w:rsidR="002A4CAE" w:rsidRPr="002A4CAE">
              <w:rPr>
                <w:lang w:eastAsia="zh-CN"/>
              </w:rPr>
              <w:t xml:space="preserve">Please connect the machine to a water source that is easy to </w:t>
            </w:r>
            <w:proofErr w:type="gramStart"/>
            <w:r w:rsidR="002A4CAE" w:rsidRPr="002A4CAE">
              <w:rPr>
                <w:lang w:eastAsia="zh-CN"/>
              </w:rPr>
              <w:t>operate</w:t>
            </w:r>
            <w:r>
              <w:rPr>
                <w:lang w:eastAsia="zh-CN"/>
              </w:rPr>
              <w:t>;</w:t>
            </w:r>
            <w:proofErr w:type="gramEnd"/>
          </w:p>
          <w:p w14:paraId="25E1DAFE" w14:textId="10E04F7A" w:rsidR="002A4CAE" w:rsidRPr="002A4CAE" w:rsidRDefault="002E3E39" w:rsidP="002A4CAE">
            <w:pPr>
              <w:rPr>
                <w:lang w:eastAsia="zh-CN"/>
              </w:rPr>
            </w:pPr>
            <w:r>
              <w:rPr>
                <w:lang w:eastAsia="zh-CN"/>
              </w:rPr>
              <w:t>4.</w:t>
            </w:r>
            <w:r w:rsidR="002A4CAE" w:rsidRPr="002A4CAE">
              <w:rPr>
                <w:lang w:eastAsia="zh-CN"/>
              </w:rPr>
              <w:t xml:space="preserve">Please note that the joints must be tightened to avoid </w:t>
            </w:r>
            <w:proofErr w:type="gramStart"/>
            <w:r w:rsidR="002A4CAE" w:rsidRPr="002A4CAE">
              <w:rPr>
                <w:lang w:eastAsia="zh-CN"/>
              </w:rPr>
              <w:t>leaks</w:t>
            </w:r>
            <w:r>
              <w:rPr>
                <w:lang w:eastAsia="zh-CN"/>
              </w:rPr>
              <w:t>;</w:t>
            </w:r>
            <w:proofErr w:type="gramEnd"/>
          </w:p>
          <w:p w14:paraId="5E855DC1" w14:textId="27629ABC" w:rsidR="002A4CAE" w:rsidRPr="002A4CAE" w:rsidRDefault="002E3E39" w:rsidP="002A4CAE">
            <w:pPr>
              <w:rPr>
                <w:lang w:eastAsia="zh-CN"/>
              </w:rPr>
            </w:pPr>
            <w:r>
              <w:rPr>
                <w:lang w:eastAsia="zh-CN"/>
              </w:rPr>
              <w:t>5.</w:t>
            </w:r>
            <w:r w:rsidR="002A4CAE" w:rsidRPr="002A4CAE">
              <w:rPr>
                <w:lang w:eastAsia="zh-CN"/>
              </w:rPr>
              <w:t xml:space="preserve">Please install the barrel dust cap (included with the machine inlet pipe). </w:t>
            </w:r>
          </w:p>
        </w:tc>
      </w:tr>
    </w:tbl>
    <w:p w14:paraId="7DB438E3" w14:textId="31337B03" w:rsidR="00C85ABD" w:rsidRPr="002A4CAE" w:rsidRDefault="002A4CAE" w:rsidP="002A4CAE">
      <w:pPr>
        <w:pStyle w:val="2"/>
        <w:spacing w:before="240" w:after="240"/>
      </w:pPr>
      <w:bookmarkStart w:id="211" w:name="_bookmark40"/>
      <w:bookmarkStart w:id="212" w:name="5.4_Filled_material_boxes"/>
      <w:bookmarkStart w:id="213" w:name="_Toc20864"/>
      <w:bookmarkStart w:id="214" w:name="_Toc11613"/>
      <w:bookmarkStart w:id="215" w:name="_Toc17806"/>
      <w:bookmarkStart w:id="216" w:name="_Toc154667418"/>
      <w:bookmarkEnd w:id="211"/>
      <w:bookmarkEnd w:id="212"/>
      <w:r>
        <w:t xml:space="preserve">5.4 </w:t>
      </w:r>
      <w:r w:rsidR="00961E4D" w:rsidRPr="002A4CAE">
        <w:t xml:space="preserve">Filled instant powder </w:t>
      </w:r>
      <w:proofErr w:type="gramStart"/>
      <w:r w:rsidR="00961E4D" w:rsidRPr="002A4CAE">
        <w:t>canisters</w:t>
      </w:r>
      <w:bookmarkEnd w:id="213"/>
      <w:bookmarkEnd w:id="214"/>
      <w:bookmarkEnd w:id="215"/>
      <w:bookmarkEnd w:id="216"/>
      <w:proofErr w:type="gramEnd"/>
    </w:p>
    <w:p w14:paraId="2E643674" w14:textId="0855C581" w:rsidR="002A4CAE" w:rsidRPr="002A4CAE" w:rsidRDefault="002A4CAE" w:rsidP="002A4CAE">
      <w:r>
        <w:rPr>
          <w:noProof/>
        </w:rPr>
        <mc:AlternateContent>
          <mc:Choice Requires="wps">
            <w:drawing>
              <wp:anchor distT="0" distB="0" distL="114300" distR="114300" simplePos="0" relativeHeight="251816960" behindDoc="0" locked="0" layoutInCell="1" allowOverlap="1" wp14:anchorId="61765252" wp14:editId="0EB06B5D">
                <wp:simplePos x="0" y="0"/>
                <wp:positionH relativeFrom="column">
                  <wp:posOffset>2562860</wp:posOffset>
                </wp:positionH>
                <wp:positionV relativeFrom="paragraph">
                  <wp:posOffset>416560</wp:posOffset>
                </wp:positionV>
                <wp:extent cx="809625" cy="790575"/>
                <wp:effectExtent l="685800" t="19050" r="28575" b="28575"/>
                <wp:wrapNone/>
                <wp:docPr id="118" name="矩形标注 118"/>
                <wp:cNvGraphicFramePr/>
                <a:graphic xmlns:a="http://schemas.openxmlformats.org/drawingml/2006/main">
                  <a:graphicData uri="http://schemas.microsoft.com/office/word/2010/wordprocessingShape">
                    <wps:wsp>
                      <wps:cNvSpPr/>
                      <wps:spPr>
                        <a:xfrm>
                          <a:off x="0" y="0"/>
                          <a:ext cx="809625" cy="790575"/>
                        </a:xfrm>
                        <a:prstGeom prst="wedgeRectCallout">
                          <a:avLst>
                            <a:gd name="adj1" fmla="val -130870"/>
                            <a:gd name="adj2" fmla="val -5019"/>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9C9CB0" w14:textId="0D971CEA" w:rsidR="002A4CAE" w:rsidRDefault="004866D0" w:rsidP="002A4CAE">
                            <w:pPr>
                              <w:jc w:val="center"/>
                              <w:rPr>
                                <w:b/>
                                <w:color w:val="000000" w:themeColor="text1"/>
                              </w:rPr>
                            </w:pPr>
                            <w:r w:rsidRPr="004866D0">
                              <w:rPr>
                                <w:b/>
                                <w:color w:val="000000" w:themeColor="text1"/>
                              </w:rPr>
                              <w:t>Material box cover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61765252" id="矩形标注 118" o:spid="_x0000_s1071" type="#_x0000_t61" style="position:absolute;margin-left:201.8pt;margin-top:32.8pt;width:63.75pt;height:62.2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" adj="-17468,9716" filled="f" strokecolor="#365f91 [2404]" strokeweight="2.25pt">
                <v:textbox>
                  <w:txbxContent>
                    <w:p w14:paraId="439C9CB0" w14:textId="0D971CEA" w:rsidR="002A4CAE" w:rsidRDefault="004866D0" w:rsidP="002A4CAE">
                      <w:pPr>
                        <w:jc w:val="center"/>
                        <w:rPr>
                          <w:b/>
                          <w:color w:val="000000" w:themeColor="text1"/>
                        </w:rPr>
                      </w:pPr>
                      <w:r w:rsidRPr="004866D0">
                        <w:rPr>
                          <w:b/>
                          <w:color w:val="000000" w:themeColor="text1"/>
                        </w:rPr>
                        <w:t>Material box cover</w:t>
                      </w:r>
                    </w:p>
                  </w:txbxContent>
                </v:textbox>
              </v:shape>
            </w:pict>
          </mc:Fallback>
        </mc:AlternateContent>
      </w:r>
      <w:r w:rsidR="00961E4D">
        <w:rPr>
          <w:w w:val="95"/>
        </w:rPr>
        <w:t>Open</w:t>
      </w:r>
      <w:r w:rsidR="00961E4D">
        <w:rPr>
          <w:spacing w:val="-14"/>
          <w:w w:val="95"/>
        </w:rPr>
        <w:t xml:space="preserve"> </w:t>
      </w:r>
      <w:r w:rsidR="00961E4D">
        <w:rPr>
          <w:w w:val="95"/>
        </w:rPr>
        <w:t>the</w:t>
      </w:r>
      <w:r w:rsidR="00961E4D">
        <w:rPr>
          <w:spacing w:val="-14"/>
          <w:w w:val="95"/>
        </w:rPr>
        <w:t xml:space="preserve"> </w:t>
      </w:r>
      <w:r w:rsidR="00961E4D">
        <w:rPr>
          <w:w w:val="95"/>
        </w:rPr>
        <w:t>top</w:t>
      </w:r>
      <w:r w:rsidR="00961E4D">
        <w:rPr>
          <w:spacing w:val="-14"/>
          <w:w w:val="95"/>
        </w:rPr>
        <w:t xml:space="preserve"> </w:t>
      </w:r>
      <w:r w:rsidR="00961E4D">
        <w:rPr>
          <w:w w:val="95"/>
        </w:rPr>
        <w:t>cover</w:t>
      </w:r>
      <w:r w:rsidR="00961E4D">
        <w:rPr>
          <w:spacing w:val="-13"/>
          <w:w w:val="95"/>
        </w:rPr>
        <w:t xml:space="preserve"> </w:t>
      </w:r>
      <w:r w:rsidR="00961E4D">
        <w:rPr>
          <w:w w:val="95"/>
        </w:rPr>
        <w:t>of</w:t>
      </w:r>
      <w:r w:rsidR="00961E4D">
        <w:rPr>
          <w:spacing w:val="-14"/>
          <w:w w:val="95"/>
        </w:rPr>
        <w:t xml:space="preserve"> </w:t>
      </w:r>
      <w:r w:rsidR="00961E4D">
        <w:rPr>
          <w:w w:val="95"/>
        </w:rPr>
        <w:t>the</w:t>
      </w:r>
      <w:r w:rsidR="00961E4D">
        <w:rPr>
          <w:w w:val="95"/>
          <w:lang w:eastAsia="zh-CN"/>
        </w:rPr>
        <w:t xml:space="preserve"> </w:t>
      </w:r>
      <w:r w:rsidR="00961E4D">
        <w:rPr>
          <w:spacing w:val="-14"/>
          <w:w w:val="95"/>
          <w:lang w:eastAsia="zh-CN"/>
        </w:rPr>
        <w:t>canister</w:t>
      </w:r>
      <w:r w:rsidR="00961E4D">
        <w:rPr>
          <w:noProof/>
        </w:rPr>
        <w:drawing>
          <wp:anchor distT="0" distB="0" distL="0" distR="0" simplePos="0" relativeHeight="251662336" behindDoc="0" locked="0" layoutInCell="1" allowOverlap="1" wp14:anchorId="3E7533F5" wp14:editId="6DEC021E">
            <wp:simplePos x="0" y="0"/>
            <wp:positionH relativeFrom="page">
              <wp:posOffset>987425</wp:posOffset>
            </wp:positionH>
            <wp:positionV relativeFrom="paragraph">
              <wp:posOffset>234315</wp:posOffset>
            </wp:positionV>
            <wp:extent cx="1466215" cy="2647950"/>
            <wp:effectExtent l="0" t="0" r="0" b="0"/>
            <wp:wrapTopAndBottom/>
            <wp:docPr id="3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9.jpeg"/>
                    <pic:cNvPicPr>
                      <a:picLocks noChangeAspect="1"/>
                    </pic:cNvPicPr>
                  </pic:nvPicPr>
                  <pic:blipFill>
                    <a:blip r:embed="rId30" cstate="print"/>
                    <a:stretch>
                      <a:fillRect/>
                    </a:stretch>
                  </pic:blipFill>
                  <pic:spPr>
                    <a:xfrm>
                      <a:off x="0" y="0"/>
                      <a:ext cx="1466355" cy="2647950"/>
                    </a:xfrm>
                    <a:prstGeom prst="rect">
                      <a:avLst/>
                    </a:prstGeom>
                  </pic:spPr>
                </pic:pic>
              </a:graphicData>
            </a:graphic>
          </wp:anchor>
        </w:drawing>
      </w:r>
      <w:r w:rsidR="002E3E39">
        <w:rPr>
          <w:spacing w:val="-14"/>
          <w:w w:val="95"/>
          <w:lang w:eastAsia="zh-CN"/>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9900"/>
        <w:tblLook w:val="04A0" w:firstRow="1" w:lastRow="0" w:firstColumn="1" w:lastColumn="0" w:noHBand="0" w:noVBand="1"/>
      </w:tblPr>
      <w:tblGrid>
        <w:gridCol w:w="10585"/>
      </w:tblGrid>
      <w:tr w:rsidR="002A4CAE" w14:paraId="23D2AB7D" w14:textId="77777777" w:rsidTr="002A4CAE">
        <w:trPr>
          <w:trHeight w:val="183"/>
        </w:trPr>
        <w:tc>
          <w:tcPr>
            <w:tcW w:w="5000" w:type="pct"/>
            <w:tcBorders>
              <w:bottom w:val="single" w:sz="4" w:space="0" w:color="auto"/>
            </w:tcBorders>
            <w:shd w:val="clear" w:color="auto" w:fill="FF9900"/>
          </w:tcPr>
          <w:p w14:paraId="5589D58F" w14:textId="43A01249" w:rsidR="002A4CAE" w:rsidRPr="002A4CAE" w:rsidRDefault="002A4CAE" w:rsidP="002A4CAE">
            <w:pPr>
              <w:spacing w:before="18"/>
              <w:ind w:left="95"/>
              <w:rPr>
                <w:rFonts w:ascii="Calibri"/>
                <w:b/>
              </w:rPr>
            </w:pPr>
            <w:r>
              <w:t>Important</w:t>
            </w:r>
            <w:r>
              <w:rPr>
                <w:rFonts w:ascii="Calibri"/>
                <w:b/>
              </w:rPr>
              <w:t>:</w:t>
            </w:r>
          </w:p>
        </w:tc>
      </w:tr>
      <w:tr w:rsidR="002A4CAE" w14:paraId="5F75198A" w14:textId="77777777" w:rsidTr="002A4CAE">
        <w:trPr>
          <w:trHeight w:val="313"/>
        </w:trPr>
        <w:tc>
          <w:tcPr>
            <w:tcW w:w="5000" w:type="pct"/>
            <w:shd w:val="clear" w:color="auto" w:fill="FFCC99"/>
          </w:tcPr>
          <w:p w14:paraId="64099A66" w14:textId="6EEA59E7" w:rsidR="002A4CAE" w:rsidRPr="002A4CAE" w:rsidRDefault="002A4CAE" w:rsidP="002A4CAE">
            <w:pPr>
              <w:spacing w:before="5"/>
            </w:pPr>
            <w:r>
              <w:rPr>
                <w:w w:val="95"/>
              </w:rPr>
              <w:t>Please</w:t>
            </w:r>
            <w:r>
              <w:rPr>
                <w:spacing w:val="-10"/>
                <w:w w:val="95"/>
              </w:rPr>
              <w:t xml:space="preserve"> </w:t>
            </w:r>
            <w:r>
              <w:rPr>
                <w:w w:val="95"/>
              </w:rPr>
              <w:t>do</w:t>
            </w:r>
            <w:r>
              <w:rPr>
                <w:spacing w:val="-9"/>
                <w:w w:val="95"/>
              </w:rPr>
              <w:t xml:space="preserve"> </w:t>
            </w:r>
            <w:r>
              <w:rPr>
                <w:w w:val="95"/>
              </w:rPr>
              <w:t>not</w:t>
            </w:r>
            <w:r>
              <w:rPr>
                <w:spacing w:val="-9"/>
                <w:w w:val="95"/>
              </w:rPr>
              <w:t xml:space="preserve"> </w:t>
            </w:r>
            <w:r>
              <w:rPr>
                <w:w w:val="95"/>
              </w:rPr>
              <w:t>press</w:t>
            </w:r>
            <w:r>
              <w:rPr>
                <w:spacing w:val="-9"/>
                <w:w w:val="95"/>
              </w:rPr>
              <w:t xml:space="preserve"> </w:t>
            </w:r>
            <w:r>
              <w:rPr>
                <w:w w:val="95"/>
              </w:rPr>
              <w:t>the</w:t>
            </w:r>
            <w:r>
              <w:rPr>
                <w:spacing w:val="-10"/>
                <w:w w:val="95"/>
              </w:rPr>
              <w:t xml:space="preserve"> </w:t>
            </w:r>
            <w:r>
              <w:rPr>
                <w:w w:val="95"/>
              </w:rPr>
              <w:t>powder</w:t>
            </w:r>
            <w:r>
              <w:rPr>
                <w:spacing w:val="-9"/>
                <w:w w:val="95"/>
              </w:rPr>
              <w:t xml:space="preserve"> </w:t>
            </w:r>
            <w:r>
              <w:rPr>
                <w:w w:val="95"/>
              </w:rPr>
              <w:t>by</w:t>
            </w:r>
            <w:r>
              <w:rPr>
                <w:spacing w:val="-10"/>
                <w:w w:val="95"/>
              </w:rPr>
              <w:t xml:space="preserve"> </w:t>
            </w:r>
            <w:r>
              <w:rPr>
                <w:w w:val="95"/>
              </w:rPr>
              <w:t>hand</w:t>
            </w:r>
            <w:r>
              <w:rPr>
                <w:spacing w:val="-9"/>
                <w:w w:val="95"/>
              </w:rPr>
              <w:t xml:space="preserve"> </w:t>
            </w:r>
            <w:r>
              <w:rPr>
                <w:w w:val="95"/>
              </w:rPr>
              <w:t>as</w:t>
            </w:r>
            <w:r>
              <w:rPr>
                <w:spacing w:val="-9"/>
                <w:w w:val="95"/>
              </w:rPr>
              <w:t xml:space="preserve"> </w:t>
            </w:r>
            <w:r>
              <w:rPr>
                <w:w w:val="95"/>
              </w:rPr>
              <w:t>it</w:t>
            </w:r>
            <w:r>
              <w:rPr>
                <w:spacing w:val="-9"/>
                <w:w w:val="95"/>
              </w:rPr>
              <w:t xml:space="preserve"> </w:t>
            </w:r>
            <w:r>
              <w:rPr>
                <w:w w:val="95"/>
              </w:rPr>
              <w:t>may</w:t>
            </w:r>
            <w:r>
              <w:rPr>
                <w:spacing w:val="-9"/>
                <w:w w:val="95"/>
              </w:rPr>
              <w:t xml:space="preserve"> </w:t>
            </w:r>
            <w:r>
              <w:rPr>
                <w:w w:val="95"/>
              </w:rPr>
              <w:t>be</w:t>
            </w:r>
            <w:r>
              <w:rPr>
                <w:spacing w:val="-10"/>
                <w:w w:val="95"/>
              </w:rPr>
              <w:t xml:space="preserve"> </w:t>
            </w:r>
            <w:r>
              <w:rPr>
                <w:w w:val="95"/>
              </w:rPr>
              <w:t>too</w:t>
            </w:r>
            <w:r>
              <w:rPr>
                <w:spacing w:val="-9"/>
                <w:w w:val="95"/>
              </w:rPr>
              <w:t xml:space="preserve"> </w:t>
            </w:r>
            <w:r>
              <w:rPr>
                <w:w w:val="95"/>
              </w:rPr>
              <w:t>tight</w:t>
            </w:r>
            <w:r>
              <w:rPr>
                <w:spacing w:val="-9"/>
                <w:w w:val="95"/>
              </w:rPr>
              <w:t xml:space="preserve"> </w:t>
            </w:r>
            <w:r>
              <w:rPr>
                <w:w w:val="95"/>
              </w:rPr>
              <w:t>and</w:t>
            </w:r>
            <w:r>
              <w:rPr>
                <w:spacing w:val="-9"/>
                <w:w w:val="95"/>
              </w:rPr>
              <w:t xml:space="preserve"> </w:t>
            </w:r>
            <w:r>
              <w:rPr>
                <w:w w:val="95"/>
              </w:rPr>
              <w:t>produce</w:t>
            </w:r>
            <w:r>
              <w:rPr>
                <w:spacing w:val="-9"/>
                <w:w w:val="95"/>
              </w:rPr>
              <w:t xml:space="preserve"> </w:t>
            </w:r>
            <w:r>
              <w:rPr>
                <w:w w:val="95"/>
              </w:rPr>
              <w:t>abnormal</w:t>
            </w:r>
            <w:r>
              <w:rPr>
                <w:spacing w:val="-9"/>
                <w:w w:val="95"/>
              </w:rPr>
              <w:t xml:space="preserve"> </w:t>
            </w:r>
            <w:r>
              <w:rPr>
                <w:w w:val="95"/>
              </w:rPr>
              <w:t>powder!</w:t>
            </w:r>
            <w:r>
              <w:t xml:space="preserve"> </w:t>
            </w:r>
          </w:p>
        </w:tc>
      </w:tr>
    </w:tbl>
    <w:p w14:paraId="2A619ED9" w14:textId="77777777" w:rsidR="002A4CAE" w:rsidRPr="002A4CAE" w:rsidRDefault="002A4CAE" w:rsidP="002A4CAE">
      <w:pPr>
        <w:rPr>
          <w:rFonts w:eastAsiaTheme="minorEastAsia"/>
          <w:lang w:eastAsia="zh-C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FFFF"/>
        <w:tblLook w:val="04A0" w:firstRow="1" w:lastRow="0" w:firstColumn="1" w:lastColumn="0" w:noHBand="0" w:noVBand="1"/>
      </w:tblPr>
      <w:tblGrid>
        <w:gridCol w:w="10585"/>
      </w:tblGrid>
      <w:tr w:rsidR="002A4CAE" w14:paraId="6D03F8A4" w14:textId="77777777" w:rsidTr="002A4CAE">
        <w:trPr>
          <w:trHeight w:val="278"/>
        </w:trPr>
        <w:tc>
          <w:tcPr>
            <w:tcW w:w="5000" w:type="pct"/>
            <w:tcBorders>
              <w:bottom w:val="single" w:sz="4" w:space="0" w:color="auto"/>
            </w:tcBorders>
            <w:shd w:val="clear" w:color="auto" w:fill="365F91" w:themeFill="accent1" w:themeFillShade="BF"/>
          </w:tcPr>
          <w:p w14:paraId="7E17AAE4" w14:textId="77777777" w:rsidR="002A4CAE" w:rsidRDefault="002A4CAE" w:rsidP="00F2417B">
            <w:pPr>
              <w:rPr>
                <w:b/>
              </w:rPr>
            </w:pPr>
            <w:r>
              <w:rPr>
                <w:b/>
                <w:color w:val="000000" w:themeColor="text1"/>
              </w:rPr>
              <w:t>Note:</w:t>
            </w:r>
          </w:p>
        </w:tc>
      </w:tr>
      <w:tr w:rsidR="002A4CAE" w14:paraId="12287AB9" w14:textId="77777777" w:rsidTr="002A4CAE">
        <w:tblPrEx>
          <w:shd w:val="clear" w:color="auto" w:fill="auto"/>
        </w:tblPrEx>
        <w:trPr>
          <w:trHeight w:val="1007"/>
        </w:trPr>
        <w:tc>
          <w:tcPr>
            <w:tcW w:w="5000" w:type="pct"/>
            <w:shd w:val="clear" w:color="auto" w:fill="95B3D7" w:themeFill="accent1" w:themeFillTint="99"/>
          </w:tcPr>
          <w:p w14:paraId="52432A22" w14:textId="77777777" w:rsidR="002A4CAE" w:rsidRDefault="002A4CAE" w:rsidP="002A4CAE">
            <w:pPr>
              <w:shd w:val="clear" w:color="auto" w:fill="95B3D7" w:themeFill="accent1" w:themeFillTint="99"/>
              <w:rPr>
                <w:lang w:eastAsia="zh-CN"/>
              </w:rPr>
            </w:pPr>
            <w:r>
              <w:rPr>
                <w:lang w:eastAsia="zh-CN"/>
              </w:rPr>
              <w:t xml:space="preserve">When using the cartridge for the first time or after cleaning, note that the cartridge spout is empty, as this will result in a bland taste in the first drink. </w:t>
            </w:r>
          </w:p>
          <w:p w14:paraId="21CB5FD7" w14:textId="75B43024" w:rsidR="002A4CAE" w:rsidRPr="002A4CAE" w:rsidRDefault="002A4CAE" w:rsidP="002A4CAE">
            <w:pPr>
              <w:shd w:val="clear" w:color="auto" w:fill="95B3D7" w:themeFill="accent1" w:themeFillTint="99"/>
              <w:rPr>
                <w:lang w:eastAsia="zh-CN"/>
              </w:rPr>
            </w:pPr>
            <w:r>
              <w:rPr>
                <w:lang w:eastAsia="zh-CN"/>
              </w:rPr>
              <w:t>The recommended filling volume for the material is more than one third of the cassette to ensure sufficient powder output. Before filling, make sure that the powder has not deteriorated or expired.</w:t>
            </w:r>
          </w:p>
        </w:tc>
      </w:tr>
    </w:tbl>
    <w:p w14:paraId="1103487C" w14:textId="77777777" w:rsidR="00C85ABD" w:rsidRDefault="00C85ABD">
      <w:pPr>
        <w:rPr>
          <w:rFonts w:ascii="Times New Roman" w:hAnsi="Times New Roman" w:cs="Times New Roman"/>
          <w:sz w:val="20"/>
        </w:rPr>
        <w:sectPr w:rsidR="00C85ABD">
          <w:footerReference w:type="default" r:id="rId31"/>
          <w:pgSz w:w="11910" w:h="16840"/>
          <w:pgMar w:top="1157" w:right="686" w:bottom="1157" w:left="629" w:header="560" w:footer="937" w:gutter="0"/>
          <w:cols w:space="720"/>
        </w:sectPr>
      </w:pPr>
    </w:p>
    <w:p w14:paraId="46007372" w14:textId="77777777" w:rsidR="00C85ABD" w:rsidRDefault="00C85ABD">
      <w:pPr>
        <w:pStyle w:val="a4"/>
        <w:spacing w:before="10"/>
        <w:rPr>
          <w:rFonts w:ascii="Times New Roman" w:hAnsi="Times New Roman" w:cs="Times New Roman"/>
          <w:sz w:val="2"/>
        </w:rPr>
      </w:pPr>
    </w:p>
    <w:p w14:paraId="1A59B14F" w14:textId="02779579" w:rsidR="00C85ABD" w:rsidRDefault="00C85ABD">
      <w:pPr>
        <w:pStyle w:val="a4"/>
        <w:spacing w:line="20" w:lineRule="exact"/>
        <w:ind w:left="914"/>
        <w:rPr>
          <w:rFonts w:ascii="Times New Roman" w:hAnsi="Times New Roman" w:cs="Times New Roman"/>
          <w:sz w:val="2"/>
        </w:rPr>
      </w:pPr>
    </w:p>
    <w:p w14:paraId="132A5621" w14:textId="6228B34A" w:rsidR="00C85ABD" w:rsidRPr="002A4CAE" w:rsidRDefault="002A4CAE" w:rsidP="002A4CAE">
      <w:pPr>
        <w:pStyle w:val="2"/>
        <w:spacing w:before="240" w:after="240"/>
      </w:pPr>
      <w:bookmarkStart w:id="217" w:name="_bookmark41"/>
      <w:bookmarkStart w:id="218" w:name="5.5_Placement_of_waste_bins_and_drip_tra"/>
      <w:bookmarkStart w:id="219" w:name="_Toc154667419"/>
      <w:bookmarkEnd w:id="217"/>
      <w:bookmarkEnd w:id="218"/>
      <w:r>
        <w:t xml:space="preserve">5.5 </w:t>
      </w:r>
      <w:r w:rsidR="00961E4D" w:rsidRPr="002A4CAE">
        <w:t>Placement of waste bins and drip trays</w:t>
      </w:r>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85"/>
      </w:tblGrid>
      <w:tr w:rsidR="002A4CAE" w14:paraId="78DFB32E" w14:textId="77777777" w:rsidTr="002A4CAE">
        <w:tc>
          <w:tcPr>
            <w:tcW w:w="5000" w:type="pct"/>
            <w:shd w:val="clear" w:color="auto" w:fill="365F91" w:themeFill="accent1" w:themeFillShade="BF"/>
          </w:tcPr>
          <w:p w14:paraId="7AB124DA" w14:textId="5B44A43B" w:rsidR="002A4CAE" w:rsidRDefault="002A4CAE" w:rsidP="00F2417B">
            <w:pPr>
              <w:rPr>
                <w:b/>
              </w:rPr>
            </w:pPr>
            <w:r w:rsidRPr="002A4CAE">
              <w:rPr>
                <w:b/>
              </w:rPr>
              <w:t>Note:</w:t>
            </w:r>
          </w:p>
        </w:tc>
      </w:tr>
      <w:tr w:rsidR="002A4CAE" w14:paraId="6F917769" w14:textId="77777777" w:rsidTr="002A4CAE">
        <w:trPr>
          <w:trHeight w:val="725"/>
        </w:trPr>
        <w:tc>
          <w:tcPr>
            <w:tcW w:w="5000" w:type="pct"/>
            <w:shd w:val="clear" w:color="auto" w:fill="95B3D7" w:themeFill="accent1" w:themeFillTint="99"/>
            <w:vAlign w:val="bottom"/>
          </w:tcPr>
          <w:p w14:paraId="05B84DB1" w14:textId="77777777" w:rsidR="002A4CAE" w:rsidRDefault="002A4CAE" w:rsidP="002A4CAE">
            <w:pPr>
              <w:spacing w:before="118"/>
              <w:ind w:left="95"/>
            </w:pPr>
            <w:r>
              <w:rPr>
                <w:w w:val="95"/>
              </w:rPr>
              <w:t>Please</w:t>
            </w:r>
            <w:r>
              <w:rPr>
                <w:spacing w:val="-4"/>
                <w:w w:val="95"/>
              </w:rPr>
              <w:t xml:space="preserve"> </w:t>
            </w:r>
            <w:r>
              <w:rPr>
                <w:w w:val="95"/>
              </w:rPr>
              <w:t>note</w:t>
            </w:r>
            <w:r>
              <w:rPr>
                <w:spacing w:val="-5"/>
                <w:w w:val="95"/>
              </w:rPr>
              <w:t xml:space="preserve"> </w:t>
            </w:r>
            <w:r>
              <w:rPr>
                <w:w w:val="95"/>
              </w:rPr>
              <w:t>the</w:t>
            </w:r>
            <w:r>
              <w:rPr>
                <w:spacing w:val="-4"/>
                <w:w w:val="95"/>
              </w:rPr>
              <w:t xml:space="preserve"> </w:t>
            </w:r>
            <w:r>
              <w:rPr>
                <w:w w:val="95"/>
              </w:rPr>
              <w:t>position</w:t>
            </w:r>
            <w:r>
              <w:rPr>
                <w:spacing w:val="-5"/>
                <w:w w:val="95"/>
              </w:rPr>
              <w:t xml:space="preserve"> </w:t>
            </w:r>
            <w:r>
              <w:rPr>
                <w:w w:val="95"/>
              </w:rPr>
              <w:t>of</w:t>
            </w:r>
            <w:r>
              <w:rPr>
                <w:spacing w:val="-4"/>
                <w:w w:val="95"/>
              </w:rPr>
              <w:t xml:space="preserve"> </w:t>
            </w:r>
            <w:r>
              <w:rPr>
                <w:w w:val="95"/>
              </w:rPr>
              <w:t>the</w:t>
            </w:r>
            <w:r>
              <w:rPr>
                <w:spacing w:val="-6"/>
                <w:w w:val="95"/>
              </w:rPr>
              <w:t xml:space="preserve"> </w:t>
            </w:r>
            <w:r>
              <w:rPr>
                <w:w w:val="95"/>
              </w:rPr>
              <w:t>waste</w:t>
            </w:r>
            <w:r>
              <w:rPr>
                <w:spacing w:val="-5"/>
                <w:w w:val="95"/>
              </w:rPr>
              <w:t xml:space="preserve"> </w:t>
            </w:r>
            <w:r>
              <w:rPr>
                <w:w w:val="95"/>
              </w:rPr>
              <w:t>bin.</w:t>
            </w:r>
            <w:r>
              <w:t xml:space="preserve"> </w:t>
            </w:r>
          </w:p>
          <w:p w14:paraId="0214B5DC" w14:textId="27F59123" w:rsidR="002A4CAE" w:rsidRPr="00BB0074" w:rsidRDefault="002A4CAE" w:rsidP="00BB0074">
            <w:pPr>
              <w:spacing w:before="48"/>
              <w:ind w:left="95"/>
            </w:pPr>
            <w:r>
              <w:rPr>
                <w:w w:val="95"/>
              </w:rPr>
              <w:t>Ensure</w:t>
            </w:r>
            <w:r>
              <w:rPr>
                <w:spacing w:val="-11"/>
                <w:w w:val="95"/>
              </w:rPr>
              <w:t xml:space="preserve"> </w:t>
            </w:r>
            <w:r>
              <w:rPr>
                <w:w w:val="95"/>
              </w:rPr>
              <w:t>that</w:t>
            </w:r>
            <w:r>
              <w:rPr>
                <w:spacing w:val="-11"/>
                <w:w w:val="95"/>
              </w:rPr>
              <w:t xml:space="preserve"> </w:t>
            </w:r>
            <w:r>
              <w:rPr>
                <w:w w:val="95"/>
              </w:rPr>
              <w:t>the</w:t>
            </w:r>
            <w:r>
              <w:rPr>
                <w:spacing w:val="-11"/>
                <w:w w:val="95"/>
              </w:rPr>
              <w:t xml:space="preserve"> </w:t>
            </w:r>
            <w:proofErr w:type="gramStart"/>
            <w:r>
              <w:rPr>
                <w:w w:val="95"/>
              </w:rPr>
              <w:t>waste</w:t>
            </w:r>
            <w:r>
              <w:rPr>
                <w:spacing w:val="-10"/>
                <w:w w:val="95"/>
              </w:rPr>
              <w:t xml:space="preserve"> </w:t>
            </w:r>
            <w:r>
              <w:rPr>
                <w:w w:val="95"/>
              </w:rPr>
              <w:t>water</w:t>
            </w:r>
            <w:proofErr w:type="gramEnd"/>
            <w:r>
              <w:rPr>
                <w:spacing w:val="-10"/>
                <w:w w:val="95"/>
              </w:rPr>
              <w:t xml:space="preserve"> </w:t>
            </w:r>
            <w:r>
              <w:rPr>
                <w:w w:val="95"/>
              </w:rPr>
              <w:t>full</w:t>
            </w:r>
            <w:r>
              <w:rPr>
                <w:spacing w:val="-11"/>
                <w:w w:val="95"/>
              </w:rPr>
              <w:t xml:space="preserve"> </w:t>
            </w:r>
            <w:r>
              <w:rPr>
                <w:w w:val="95"/>
              </w:rPr>
              <w:t>detection</w:t>
            </w:r>
            <w:r>
              <w:rPr>
                <w:spacing w:val="-10"/>
                <w:w w:val="95"/>
              </w:rPr>
              <w:t xml:space="preserve"> </w:t>
            </w:r>
            <w:r>
              <w:rPr>
                <w:w w:val="95"/>
              </w:rPr>
              <w:t>signal</w:t>
            </w:r>
            <w:r>
              <w:rPr>
                <w:spacing w:val="-11"/>
                <w:w w:val="95"/>
              </w:rPr>
              <w:t xml:space="preserve"> </w:t>
            </w:r>
            <w:r>
              <w:rPr>
                <w:w w:val="95"/>
              </w:rPr>
              <w:t>line</w:t>
            </w:r>
            <w:r>
              <w:rPr>
                <w:spacing w:val="-10"/>
                <w:w w:val="95"/>
              </w:rPr>
              <w:t xml:space="preserve"> </w:t>
            </w:r>
            <w:r>
              <w:rPr>
                <w:w w:val="95"/>
              </w:rPr>
              <w:t>is</w:t>
            </w:r>
            <w:r>
              <w:rPr>
                <w:spacing w:val="-10"/>
                <w:w w:val="95"/>
              </w:rPr>
              <w:t xml:space="preserve"> </w:t>
            </w:r>
            <w:r>
              <w:rPr>
                <w:w w:val="95"/>
              </w:rPr>
              <w:t>within</w:t>
            </w:r>
            <w:r>
              <w:rPr>
                <w:spacing w:val="-11"/>
                <w:w w:val="95"/>
              </w:rPr>
              <w:t xml:space="preserve"> </w:t>
            </w:r>
            <w:r>
              <w:rPr>
                <w:w w:val="95"/>
              </w:rPr>
              <w:t>the</w:t>
            </w:r>
            <w:r>
              <w:rPr>
                <w:spacing w:val="-10"/>
                <w:w w:val="95"/>
              </w:rPr>
              <w:t xml:space="preserve"> </w:t>
            </w:r>
            <w:r>
              <w:rPr>
                <w:w w:val="95"/>
              </w:rPr>
              <w:t>drip</w:t>
            </w:r>
            <w:r>
              <w:rPr>
                <w:spacing w:val="-11"/>
                <w:w w:val="95"/>
              </w:rPr>
              <w:t xml:space="preserve"> </w:t>
            </w:r>
            <w:r>
              <w:rPr>
                <w:w w:val="95"/>
              </w:rPr>
              <w:t>tray.</w:t>
            </w:r>
            <w:r>
              <w:t xml:space="preserve"> </w:t>
            </w:r>
          </w:p>
        </w:tc>
      </w:tr>
    </w:tbl>
    <w:p w14:paraId="66626A9A" w14:textId="62748A66" w:rsidR="00C85ABD" w:rsidRPr="002A4CAE" w:rsidRDefault="002A4CAE" w:rsidP="002A4CAE">
      <w:pPr>
        <w:pStyle w:val="2"/>
        <w:spacing w:before="240" w:after="240"/>
      </w:pPr>
      <w:bookmarkStart w:id="220" w:name="_Toc14507"/>
      <w:bookmarkStart w:id="221" w:name="_Toc17038"/>
      <w:bookmarkStart w:id="222" w:name="_Toc2890"/>
      <w:bookmarkStart w:id="223" w:name="_Toc154667420"/>
      <w:r>
        <w:t xml:space="preserve">5.6 </w:t>
      </w:r>
      <w:r w:rsidR="00961E4D" w:rsidRPr="002A4CAE">
        <w:t xml:space="preserve">Connecting the </w:t>
      </w:r>
      <w:proofErr w:type="spellStart"/>
      <w:proofErr w:type="gramStart"/>
      <w:r w:rsidR="00961E4D" w:rsidRPr="002A4CAE">
        <w:t>router</w:t>
      </w:r>
      <w:bookmarkEnd w:id="220"/>
      <w:bookmarkEnd w:id="221"/>
      <w:bookmarkEnd w:id="222"/>
      <w:r w:rsidR="00961E4D" w:rsidRPr="002A4CAE">
        <w:t>,wifi</w:t>
      </w:r>
      <w:proofErr w:type="spellEnd"/>
      <w:proofErr w:type="gramEnd"/>
      <w:r w:rsidR="00961E4D" w:rsidRPr="002A4CAE">
        <w:t xml:space="preserve"> and RJ45</w:t>
      </w:r>
      <w:bookmarkEnd w:id="223"/>
      <w:r w:rsidR="00961E4D" w:rsidRPr="002A4CAE">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2A4CAE" w14:paraId="0DDB97C6" w14:textId="77777777" w:rsidTr="00F2417B">
        <w:tc>
          <w:tcPr>
            <w:tcW w:w="9911" w:type="dxa"/>
            <w:shd w:val="clear" w:color="auto" w:fill="365F91" w:themeFill="accent1" w:themeFillShade="BF"/>
          </w:tcPr>
          <w:p w14:paraId="017558C8" w14:textId="77777777" w:rsidR="002A4CAE" w:rsidRDefault="002A4CAE" w:rsidP="00F2417B">
            <w:pPr>
              <w:rPr>
                <w:rFonts w:asciiTheme="minorEastAsia" w:hAnsiTheme="minorEastAsia"/>
                <w:b/>
              </w:rPr>
            </w:pPr>
            <w:r w:rsidRPr="00B1421D">
              <w:rPr>
                <w:rFonts w:asciiTheme="minorEastAsia" w:hAnsiTheme="minorEastAsia"/>
                <w:b/>
              </w:rPr>
              <w:t>Attention:</w:t>
            </w:r>
          </w:p>
        </w:tc>
      </w:tr>
      <w:tr w:rsidR="002A4CAE" w14:paraId="194684D9" w14:textId="77777777" w:rsidTr="00F2417B">
        <w:trPr>
          <w:trHeight w:val="1935"/>
        </w:trPr>
        <w:tc>
          <w:tcPr>
            <w:tcW w:w="9911" w:type="dxa"/>
            <w:shd w:val="clear" w:color="auto" w:fill="95B3D7" w:themeFill="accent1" w:themeFillTint="99"/>
          </w:tcPr>
          <w:p w14:paraId="3C5A335D" w14:textId="77777777" w:rsidR="002A4CAE" w:rsidRPr="00E35E44" w:rsidRDefault="002A4CAE" w:rsidP="00F2417B">
            <w:pPr>
              <w:rPr>
                <w:sz w:val="18"/>
                <w:szCs w:val="18"/>
                <w:lang w:eastAsia="zh-CN"/>
              </w:rPr>
            </w:pPr>
            <w:r w:rsidRPr="00E35E44">
              <w:rPr>
                <w:sz w:val="18"/>
                <w:szCs w:val="18"/>
                <w:lang w:eastAsia="zh-CN"/>
              </w:rPr>
              <w:t xml:space="preserve">1. To connect to the background server, the machine needs to plug in a network card to connect to the </w:t>
            </w:r>
            <w:proofErr w:type="gramStart"/>
            <w:r w:rsidRPr="00E35E44">
              <w:rPr>
                <w:sz w:val="18"/>
                <w:szCs w:val="18"/>
                <w:lang w:eastAsia="zh-CN"/>
              </w:rPr>
              <w:t>Internet;</w:t>
            </w:r>
            <w:proofErr w:type="gramEnd"/>
          </w:p>
          <w:p w14:paraId="6B71511C" w14:textId="77777777" w:rsidR="002A4CAE" w:rsidRPr="00E35E44" w:rsidRDefault="002A4CAE" w:rsidP="00F2417B">
            <w:pPr>
              <w:rPr>
                <w:sz w:val="18"/>
                <w:szCs w:val="18"/>
                <w:lang w:eastAsia="zh-CN"/>
              </w:rPr>
            </w:pPr>
            <w:r w:rsidRPr="00E35E44">
              <w:rPr>
                <w:sz w:val="18"/>
                <w:szCs w:val="18"/>
                <w:lang w:eastAsia="zh-CN"/>
              </w:rPr>
              <w:t xml:space="preserve">2. The installation of the card must be carried out when the machine is powered </w:t>
            </w:r>
            <w:proofErr w:type="gramStart"/>
            <w:r w:rsidRPr="00E35E44">
              <w:rPr>
                <w:sz w:val="18"/>
                <w:szCs w:val="18"/>
                <w:lang w:eastAsia="zh-CN"/>
              </w:rPr>
              <w:t>off;</w:t>
            </w:r>
            <w:proofErr w:type="gramEnd"/>
          </w:p>
          <w:p w14:paraId="75418AEA" w14:textId="77777777" w:rsidR="002A4CAE" w:rsidRPr="00E35E44" w:rsidRDefault="002A4CAE" w:rsidP="00F2417B">
            <w:pPr>
              <w:rPr>
                <w:sz w:val="18"/>
                <w:szCs w:val="18"/>
                <w:lang w:eastAsia="zh-CN"/>
              </w:rPr>
            </w:pPr>
            <w:r w:rsidRPr="00E35E44">
              <w:rPr>
                <w:sz w:val="18"/>
                <w:szCs w:val="18"/>
                <w:lang w:eastAsia="zh-CN"/>
              </w:rPr>
              <w:t xml:space="preserve">3. It is recommended to purchase the network access card from the official authorized business hall, which can ensure the stability and reliability of the </w:t>
            </w:r>
            <w:proofErr w:type="gramStart"/>
            <w:r w:rsidRPr="00E35E44">
              <w:rPr>
                <w:sz w:val="18"/>
                <w:szCs w:val="18"/>
                <w:lang w:eastAsia="zh-CN"/>
              </w:rPr>
              <w:t>network;</w:t>
            </w:r>
            <w:proofErr w:type="gramEnd"/>
          </w:p>
          <w:p w14:paraId="6E7B3B00" w14:textId="77777777" w:rsidR="002A4CAE" w:rsidRPr="00E35E44" w:rsidRDefault="002A4CAE" w:rsidP="00F2417B">
            <w:pPr>
              <w:rPr>
                <w:sz w:val="18"/>
                <w:szCs w:val="18"/>
                <w:lang w:eastAsia="zh-CN"/>
              </w:rPr>
            </w:pPr>
            <w:r w:rsidRPr="00E35E44">
              <w:rPr>
                <w:sz w:val="18"/>
                <w:szCs w:val="18"/>
                <w:lang w:eastAsia="zh-CN"/>
              </w:rPr>
              <w:t xml:space="preserve">4. Note that the installation position and direction of the card are </w:t>
            </w:r>
            <w:proofErr w:type="gramStart"/>
            <w:r w:rsidRPr="00E35E44">
              <w:rPr>
                <w:sz w:val="18"/>
                <w:szCs w:val="18"/>
                <w:lang w:eastAsia="zh-CN"/>
              </w:rPr>
              <w:t>correct;</w:t>
            </w:r>
            <w:proofErr w:type="gramEnd"/>
          </w:p>
          <w:p w14:paraId="089362EB" w14:textId="77777777" w:rsidR="002A4CAE" w:rsidRDefault="002A4CAE" w:rsidP="00F2417B">
            <w:pPr>
              <w:rPr>
                <w:rFonts w:asciiTheme="minorEastAsia" w:hAnsiTheme="minorEastAsia"/>
                <w:lang w:eastAsia="zh-CN"/>
              </w:rPr>
            </w:pPr>
            <w:r w:rsidRPr="00E35E44">
              <w:rPr>
                <w:sz w:val="18"/>
                <w:szCs w:val="18"/>
                <w:lang w:eastAsia="zh-CN"/>
              </w:rPr>
              <w:t>5. The network signal strength of China Unicom, China Telecom and mobile operators is affected by many factors. It is recommended to use the network signal of operators in the machine installation location which is relatively stable.</w:t>
            </w:r>
          </w:p>
        </w:tc>
      </w:tr>
    </w:tbl>
    <w:p w14:paraId="0588FDE3" w14:textId="04008D82" w:rsidR="002A4CAE" w:rsidRPr="004866D0" w:rsidRDefault="002A4CAE" w:rsidP="002A4CAE">
      <w:pPr>
        <w:pStyle w:val="a4"/>
        <w:rPr>
          <w:rFonts w:ascii="Times New Roman" w:hAnsi="Times New Roman" w:cs="Times New Roman"/>
          <w:b/>
          <w:bCs/>
          <w:spacing w:val="-1"/>
        </w:rPr>
      </w:pPr>
      <w:r w:rsidRPr="004866D0">
        <w:rPr>
          <w:rFonts w:ascii="Times New Roman" w:hAnsi="Times New Roman" w:cs="Times New Roman"/>
          <w:b/>
          <w:bCs/>
          <w:spacing w:val="-1"/>
        </w:rPr>
        <w:t xml:space="preserve">Install the network </w:t>
      </w:r>
      <w:proofErr w:type="gramStart"/>
      <w:r w:rsidRPr="004866D0">
        <w:rPr>
          <w:rFonts w:ascii="Times New Roman" w:hAnsi="Times New Roman" w:cs="Times New Roman"/>
          <w:b/>
          <w:bCs/>
          <w:spacing w:val="-1"/>
        </w:rPr>
        <w:t>adapter</w:t>
      </w:r>
      <w:proofErr w:type="gramEnd"/>
    </w:p>
    <w:p w14:paraId="298E2502" w14:textId="7EC3C8BF" w:rsidR="002A4CAE" w:rsidRPr="002A4CAE" w:rsidRDefault="002A4CAE" w:rsidP="002A4CAE">
      <w:pPr>
        <w:pStyle w:val="a4"/>
        <w:rPr>
          <w:rFonts w:ascii="Times New Roman" w:hAnsi="Times New Roman" w:cs="Times New Roman"/>
          <w:spacing w:val="-1"/>
        </w:rPr>
      </w:pPr>
      <w:r w:rsidRPr="002A4CAE">
        <w:rPr>
          <w:rFonts w:ascii="Times New Roman" w:hAnsi="Times New Roman" w:cs="Times New Roman"/>
          <w:spacing w:val="-1"/>
        </w:rPr>
        <w:t>1. The location of the router is as follows (as shown in Figure 1 below</w:t>
      </w:r>
      <w:proofErr w:type="gramStart"/>
      <w:r w:rsidRPr="002A4CAE">
        <w:rPr>
          <w:rFonts w:ascii="Times New Roman" w:hAnsi="Times New Roman" w:cs="Times New Roman"/>
          <w:spacing w:val="-1"/>
        </w:rPr>
        <w:t>);</w:t>
      </w:r>
      <w:proofErr w:type="gramEnd"/>
    </w:p>
    <w:p w14:paraId="0C9F4833" w14:textId="37F93FCC" w:rsidR="002A4CAE" w:rsidRPr="002A4CAE" w:rsidRDefault="002A4CAE" w:rsidP="002A4CAE">
      <w:pPr>
        <w:pStyle w:val="a4"/>
        <w:rPr>
          <w:rFonts w:ascii="Times New Roman" w:hAnsi="Times New Roman" w:cs="Times New Roman"/>
          <w:spacing w:val="-1"/>
        </w:rPr>
      </w:pPr>
      <w:r w:rsidRPr="002A4CAE">
        <w:rPr>
          <w:rFonts w:ascii="Times New Roman" w:hAnsi="Times New Roman" w:cs="Times New Roman"/>
          <w:spacing w:val="-1"/>
        </w:rPr>
        <w:t>2. Press down the SIM card, and the card will pop out. Install the gap of the SIM card and insert the chip outward towards the lower left corner (position as shown in Figure 2 below</w:t>
      </w:r>
      <w:proofErr w:type="gramStart"/>
      <w:r w:rsidRPr="002A4CAE">
        <w:rPr>
          <w:rFonts w:ascii="Times New Roman" w:hAnsi="Times New Roman" w:cs="Times New Roman"/>
          <w:spacing w:val="-1"/>
        </w:rPr>
        <w:t>);</w:t>
      </w:r>
      <w:proofErr w:type="gramEnd"/>
    </w:p>
    <w:p w14:paraId="314AE5EE" w14:textId="70114B0D" w:rsidR="002A4CAE" w:rsidRPr="002A4CAE" w:rsidRDefault="002A4CAE" w:rsidP="002A4CAE">
      <w:pPr>
        <w:pStyle w:val="a4"/>
        <w:rPr>
          <w:rFonts w:ascii="Times New Roman" w:hAnsi="Times New Roman" w:cs="Times New Roman"/>
          <w:spacing w:val="-1"/>
        </w:rPr>
      </w:pPr>
      <w:r w:rsidRPr="002A4CAE">
        <w:rPr>
          <w:rFonts w:ascii="Times New Roman" w:hAnsi="Times New Roman" w:cs="Times New Roman"/>
          <w:spacing w:val="-1"/>
        </w:rPr>
        <w:t xml:space="preserve">3. Pay attention to the installation position of the network adapter (corresponding to the gap) as shown in Figure </w:t>
      </w:r>
      <w:proofErr w:type="gramStart"/>
      <w:r w:rsidRPr="002A4CAE">
        <w:rPr>
          <w:rFonts w:ascii="Times New Roman" w:hAnsi="Times New Roman" w:cs="Times New Roman"/>
          <w:spacing w:val="-1"/>
        </w:rPr>
        <w:t>3;</w:t>
      </w:r>
      <w:proofErr w:type="gramEnd"/>
    </w:p>
    <w:p w14:paraId="08E46003" w14:textId="5039EF3A" w:rsidR="002A4CAE" w:rsidRPr="002A4CAE" w:rsidRDefault="002A4CAE" w:rsidP="002A4CAE">
      <w:pPr>
        <w:pStyle w:val="a4"/>
        <w:rPr>
          <w:rFonts w:ascii="Times New Roman" w:hAnsi="Times New Roman" w:cs="Times New Roman"/>
          <w:spacing w:val="-1"/>
        </w:rPr>
      </w:pPr>
      <w:r w:rsidRPr="002A4CAE">
        <w:rPr>
          <w:rFonts w:ascii="Times New Roman" w:hAnsi="Times New Roman" w:cs="Times New Roman"/>
          <w:spacing w:val="-1"/>
        </w:rPr>
        <w:t>After inserting the card, enter the 2020 password to enter the background of the machine. Click the exit button to enter the background of Android. Click the Settings to close WIFI, open Ethernet and restart the machine.</w:t>
      </w:r>
    </w:p>
    <w:p w14:paraId="177AC8D6" w14:textId="071B97CE" w:rsidR="002A4CAE" w:rsidRPr="002A4CAE" w:rsidRDefault="002A4CAE" w:rsidP="002A4CAE">
      <w:pPr>
        <w:pStyle w:val="a4"/>
        <w:rPr>
          <w:rFonts w:ascii="Times New Roman" w:hAnsi="Times New Roman" w:cs="Times New Roman"/>
          <w:spacing w:val="-1"/>
        </w:rPr>
      </w:pPr>
      <w:r w:rsidRPr="002A4CAE">
        <w:rPr>
          <w:rFonts w:ascii="Times New Roman" w:hAnsi="Times New Roman" w:cs="Times New Roman"/>
          <w:spacing w:val="-1"/>
        </w:rPr>
        <w:t>RJ45 Network cable connection: There is a network port on the back of the machine. Plug in the network cable, turn off WIFI, turn on Ethernet, and restart the machine to connect.</w:t>
      </w:r>
    </w:p>
    <w:p w14:paraId="4E3E6102" w14:textId="7948D7AF" w:rsidR="002A4CAE" w:rsidRPr="002A4CAE" w:rsidRDefault="00BB0074" w:rsidP="002A4CAE">
      <w:pPr>
        <w:pStyle w:val="a4"/>
        <w:rPr>
          <w:rFonts w:ascii="Times New Roman" w:hAnsi="Times New Roman" w:cs="Times New Roman"/>
          <w:sz w:val="25"/>
        </w:rPr>
      </w:pPr>
      <w:r>
        <w:rPr>
          <w:rFonts w:ascii="宋体" w:eastAsia="宋体" w:hAnsi="宋体" w:cs="宋体"/>
          <w:noProof/>
          <w:sz w:val="24"/>
          <w:szCs w:val="24"/>
        </w:rPr>
        <mc:AlternateContent>
          <mc:Choice Requires="wps">
            <w:drawing>
              <wp:anchor distT="0" distB="0" distL="114300" distR="114300" simplePos="0" relativeHeight="251824128" behindDoc="0" locked="0" layoutInCell="1" allowOverlap="1" wp14:anchorId="132042BC" wp14:editId="247D49F0">
                <wp:simplePos x="0" y="0"/>
                <wp:positionH relativeFrom="column">
                  <wp:posOffset>4699635</wp:posOffset>
                </wp:positionH>
                <wp:positionV relativeFrom="paragraph">
                  <wp:posOffset>2824571</wp:posOffset>
                </wp:positionV>
                <wp:extent cx="1066800" cy="419100"/>
                <wp:effectExtent l="0" t="0" r="0" b="0"/>
                <wp:wrapNone/>
                <wp:docPr id="405" name="文本框 405"/>
                <wp:cNvGraphicFramePr/>
                <a:graphic xmlns:a="http://schemas.openxmlformats.org/drawingml/2006/main">
                  <a:graphicData uri="http://schemas.microsoft.com/office/word/2010/wordprocessingShape">
                    <wps:wsp>
                      <wps:cNvSpPr txBox="1"/>
                      <wps:spPr>
                        <a:xfrm>
                          <a:off x="0" y="0"/>
                          <a:ext cx="106680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B31565" w14:textId="6709D926" w:rsidR="002A4CAE" w:rsidRPr="00BB0074" w:rsidRDefault="00BB0074" w:rsidP="002A4CAE">
                            <w:pPr>
                              <w:rPr>
                                <w:rFonts w:eastAsiaTheme="minorEastAsia"/>
                                <w:b/>
                                <w:color w:val="0D0D0D" w:themeColor="text1" w:themeTint="F2"/>
                                <w:sz w:val="40"/>
                                <w:lang w:eastAsia="zh-CN"/>
                              </w:rPr>
                            </w:pPr>
                            <w:r>
                              <w:rPr>
                                <w:rFonts w:eastAsiaTheme="minorEastAsia"/>
                                <w:b/>
                                <w:color w:val="0D0D0D" w:themeColor="text1" w:themeTint="F2"/>
                                <w:sz w:val="40"/>
                                <w:lang w:eastAsia="zh-CN"/>
                              </w:rPr>
                              <w:t>Fig.3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132042BC" id="文本框 405" o:spid="_x0000_s1072" type="#_x0000_t202" style="position:absolute;margin-left:370.05pt;margin-top:222.4pt;width:84pt;height:33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" filled="f" stroked="f" strokeweight=".5pt">
                <v:textbox>
                  <w:txbxContent>
                    <w:p w14:paraId="04B31565" w14:textId="6709D926" w:rsidR="002A4CAE" w:rsidRPr="00BB0074" w:rsidRDefault="00BB0074" w:rsidP="002A4CAE">
                      <w:pPr>
                        <w:rPr>
                          <w:rFonts w:eastAsiaTheme="minorEastAsia"/>
                          <w:b/>
                          <w:color w:val="0D0D0D" w:themeColor="text1" w:themeTint="F2"/>
                          <w:sz w:val="40"/>
                          <w:lang w:eastAsia="zh-CN"/>
                        </w:rPr>
                      </w:pPr>
                      <w:r>
                        <w:rPr>
                          <w:rFonts w:eastAsiaTheme="minorEastAsia"/>
                          <w:b/>
                          <w:color w:val="0D0D0D" w:themeColor="text1" w:themeTint="F2"/>
                          <w:sz w:val="40"/>
                          <w:lang w:eastAsia="zh-CN"/>
                        </w:rPr>
                        <w:t>Fig.3</w:t>
                      </w:r>
                    </w:p>
                  </w:txbxContent>
                </v:textbox>
              </v:shape>
            </w:pict>
          </mc:Fallback>
        </mc:AlternateContent>
      </w:r>
      <w:r>
        <w:rPr>
          <w:rFonts w:ascii="宋体" w:eastAsia="宋体" w:hAnsi="宋体" w:cs="宋体"/>
          <w:noProof/>
          <w:sz w:val="24"/>
          <w:szCs w:val="24"/>
        </w:rPr>
        <mc:AlternateContent>
          <mc:Choice Requires="wps">
            <w:drawing>
              <wp:anchor distT="0" distB="0" distL="114300" distR="114300" simplePos="0" relativeHeight="251823104" behindDoc="0" locked="0" layoutInCell="1" allowOverlap="1" wp14:anchorId="484AAC15" wp14:editId="16C451A2">
                <wp:simplePos x="0" y="0"/>
                <wp:positionH relativeFrom="column">
                  <wp:posOffset>4831171</wp:posOffset>
                </wp:positionH>
                <wp:positionV relativeFrom="paragraph">
                  <wp:posOffset>1782536</wp:posOffset>
                </wp:positionV>
                <wp:extent cx="1616528" cy="982435"/>
                <wp:effectExtent l="1638300" t="19050" r="22225" b="46355"/>
                <wp:wrapNone/>
                <wp:docPr id="407" name="矩形标注 407"/>
                <wp:cNvGraphicFramePr/>
                <a:graphic xmlns:a="http://schemas.openxmlformats.org/drawingml/2006/main">
                  <a:graphicData uri="http://schemas.microsoft.com/office/word/2010/wordprocessingShape">
                    <wps:wsp>
                      <wps:cNvSpPr/>
                      <wps:spPr>
                        <a:xfrm>
                          <a:off x="0" y="0"/>
                          <a:ext cx="1616528" cy="982435"/>
                        </a:xfrm>
                        <a:prstGeom prst="wedgeRectCallout">
                          <a:avLst>
                            <a:gd name="adj1" fmla="val -149611"/>
                            <a:gd name="adj2" fmla="val 51595"/>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2CA838" w14:textId="34F1035D" w:rsidR="002A4CAE" w:rsidRPr="00711985" w:rsidRDefault="00BB0074" w:rsidP="002A4CAE">
                            <w:pPr>
                              <w:jc w:val="center"/>
                              <w:rPr>
                                <w:b/>
                                <w:color w:val="FF0000"/>
                                <w:lang w:eastAsia="zh-CN"/>
                              </w:rPr>
                            </w:pPr>
                            <w:r w:rsidRPr="00BB0074">
                              <w:rPr>
                                <w:b/>
                                <w:color w:val="FF0000"/>
                                <w:lang w:eastAsia="zh-CN"/>
                              </w:rPr>
                              <w:t xml:space="preserve">Pay attention to the location of the network adapter when installing </w:t>
                            </w:r>
                            <w:proofErr w:type="gramStart"/>
                            <w:r w:rsidRPr="00BB0074">
                              <w:rPr>
                                <w:b/>
                                <w:color w:val="FF0000"/>
                                <w:lang w:eastAsia="zh-CN"/>
                              </w:rPr>
                              <w:t>it</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84AAC15" id="矩形标注 407" o:spid="_x0000_s1073" type="#_x0000_t61" style="position:absolute;margin-left:380.4pt;margin-top:140.35pt;width:127.3pt;height:77.3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" adj="-21516,21945" filled="f" strokecolor="#243f60 [1604]" strokeweight="2.25pt">
                <v:textbox>
                  <w:txbxContent>
                    <w:p w14:paraId="6A2CA838" w14:textId="34F1035D" w:rsidR="002A4CAE" w:rsidRPr="00711985" w:rsidRDefault="00BB0074" w:rsidP="002A4CAE">
                      <w:pPr>
                        <w:jc w:val="center"/>
                        <w:rPr>
                          <w:b/>
                          <w:color w:val="FF0000"/>
                          <w:lang w:eastAsia="zh-CN"/>
                        </w:rPr>
                      </w:pPr>
                      <w:r w:rsidRPr="00BB0074">
                        <w:rPr>
                          <w:b/>
                          <w:color w:val="FF0000"/>
                          <w:lang w:eastAsia="zh-CN"/>
                        </w:rPr>
                        <w:t xml:space="preserve">Pay attention to the location of the network adapter when installing </w:t>
                      </w:r>
                      <w:proofErr w:type="gramStart"/>
                      <w:r w:rsidRPr="00BB0074">
                        <w:rPr>
                          <w:b/>
                          <w:color w:val="FF0000"/>
                          <w:lang w:eastAsia="zh-CN"/>
                        </w:rPr>
                        <w:t>it</w:t>
                      </w:r>
                      <w:proofErr w:type="gramEnd"/>
                    </w:p>
                  </w:txbxContent>
                </v:textbox>
              </v:shape>
            </w:pict>
          </mc:Fallback>
        </mc:AlternateContent>
      </w:r>
      <w:r>
        <w:rPr>
          <w:rFonts w:ascii="宋体" w:eastAsia="宋体" w:hAnsi="宋体" w:cs="宋体"/>
          <w:noProof/>
          <w:sz w:val="24"/>
          <w:szCs w:val="24"/>
        </w:rPr>
        <mc:AlternateContent>
          <mc:Choice Requires="wps">
            <w:drawing>
              <wp:anchor distT="0" distB="0" distL="114300" distR="114300" simplePos="0" relativeHeight="251825152" behindDoc="0" locked="0" layoutInCell="1" allowOverlap="1" wp14:anchorId="2DAE7B1C" wp14:editId="77FE3179">
                <wp:simplePos x="0" y="0"/>
                <wp:positionH relativeFrom="column">
                  <wp:posOffset>4844778</wp:posOffset>
                </wp:positionH>
                <wp:positionV relativeFrom="paragraph">
                  <wp:posOffset>476250</wp:posOffset>
                </wp:positionV>
                <wp:extent cx="1657350" cy="655320"/>
                <wp:effectExtent l="1047750" t="19050" r="19050" b="11430"/>
                <wp:wrapNone/>
                <wp:docPr id="178496851" name="矩形标注 407"/>
                <wp:cNvGraphicFramePr/>
                <a:graphic xmlns:a="http://schemas.openxmlformats.org/drawingml/2006/main">
                  <a:graphicData uri="http://schemas.microsoft.com/office/word/2010/wordprocessingShape">
                    <wps:wsp>
                      <wps:cNvSpPr/>
                      <wps:spPr>
                        <a:xfrm>
                          <a:off x="0" y="0"/>
                          <a:ext cx="1657350" cy="655320"/>
                        </a:xfrm>
                        <a:prstGeom prst="wedgeRectCallout">
                          <a:avLst>
                            <a:gd name="adj1" fmla="val -110257"/>
                            <a:gd name="adj2" fmla="val -3499"/>
                          </a:avLst>
                        </a:prstGeom>
                        <a:noFill/>
                        <a:ln w="28575" cap="flat" cmpd="sng" algn="ctr">
                          <a:solidFill>
                            <a:srgbClr val="5B9BD5">
                              <a:lumMod val="50000"/>
                            </a:srgbClr>
                          </a:solidFill>
                          <a:prstDash val="solid"/>
                          <a:miter lim="800000"/>
                        </a:ln>
                        <a:effectLst/>
                      </wps:spPr>
                      <wps:txbx>
                        <w:txbxContent>
                          <w:p w14:paraId="6F4533B9" w14:textId="6321E0AA" w:rsidR="002A4CAE" w:rsidRPr="00726E9C" w:rsidRDefault="00BB0074" w:rsidP="00BB0074">
                            <w:pPr>
                              <w:rPr>
                                <w:b/>
                                <w:color w:val="FF0000"/>
                                <w:lang w:eastAsia="zh-CN"/>
                              </w:rPr>
                            </w:pPr>
                            <w:r w:rsidRPr="00BB0074">
                              <w:rPr>
                                <w:b/>
                                <w:color w:val="FF0000"/>
                                <w:lang w:eastAsia="zh-CN"/>
                              </w:rPr>
                              <w:t xml:space="preserve">The SIM card socket is in this </w:t>
                            </w:r>
                            <w:proofErr w:type="gramStart"/>
                            <w:r w:rsidRPr="00BB0074">
                              <w:rPr>
                                <w:b/>
                                <w:color w:val="FF0000"/>
                                <w:lang w:eastAsia="zh-CN"/>
                              </w:rPr>
                              <w:t>position</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shape w14:anchorId="2DAE7B1C" id="_x0000_s1074" type="#_x0000_t61" style="position:absolute;margin-left:381.5pt;margin-top:37.5pt;width:130.5pt;height:51.6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" adj="-13016,10044" filled="f" strokecolor="#1f4e79" strokeweight="2.25pt">
                <v:textbox>
                  <w:txbxContent>
                    <w:p w14:paraId="6F4533B9" w14:textId="6321E0AA" w:rsidR="002A4CAE" w:rsidRPr="00726E9C" w:rsidRDefault="00BB0074" w:rsidP="00BB0074">
                      <w:pPr>
                        <w:rPr>
                          <w:b/>
                          <w:color w:val="FF0000"/>
                          <w:lang w:eastAsia="zh-CN"/>
                        </w:rPr>
                      </w:pPr>
                      <w:r w:rsidRPr="00BB0074">
                        <w:rPr>
                          <w:b/>
                          <w:color w:val="FF0000"/>
                          <w:lang w:eastAsia="zh-CN"/>
                        </w:rPr>
                        <w:t xml:space="preserve">The SIM card socket is in this </w:t>
                      </w:r>
                      <w:proofErr w:type="gramStart"/>
                      <w:r w:rsidRPr="00BB0074">
                        <w:rPr>
                          <w:b/>
                          <w:color w:val="FF0000"/>
                          <w:lang w:eastAsia="zh-CN"/>
                        </w:rPr>
                        <w:t>position</w:t>
                      </w:r>
                      <w:proofErr w:type="gramEnd"/>
                    </w:p>
                  </w:txbxContent>
                </v:textbox>
              </v:shape>
            </w:pict>
          </mc:Fallback>
        </mc:AlternateContent>
      </w:r>
      <w:r>
        <w:rPr>
          <w:rFonts w:ascii="宋体" w:eastAsia="宋体" w:hAnsi="宋体" w:cs="宋体"/>
          <w:noProof/>
          <w:sz w:val="24"/>
          <w:szCs w:val="24"/>
        </w:rPr>
        <mc:AlternateContent>
          <mc:Choice Requires="wps">
            <w:drawing>
              <wp:anchor distT="0" distB="0" distL="114300" distR="114300" simplePos="0" relativeHeight="251821056" behindDoc="0" locked="0" layoutInCell="1" allowOverlap="1" wp14:anchorId="1FDD3391" wp14:editId="047463C6">
                <wp:simplePos x="0" y="0"/>
                <wp:positionH relativeFrom="column">
                  <wp:posOffset>4650922</wp:posOffset>
                </wp:positionH>
                <wp:positionV relativeFrom="paragraph">
                  <wp:posOffset>1363889</wp:posOffset>
                </wp:positionV>
                <wp:extent cx="903514" cy="390525"/>
                <wp:effectExtent l="0" t="0" r="0" b="0"/>
                <wp:wrapNone/>
                <wp:docPr id="406" name="文本框 406"/>
                <wp:cNvGraphicFramePr/>
                <a:graphic xmlns:a="http://schemas.openxmlformats.org/drawingml/2006/main">
                  <a:graphicData uri="http://schemas.microsoft.com/office/word/2010/wordprocessingShape">
                    <wps:wsp>
                      <wps:cNvSpPr txBox="1"/>
                      <wps:spPr>
                        <a:xfrm>
                          <a:off x="0" y="0"/>
                          <a:ext cx="903514" cy="390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488687" w14:textId="5B2FD8B3" w:rsidR="002A4CAE" w:rsidRDefault="00BB0074" w:rsidP="002A4CAE">
                            <w:pPr>
                              <w:rPr>
                                <w:b/>
                                <w:sz w:val="40"/>
                              </w:rPr>
                            </w:pPr>
                            <w:r>
                              <w:rPr>
                                <w:rFonts w:eastAsiaTheme="minorEastAsia"/>
                                <w:b/>
                                <w:sz w:val="40"/>
                                <w:lang w:eastAsia="zh-CN"/>
                              </w:rPr>
                              <w:t>Fig.2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1FDD3391" id="文本框 406" o:spid="_x0000_s1075" type="#_x0000_t202" style="position:absolute;margin-left:366.2pt;margin-top:107.4pt;width:71.15pt;height:30.7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" filled="f" stroked="f" strokeweight=".5pt">
                <v:textbox>
                  <w:txbxContent>
                    <w:p w14:paraId="65488687" w14:textId="5B2FD8B3" w:rsidR="002A4CAE" w:rsidRDefault="00BB0074" w:rsidP="002A4CAE">
                      <w:pPr>
                        <w:rPr>
                          <w:b/>
                          <w:sz w:val="40"/>
                        </w:rPr>
                      </w:pPr>
                      <w:r>
                        <w:rPr>
                          <w:rFonts w:eastAsiaTheme="minorEastAsia"/>
                          <w:b/>
                          <w:sz w:val="40"/>
                          <w:lang w:eastAsia="zh-CN"/>
                        </w:rPr>
                        <w:t>Fig.2</w:t>
                      </w:r>
                    </w:p>
                  </w:txbxContent>
                </v:textbox>
              </v:shape>
            </w:pict>
          </mc:Fallback>
        </mc:AlternateContent>
      </w:r>
      <w:r>
        <w:rPr>
          <w:rFonts w:ascii="宋体" w:eastAsia="宋体" w:hAnsi="宋体" w:cs="宋体"/>
          <w:noProof/>
          <w:sz w:val="24"/>
          <w:szCs w:val="24"/>
        </w:rPr>
        <mc:AlternateContent>
          <mc:Choice Requires="wps">
            <w:drawing>
              <wp:anchor distT="0" distB="0" distL="114300" distR="114300" simplePos="0" relativeHeight="251822080" behindDoc="0" locked="0" layoutInCell="1" allowOverlap="1" wp14:anchorId="22C1B2EF" wp14:editId="590C4C22">
                <wp:simplePos x="0" y="0"/>
                <wp:positionH relativeFrom="column">
                  <wp:posOffset>1121864</wp:posOffset>
                </wp:positionH>
                <wp:positionV relativeFrom="paragraph">
                  <wp:posOffset>1309007</wp:posOffset>
                </wp:positionV>
                <wp:extent cx="1484630" cy="1619250"/>
                <wp:effectExtent l="19050" t="266700" r="20320" b="19050"/>
                <wp:wrapNone/>
                <wp:docPr id="404" name="矩形标注 404"/>
                <wp:cNvGraphicFramePr/>
                <a:graphic xmlns:a="http://schemas.openxmlformats.org/drawingml/2006/main">
                  <a:graphicData uri="http://schemas.microsoft.com/office/word/2010/wordprocessingShape">
                    <wps:wsp>
                      <wps:cNvSpPr/>
                      <wps:spPr>
                        <a:xfrm>
                          <a:off x="0" y="0"/>
                          <a:ext cx="1484630" cy="1619250"/>
                        </a:xfrm>
                        <a:prstGeom prst="wedgeRectCallout">
                          <a:avLst>
                            <a:gd name="adj1" fmla="val -8320"/>
                            <a:gd name="adj2" fmla="val -64431"/>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5DC3C8" w14:textId="6A32799B" w:rsidR="002A4CAE" w:rsidRPr="00726E9C" w:rsidRDefault="00BB0074" w:rsidP="002A4CAE">
                            <w:pPr>
                              <w:jc w:val="center"/>
                              <w:rPr>
                                <w:b/>
                                <w:color w:val="FF0000"/>
                                <w:lang w:eastAsia="zh-CN"/>
                              </w:rPr>
                            </w:pPr>
                            <w:r w:rsidRPr="00BB0074">
                              <w:rPr>
                                <w:b/>
                                <w:color w:val="FF0000"/>
                                <w:lang w:eastAsia="zh-CN"/>
                              </w:rPr>
                              <w:t xml:space="preserve">Take the cover plate and push it up to open the cover plate, router </w:t>
                            </w:r>
                            <w:proofErr w:type="gramStart"/>
                            <w:r w:rsidRPr="00BB0074">
                              <w:rPr>
                                <w:b/>
                                <w:color w:val="FF0000"/>
                                <w:lang w:eastAsia="zh-CN"/>
                              </w:rPr>
                              <w:t>position</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2C1B2EF" id="矩形标注 404" o:spid="_x0000_s1076" type="#_x0000_t61" style="position:absolute;margin-left:88.35pt;margin-top:103.05pt;width:116.9pt;height:12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" adj="9003,-3117" filled="f" strokecolor="#243f60 [1604]" strokeweight="2.25pt">
                <v:textbox>
                  <w:txbxContent>
                    <w:p w14:paraId="2A5DC3C8" w14:textId="6A32799B" w:rsidR="002A4CAE" w:rsidRPr="00726E9C" w:rsidRDefault="00BB0074" w:rsidP="002A4CAE">
                      <w:pPr>
                        <w:jc w:val="center"/>
                        <w:rPr>
                          <w:b/>
                          <w:color w:val="FF0000"/>
                          <w:lang w:eastAsia="zh-CN"/>
                        </w:rPr>
                      </w:pPr>
                      <w:r w:rsidRPr="00BB0074">
                        <w:rPr>
                          <w:b/>
                          <w:color w:val="FF0000"/>
                          <w:lang w:eastAsia="zh-CN"/>
                        </w:rPr>
                        <w:t xml:space="preserve">Take the cover plate and push it up to open the cover plate, router </w:t>
                      </w:r>
                      <w:proofErr w:type="gramStart"/>
                      <w:r w:rsidRPr="00BB0074">
                        <w:rPr>
                          <w:b/>
                          <w:color w:val="FF0000"/>
                          <w:lang w:eastAsia="zh-CN"/>
                        </w:rPr>
                        <w:t>position</w:t>
                      </w:r>
                      <w:proofErr w:type="gramEnd"/>
                    </w:p>
                  </w:txbxContent>
                </v:textbox>
              </v:shape>
            </w:pict>
          </mc:Fallback>
        </mc:AlternateContent>
      </w:r>
      <w:r w:rsidRPr="00447090">
        <w:rPr>
          <w:rFonts w:ascii="宋体" w:eastAsia="宋体" w:hAnsi="宋体" w:cs="宋体"/>
          <w:noProof/>
          <w:color w:val="000000" w:themeColor="text1"/>
          <w:sz w:val="24"/>
          <w:szCs w:val="24"/>
        </w:rPr>
        <mc:AlternateContent>
          <mc:Choice Requires="wps">
            <w:drawing>
              <wp:anchor distT="0" distB="0" distL="114300" distR="114300" simplePos="0" relativeHeight="251820032" behindDoc="0" locked="0" layoutInCell="1" allowOverlap="1" wp14:anchorId="6A810305" wp14:editId="0FC4BD57">
                <wp:simplePos x="0" y="0"/>
                <wp:positionH relativeFrom="column">
                  <wp:posOffset>528229</wp:posOffset>
                </wp:positionH>
                <wp:positionV relativeFrom="paragraph">
                  <wp:posOffset>255724</wp:posOffset>
                </wp:positionV>
                <wp:extent cx="790575" cy="419100"/>
                <wp:effectExtent l="0" t="0" r="0" b="0"/>
                <wp:wrapNone/>
                <wp:docPr id="403" name="文本框 403"/>
                <wp:cNvGraphicFramePr/>
                <a:graphic xmlns:a="http://schemas.openxmlformats.org/drawingml/2006/main">
                  <a:graphicData uri="http://schemas.microsoft.com/office/word/2010/wordprocessingShape">
                    <wps:wsp>
                      <wps:cNvSpPr txBox="1"/>
                      <wps:spPr>
                        <a:xfrm>
                          <a:off x="0" y="0"/>
                          <a:ext cx="790575"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DE3C10" w14:textId="161724EC" w:rsidR="002A4CAE" w:rsidRPr="00BB0074" w:rsidRDefault="00BB0074" w:rsidP="002A4CAE">
                            <w:pPr>
                              <w:rPr>
                                <w:rFonts w:eastAsiaTheme="minorEastAsia"/>
                                <w:b/>
                                <w:sz w:val="40"/>
                                <w:lang w:eastAsia="zh-CN"/>
                              </w:rPr>
                            </w:pPr>
                            <w:r>
                              <w:rPr>
                                <w:rFonts w:eastAsiaTheme="minorEastAsia" w:hint="eastAsia"/>
                                <w:b/>
                                <w:sz w:val="40"/>
                                <w:lang w:eastAsia="zh-CN"/>
                              </w:rPr>
                              <w:t>F</w:t>
                            </w:r>
                            <w:r>
                              <w:rPr>
                                <w:rFonts w:eastAsiaTheme="minorEastAsia"/>
                                <w:b/>
                                <w:sz w:val="40"/>
                                <w:lang w:eastAsia="zh-CN"/>
                              </w:rPr>
                              <w:t>ig.1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A810305" id="文本框 403" o:spid="_x0000_s1077" type="#_x0000_t202" style="position:absolute;margin-left:41.6pt;margin-top:20.15pt;width:62.25pt;height:33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" filled="f" stroked="f" strokeweight=".5pt">
                <v:textbox>
                  <w:txbxContent>
                    <w:p w14:paraId="4CDE3C10" w14:textId="161724EC" w:rsidR="002A4CAE" w:rsidRPr="00BB0074" w:rsidRDefault="00BB0074" w:rsidP="002A4CAE">
                      <w:pPr>
                        <w:rPr>
                          <w:rFonts w:eastAsiaTheme="minorEastAsia"/>
                          <w:b/>
                          <w:sz w:val="40"/>
                          <w:lang w:eastAsia="zh-CN"/>
                        </w:rPr>
                      </w:pPr>
                      <w:r>
                        <w:rPr>
                          <w:rFonts w:eastAsiaTheme="minorEastAsia" w:hint="eastAsia"/>
                          <w:b/>
                          <w:sz w:val="40"/>
                          <w:lang w:eastAsia="zh-CN"/>
                        </w:rPr>
                        <w:t>F</w:t>
                      </w:r>
                      <w:r>
                        <w:rPr>
                          <w:rFonts w:eastAsiaTheme="minorEastAsia"/>
                          <w:b/>
                          <w:sz w:val="40"/>
                          <w:lang w:eastAsia="zh-CN"/>
                        </w:rPr>
                        <w:t>ig.1</w:t>
                      </w:r>
                    </w:p>
                  </w:txbxContent>
                </v:textbox>
              </v:shape>
            </w:pict>
          </mc:Fallback>
        </mc:AlternateContent>
      </w:r>
      <w:r w:rsidRPr="00447090">
        <w:rPr>
          <w:noProof/>
          <w:color w:val="000000" w:themeColor="text1"/>
        </w:rPr>
        <w:drawing>
          <wp:anchor distT="0" distB="0" distL="114300" distR="114300" simplePos="0" relativeHeight="251826176" behindDoc="1" locked="0" layoutInCell="1" allowOverlap="1" wp14:anchorId="746D5D21" wp14:editId="0E6C80E4">
            <wp:simplePos x="0" y="0"/>
            <wp:positionH relativeFrom="column">
              <wp:posOffset>2713717</wp:posOffset>
            </wp:positionH>
            <wp:positionV relativeFrom="paragraph">
              <wp:posOffset>294186</wp:posOffset>
            </wp:positionV>
            <wp:extent cx="1948711" cy="1491342"/>
            <wp:effectExtent l="0" t="0" r="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2">
                      <a:extLst>
                        <a:ext uri="{28A0092B-C50C-407E-A947-70E740481C1C}">
                          <a14:useLocalDpi xmlns:a14="http://schemas.microsoft.com/office/drawing/2010/main" val="0"/>
                        </a:ext>
                      </a:extLst>
                    </a:blip>
                    <a:srcRect t="15814" b="15814"/>
                    <a:stretch>
                      <a:fillRect/>
                    </a:stretch>
                  </pic:blipFill>
                  <pic:spPr>
                    <a:xfrm>
                      <a:off x="0" y="0"/>
                      <a:ext cx="1948711" cy="1491342"/>
                    </a:xfrm>
                    <a:prstGeom prst="rect">
                      <a:avLst/>
                    </a:prstGeom>
                    <a:noFill/>
                    <a:ln>
                      <a:noFill/>
                    </a:ln>
                  </pic:spPr>
                </pic:pic>
              </a:graphicData>
            </a:graphic>
          </wp:anchor>
        </w:drawing>
      </w:r>
      <w:r w:rsidR="002A4CAE" w:rsidRPr="002A4CAE">
        <w:rPr>
          <w:rFonts w:ascii="Times New Roman" w:hAnsi="Times New Roman" w:cs="Times New Roman"/>
          <w:spacing w:val="-1"/>
        </w:rPr>
        <w:t>WIFI connection: Turn off Ethernet, turn on WIFI, and enter WIFI password</w:t>
      </w:r>
      <w:bookmarkStart w:id="224" w:name="Installation_of_the_Internet_card"/>
      <w:bookmarkEnd w:id="224"/>
      <w:r w:rsidR="004866D0">
        <w:rPr>
          <w:rFonts w:ascii="Times New Roman" w:hAnsi="Times New Roman" w:cs="Times New Roman"/>
          <w:spacing w:val="-1"/>
        </w:rPr>
        <w:t>.</w:t>
      </w:r>
      <w:r>
        <w:rPr>
          <w:noProof/>
        </w:rPr>
        <w:drawing>
          <wp:inline distT="0" distB="0" distL="0" distR="0" wp14:anchorId="0A84BD5D" wp14:editId="36AC0378">
            <wp:extent cx="2750820" cy="2906486"/>
            <wp:effectExtent l="0" t="0" r="0" b="0"/>
            <wp:docPr id="138942415" name="图片 13894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3">
                      <a:extLst>
                        <a:ext uri="{28A0092B-C50C-407E-A947-70E740481C1C}">
                          <a14:useLocalDpi xmlns:a14="http://schemas.microsoft.com/office/drawing/2010/main" val="0"/>
                        </a:ext>
                      </a:extLst>
                    </a:blip>
                    <a:srcRect l="21350" r="21350"/>
                    <a:stretch>
                      <a:fillRect/>
                    </a:stretch>
                  </pic:blipFill>
                  <pic:spPr>
                    <a:xfrm>
                      <a:off x="0" y="0"/>
                      <a:ext cx="2760069" cy="2916258"/>
                    </a:xfrm>
                    <a:prstGeom prst="rect">
                      <a:avLst/>
                    </a:prstGeom>
                    <a:noFill/>
                    <a:ln>
                      <a:noFill/>
                    </a:ln>
                  </pic:spPr>
                </pic:pic>
              </a:graphicData>
            </a:graphic>
          </wp:inline>
        </w:drawing>
      </w:r>
      <w:r>
        <w:rPr>
          <w:rFonts w:ascii="宋体" w:eastAsia="宋体" w:hAnsi="宋体" w:cs="宋体"/>
          <w:noProof/>
          <w:sz w:val="24"/>
          <w:szCs w:val="24"/>
        </w:rPr>
        <w:drawing>
          <wp:inline distT="0" distB="0" distL="0" distR="0" wp14:anchorId="04E110E3" wp14:editId="5379BB78">
            <wp:extent cx="1903897" cy="1371328"/>
            <wp:effectExtent l="0" t="0" r="1270" b="635"/>
            <wp:docPr id="107475" name="图片 10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3">
                      <a:extLst>
                        <a:ext uri="{28A0092B-C50C-407E-A947-70E740481C1C}">
                          <a14:useLocalDpi xmlns:a14="http://schemas.microsoft.com/office/drawing/2010/main" val="0"/>
                        </a:ext>
                      </a:extLst>
                    </a:blip>
                    <a:srcRect t="14514" b="14514"/>
                    <a:stretch>
                      <a:fillRect/>
                    </a:stretch>
                  </pic:blipFill>
                  <pic:spPr>
                    <a:xfrm>
                      <a:off x="0" y="0"/>
                      <a:ext cx="1921524" cy="1384024"/>
                    </a:xfrm>
                    <a:prstGeom prst="rect">
                      <a:avLst/>
                    </a:prstGeom>
                    <a:noFill/>
                    <a:ln>
                      <a:noFill/>
                    </a:ln>
                  </pic:spPr>
                </pic:pic>
              </a:graphicData>
            </a:graphic>
          </wp:inline>
        </w:drawing>
      </w:r>
    </w:p>
    <w:p w14:paraId="1D2A4AF3" w14:textId="2FC48C14" w:rsidR="00C85ABD" w:rsidRPr="00BB0074" w:rsidRDefault="00C85ABD" w:rsidP="00BB0074">
      <w:pPr>
        <w:sectPr w:rsidR="00C85ABD" w:rsidRPr="00BB0074">
          <w:pgSz w:w="11910" w:h="16840"/>
          <w:pgMar w:top="1157" w:right="686" w:bottom="1157" w:left="629" w:header="560" w:footer="937" w:gutter="0"/>
          <w:cols w:space="720"/>
        </w:sectPr>
      </w:pPr>
    </w:p>
    <w:p w14:paraId="0AF7DC96" w14:textId="46B97AD0" w:rsidR="00C85ABD" w:rsidRPr="00BB0074" w:rsidRDefault="00BB0074" w:rsidP="00BB0074">
      <w:pPr>
        <w:pStyle w:val="2"/>
        <w:spacing w:before="240" w:after="240"/>
      </w:pPr>
      <w:bookmarkStart w:id="225" w:name="_Toc30001"/>
      <w:bookmarkStart w:id="226" w:name="_Toc14138"/>
      <w:bookmarkStart w:id="227" w:name="_Toc24930"/>
      <w:bookmarkStart w:id="228" w:name="_Toc154667421"/>
      <w:r>
        <w:lastRenderedPageBreak/>
        <w:t xml:space="preserve">5.7 </w:t>
      </w:r>
      <w:r w:rsidR="00961E4D" w:rsidRPr="00BB0074">
        <w:t xml:space="preserve">Connect power and turn </w:t>
      </w:r>
      <w:proofErr w:type="gramStart"/>
      <w:r w:rsidR="00961E4D" w:rsidRPr="00BB0074">
        <w:t>on</w:t>
      </w:r>
      <w:bookmarkEnd w:id="225"/>
      <w:bookmarkEnd w:id="226"/>
      <w:bookmarkEnd w:id="227"/>
      <w:bookmarkEnd w:id="228"/>
      <w:proofErr w:type="gramEnd"/>
    </w:p>
    <w:p w14:paraId="61D613F9" w14:textId="77777777" w:rsidR="00C85ABD" w:rsidRDefault="00961E4D" w:rsidP="00BB0074">
      <w:pPr>
        <w:rPr>
          <w:w w:val="95"/>
        </w:rPr>
      </w:pPr>
      <w:r>
        <w:rPr>
          <w:w w:val="95"/>
        </w:rPr>
        <w:t xml:space="preserve">After completing the above steps correctly connect the machine's power cable to the socket, which should be placed in an easily accessible location. Ensure that the machine's earth leakage protection switch is on. </w:t>
      </w:r>
    </w:p>
    <w:p w14:paraId="6CC91B1C" w14:textId="77777777" w:rsidR="00C85ABD" w:rsidRDefault="00961E4D" w:rsidP="00BB0074">
      <w:r>
        <w:rPr>
          <w:w w:val="95"/>
        </w:rPr>
        <w:t>The</w:t>
      </w:r>
      <w:r>
        <w:rPr>
          <w:spacing w:val="-5"/>
          <w:w w:val="95"/>
        </w:rPr>
        <w:t xml:space="preserve"> </w:t>
      </w:r>
      <w:r>
        <w:rPr>
          <w:w w:val="95"/>
        </w:rPr>
        <w:t>first</w:t>
      </w:r>
      <w:r>
        <w:rPr>
          <w:spacing w:val="-5"/>
          <w:w w:val="95"/>
        </w:rPr>
        <w:t xml:space="preserve"> </w:t>
      </w:r>
      <w:r>
        <w:rPr>
          <w:w w:val="95"/>
        </w:rPr>
        <w:t>cold</w:t>
      </w:r>
      <w:r>
        <w:rPr>
          <w:spacing w:val="-6"/>
          <w:w w:val="95"/>
        </w:rPr>
        <w:t xml:space="preserve"> </w:t>
      </w:r>
      <w:r>
        <w:rPr>
          <w:w w:val="95"/>
        </w:rPr>
        <w:t>start</w:t>
      </w:r>
      <w:r>
        <w:rPr>
          <w:spacing w:val="-6"/>
          <w:w w:val="95"/>
        </w:rPr>
        <w:t xml:space="preserve"> </w:t>
      </w:r>
      <w:r>
        <w:rPr>
          <w:w w:val="95"/>
        </w:rPr>
        <w:t>of</w:t>
      </w:r>
      <w:r>
        <w:rPr>
          <w:spacing w:val="-6"/>
          <w:w w:val="95"/>
        </w:rPr>
        <w:t xml:space="preserve"> </w:t>
      </w:r>
      <w:r>
        <w:rPr>
          <w:w w:val="95"/>
        </w:rPr>
        <w:t>the</w:t>
      </w:r>
      <w:r>
        <w:rPr>
          <w:spacing w:val="-5"/>
          <w:w w:val="95"/>
        </w:rPr>
        <w:t xml:space="preserve"> </w:t>
      </w:r>
      <w:r>
        <w:rPr>
          <w:w w:val="95"/>
        </w:rPr>
        <w:t>machine</w:t>
      </w:r>
      <w:r>
        <w:rPr>
          <w:spacing w:val="-5"/>
          <w:w w:val="95"/>
        </w:rPr>
        <w:t xml:space="preserve"> </w:t>
      </w:r>
      <w:r>
        <w:rPr>
          <w:w w:val="95"/>
        </w:rPr>
        <w:t>takes</w:t>
      </w:r>
      <w:r>
        <w:rPr>
          <w:spacing w:val="-4"/>
          <w:w w:val="95"/>
        </w:rPr>
        <w:t xml:space="preserve"> </w:t>
      </w:r>
      <w:r>
        <w:rPr>
          <w:w w:val="95"/>
        </w:rPr>
        <w:t>about</w:t>
      </w:r>
      <w:r>
        <w:rPr>
          <w:spacing w:val="-8"/>
          <w:w w:val="95"/>
        </w:rPr>
        <w:t xml:space="preserve"> </w:t>
      </w:r>
      <w:r>
        <w:rPr>
          <w:w w:val="95"/>
        </w:rPr>
        <w:t>5</w:t>
      </w:r>
      <w:r>
        <w:rPr>
          <w:spacing w:val="-3"/>
          <w:w w:val="95"/>
        </w:rPr>
        <w:t xml:space="preserve"> </w:t>
      </w:r>
      <w:r>
        <w:rPr>
          <w:w w:val="95"/>
        </w:rPr>
        <w:t>minutes</w:t>
      </w:r>
      <w:r>
        <w:rPr>
          <w:spacing w:val="-7"/>
          <w:w w:val="95"/>
        </w:rPr>
        <w:t xml:space="preserve"> </w:t>
      </w:r>
      <w:r>
        <w:rPr>
          <w:w w:val="95"/>
        </w:rPr>
        <w:t>for</w:t>
      </w:r>
      <w:r>
        <w:rPr>
          <w:spacing w:val="-7"/>
          <w:w w:val="95"/>
        </w:rPr>
        <w:t xml:space="preserve"> </w:t>
      </w:r>
      <w:r>
        <w:rPr>
          <w:w w:val="95"/>
        </w:rPr>
        <w:t>the</w:t>
      </w:r>
      <w:r>
        <w:rPr>
          <w:spacing w:val="-6"/>
          <w:w w:val="95"/>
        </w:rPr>
        <w:t xml:space="preserve"> </w:t>
      </w:r>
      <w:r>
        <w:rPr>
          <w:w w:val="95"/>
        </w:rPr>
        <w:t>boiler</w:t>
      </w:r>
      <w:r>
        <w:rPr>
          <w:spacing w:val="-8"/>
          <w:w w:val="95"/>
        </w:rPr>
        <w:t xml:space="preserve"> </w:t>
      </w:r>
      <w:r>
        <w:rPr>
          <w:w w:val="95"/>
        </w:rPr>
        <w:t>to</w:t>
      </w:r>
      <w:r>
        <w:rPr>
          <w:spacing w:val="-7"/>
          <w:w w:val="95"/>
        </w:rPr>
        <w:t xml:space="preserve"> </w:t>
      </w:r>
      <w:r>
        <w:rPr>
          <w:w w:val="95"/>
        </w:rPr>
        <w:t>heat</w:t>
      </w:r>
      <w:r>
        <w:rPr>
          <w:spacing w:val="-7"/>
          <w:w w:val="95"/>
        </w:rPr>
        <w:t xml:space="preserve"> </w:t>
      </w:r>
      <w:r>
        <w:rPr>
          <w:w w:val="95"/>
        </w:rPr>
        <w:t>up!</w:t>
      </w:r>
      <w:r>
        <w:t xml:space="preserve"> </w:t>
      </w:r>
    </w:p>
    <w:p w14:paraId="7A21F156" w14:textId="77777777" w:rsidR="00C85ABD" w:rsidRDefault="00C85ABD">
      <w:pPr>
        <w:pStyle w:val="a4"/>
        <w:spacing w:before="10"/>
        <w:rPr>
          <w:rFonts w:ascii="Times New Roman" w:hAnsi="Times New Roman" w:cs="Times New Roman"/>
          <w:sz w:val="2"/>
        </w:rPr>
      </w:pPr>
    </w:p>
    <w:p w14:paraId="03346D4D" w14:textId="78104DF5" w:rsidR="00C85ABD" w:rsidRDefault="00C85ABD">
      <w:pPr>
        <w:pStyle w:val="a4"/>
        <w:spacing w:line="20" w:lineRule="exact"/>
        <w:ind w:left="914"/>
        <w:rPr>
          <w:rFonts w:ascii="Times New Roman" w:hAnsi="Times New Roman" w:cs="Times New Roman"/>
          <w:sz w:val="2"/>
        </w:rPr>
      </w:pPr>
    </w:p>
    <w:p w14:paraId="272849E0" w14:textId="77777777" w:rsidR="00BB0074" w:rsidRDefault="00BB0074" w:rsidP="00BB0074"/>
    <w:p w14:paraId="4FA6DA2F" w14:textId="483FDB90" w:rsidR="00BB0074" w:rsidRDefault="00BB0074" w:rsidP="00BB0074">
      <w:r>
        <w:rPr>
          <w:noProof/>
        </w:rPr>
        <mc:AlternateContent>
          <mc:Choice Requires="wps">
            <w:drawing>
              <wp:anchor distT="0" distB="0" distL="114300" distR="114300" simplePos="0" relativeHeight="251835392" behindDoc="0" locked="0" layoutInCell="1" allowOverlap="1" wp14:anchorId="0BD9F03B" wp14:editId="79025887">
                <wp:simplePos x="0" y="0"/>
                <wp:positionH relativeFrom="column">
                  <wp:posOffset>3530327</wp:posOffset>
                </wp:positionH>
                <wp:positionV relativeFrom="paragraph">
                  <wp:posOffset>3359785</wp:posOffset>
                </wp:positionV>
                <wp:extent cx="1491343" cy="332014"/>
                <wp:effectExtent l="0" t="0" r="0" b="0"/>
                <wp:wrapNone/>
                <wp:docPr id="106" name="文本框 106"/>
                <wp:cNvGraphicFramePr/>
                <a:graphic xmlns:a="http://schemas.openxmlformats.org/drawingml/2006/main">
                  <a:graphicData uri="http://schemas.microsoft.com/office/word/2010/wordprocessingShape">
                    <wps:wsp>
                      <wps:cNvSpPr txBox="1"/>
                      <wps:spPr>
                        <a:xfrm>
                          <a:off x="0" y="0"/>
                          <a:ext cx="1491343" cy="3320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93E0EA" w14:textId="6D10FC15" w:rsidR="00BB0074" w:rsidRDefault="00BB0074" w:rsidP="00BB0074">
                            <w:pPr>
                              <w:rPr>
                                <w:b/>
                              </w:rPr>
                            </w:pPr>
                            <w:r w:rsidRPr="00BB0074">
                              <w:rPr>
                                <w:b/>
                              </w:rPr>
                              <w:t>power cord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BD9F03B" id="文本框 106" o:spid="_x0000_s1078" type="#_x0000_t202" style="position:absolute;margin-left:278pt;margin-top:264.55pt;width:117.45pt;height:26.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" fillcolor="white [3201]" stroked="f" strokeweight=".5pt">
                <v:textbox>
                  <w:txbxContent>
                    <w:p w14:paraId="3F93E0EA" w14:textId="6D10FC15" w:rsidR="00BB0074" w:rsidRDefault="00BB0074" w:rsidP="00BB0074">
                      <w:pPr>
                        <w:rPr>
                          <w:b/>
                        </w:rPr>
                      </w:pPr>
                      <w:r w:rsidRPr="00BB0074">
                        <w:rPr>
                          <w:b/>
                        </w:rPr>
                        <w:t>power cord</w:t>
                      </w:r>
                    </w:p>
                  </w:txbxContent>
                </v:textbox>
              </v:shape>
            </w:pict>
          </mc:Fallback>
        </mc:AlternateContent>
      </w:r>
      <w:r>
        <w:rPr>
          <w:noProof/>
        </w:rPr>
        <mc:AlternateContent>
          <mc:Choice Requires="wps">
            <w:drawing>
              <wp:anchor distT="0" distB="0" distL="114300" distR="114300" simplePos="0" relativeHeight="251834368" behindDoc="0" locked="0" layoutInCell="1" allowOverlap="1" wp14:anchorId="16FE759D" wp14:editId="04B3BAD5">
                <wp:simplePos x="0" y="0"/>
                <wp:positionH relativeFrom="column">
                  <wp:posOffset>3562985</wp:posOffset>
                </wp:positionH>
                <wp:positionV relativeFrom="paragraph">
                  <wp:posOffset>3109414</wp:posOffset>
                </wp:positionV>
                <wp:extent cx="1959156" cy="326571"/>
                <wp:effectExtent l="0" t="0" r="3175" b="0"/>
                <wp:wrapNone/>
                <wp:docPr id="105" name="文本框 105"/>
                <wp:cNvGraphicFramePr/>
                <a:graphic xmlns:a="http://schemas.openxmlformats.org/drawingml/2006/main">
                  <a:graphicData uri="http://schemas.microsoft.com/office/word/2010/wordprocessingShape">
                    <wps:wsp>
                      <wps:cNvSpPr txBox="1"/>
                      <wps:spPr>
                        <a:xfrm>
                          <a:off x="0" y="0"/>
                          <a:ext cx="1959156" cy="3265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C285CE" w14:textId="7CA4B6BB" w:rsidR="00BB0074" w:rsidRDefault="00BB0074" w:rsidP="00BB0074">
                            <w:pPr>
                              <w:rPr>
                                <w:b/>
                              </w:rPr>
                            </w:pPr>
                            <w:r w:rsidRPr="00BB0074">
                              <w:rPr>
                                <w:b/>
                              </w:rPr>
                              <w:t>220V input connector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6FE759D" id="文本框 105" o:spid="_x0000_s1079" type="#_x0000_t202" style="position:absolute;margin-left:280.55pt;margin-top:244.85pt;width:154.25pt;height:25.7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" fillcolor="white [3201]" stroked="f" strokeweight=".5pt">
                <v:textbox>
                  <w:txbxContent>
                    <w:p w14:paraId="16C285CE" w14:textId="7CA4B6BB" w:rsidR="00BB0074" w:rsidRDefault="00BB0074" w:rsidP="00BB0074">
                      <w:pPr>
                        <w:rPr>
                          <w:b/>
                        </w:rPr>
                      </w:pPr>
                      <w:r w:rsidRPr="00BB0074">
                        <w:rPr>
                          <w:b/>
                        </w:rPr>
                        <w:t>220V input connector</w:t>
                      </w:r>
                    </w:p>
                  </w:txbxContent>
                </v:textbox>
              </v:shape>
            </w:pict>
          </mc:Fallback>
        </mc:AlternateContent>
      </w:r>
      <w:r>
        <w:rPr>
          <w:noProof/>
        </w:rPr>
        <mc:AlternateContent>
          <mc:Choice Requires="wps">
            <w:drawing>
              <wp:anchor distT="0" distB="0" distL="114300" distR="114300" simplePos="0" relativeHeight="251833344" behindDoc="0" locked="0" layoutInCell="1" allowOverlap="1" wp14:anchorId="1857BC1B" wp14:editId="1199FB3E">
                <wp:simplePos x="0" y="0"/>
                <wp:positionH relativeFrom="column">
                  <wp:posOffset>3508556</wp:posOffset>
                </wp:positionH>
                <wp:positionV relativeFrom="paragraph">
                  <wp:posOffset>2935241</wp:posOffset>
                </wp:positionV>
                <wp:extent cx="1676400" cy="223157"/>
                <wp:effectExtent l="0" t="0" r="0" b="5715"/>
                <wp:wrapNone/>
                <wp:docPr id="104" name="文本框 104"/>
                <wp:cNvGraphicFramePr/>
                <a:graphic xmlns:a="http://schemas.openxmlformats.org/drawingml/2006/main">
                  <a:graphicData uri="http://schemas.microsoft.com/office/word/2010/wordprocessingShape">
                    <wps:wsp>
                      <wps:cNvSpPr txBox="1"/>
                      <wps:spPr>
                        <a:xfrm>
                          <a:off x="0" y="0"/>
                          <a:ext cx="1676400" cy="2231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D08671" w14:textId="755CF5B0" w:rsidR="00BB0074" w:rsidRDefault="00BB0074" w:rsidP="00BB0074">
                            <w:pPr>
                              <w:rPr>
                                <w:b/>
                              </w:rPr>
                            </w:pPr>
                            <w:r w:rsidRPr="00BB0074">
                              <w:rPr>
                                <w:b/>
                              </w:rPr>
                              <w:t>leakage circuit breaker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857BC1B" id="文本框 104" o:spid="_x0000_s1080" type="#_x0000_t202" style="position:absolute;margin-left:276.25pt;margin-top:231.1pt;width:132pt;height:17.5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" fillcolor="white [3201]" stroked="f" strokeweight=".5pt">
                <v:textbox>
                  <w:txbxContent>
                    <w:p w14:paraId="6CD08671" w14:textId="755CF5B0" w:rsidR="00BB0074" w:rsidRDefault="00BB0074" w:rsidP="00BB0074">
                      <w:pPr>
                        <w:rPr>
                          <w:b/>
                        </w:rPr>
                      </w:pPr>
                      <w:r w:rsidRPr="00BB0074">
                        <w:rPr>
                          <w:b/>
                        </w:rPr>
                        <w:t>leakage circuit breaker</w:t>
                      </w:r>
                    </w:p>
                  </w:txbxContent>
                </v:textbox>
              </v:shape>
            </w:pict>
          </mc:Fallback>
        </mc:AlternateContent>
      </w:r>
      <w:r>
        <w:rPr>
          <w:noProof/>
        </w:rPr>
        <mc:AlternateContent>
          <mc:Choice Requires="wps">
            <w:drawing>
              <wp:anchor distT="0" distB="0" distL="114300" distR="114300" simplePos="0" relativeHeight="251832320" behindDoc="0" locked="0" layoutInCell="1" allowOverlap="1" wp14:anchorId="20C2A9A7" wp14:editId="3554F444">
                <wp:simplePos x="0" y="0"/>
                <wp:positionH relativeFrom="column">
                  <wp:posOffset>3247299</wp:posOffset>
                </wp:positionH>
                <wp:positionV relativeFrom="paragraph">
                  <wp:posOffset>2216785</wp:posOffset>
                </wp:positionV>
                <wp:extent cx="1752600" cy="315686"/>
                <wp:effectExtent l="0" t="0" r="0" b="8255"/>
                <wp:wrapNone/>
                <wp:docPr id="103" name="文本框 103"/>
                <wp:cNvGraphicFramePr/>
                <a:graphic xmlns:a="http://schemas.openxmlformats.org/drawingml/2006/main">
                  <a:graphicData uri="http://schemas.microsoft.com/office/word/2010/wordprocessingShape">
                    <wps:wsp>
                      <wps:cNvSpPr txBox="1"/>
                      <wps:spPr>
                        <a:xfrm>
                          <a:off x="0" y="0"/>
                          <a:ext cx="1752600" cy="31568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1500E8" w14:textId="49606ADA" w:rsidR="00BB0074" w:rsidRDefault="00BB0074" w:rsidP="00BB0074">
                            <w:pPr>
                              <w:rPr>
                                <w:b/>
                              </w:rPr>
                            </w:pPr>
                            <w:r w:rsidRPr="00BB0074">
                              <w:rPr>
                                <w:b/>
                              </w:rPr>
                              <w:t>Barrel water inlet pipe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0C2A9A7" id="文本框 103" o:spid="_x0000_s1081" type="#_x0000_t202" style="position:absolute;margin-left:255.7pt;margin-top:174.55pt;width:138pt;height:24.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" fillcolor="white [3201]" stroked="f" strokeweight=".5pt">
                <v:textbox>
                  <w:txbxContent>
                    <w:p w14:paraId="1C1500E8" w14:textId="49606ADA" w:rsidR="00BB0074" w:rsidRDefault="00BB0074" w:rsidP="00BB0074">
                      <w:pPr>
                        <w:rPr>
                          <w:b/>
                        </w:rPr>
                      </w:pPr>
                      <w:r w:rsidRPr="00BB0074">
                        <w:rPr>
                          <w:b/>
                        </w:rPr>
                        <w:t>Barrel water inlet pipe</w:t>
                      </w:r>
                    </w:p>
                  </w:txbxContent>
                </v:textbox>
              </v:shape>
            </w:pict>
          </mc:Fallback>
        </mc:AlternateContent>
      </w:r>
      <w:r>
        <w:rPr>
          <w:noProof/>
        </w:rPr>
        <mc:AlternateContent>
          <mc:Choice Requires="wps">
            <w:drawing>
              <wp:anchor distT="0" distB="0" distL="114300" distR="114300" simplePos="0" relativeHeight="251840512" behindDoc="0" locked="0" layoutInCell="1" allowOverlap="1" wp14:anchorId="3162356B" wp14:editId="21D87B78">
                <wp:simplePos x="0" y="0"/>
                <wp:positionH relativeFrom="column">
                  <wp:posOffset>3334385</wp:posOffset>
                </wp:positionH>
                <wp:positionV relativeFrom="paragraph">
                  <wp:posOffset>1596299</wp:posOffset>
                </wp:positionV>
                <wp:extent cx="1578429" cy="487680"/>
                <wp:effectExtent l="0" t="0" r="3175" b="7620"/>
                <wp:wrapNone/>
                <wp:docPr id="2103087104" name="文本框 2103087104"/>
                <wp:cNvGraphicFramePr/>
                <a:graphic xmlns:a="http://schemas.openxmlformats.org/drawingml/2006/main">
                  <a:graphicData uri="http://schemas.microsoft.com/office/word/2010/wordprocessingShape">
                    <wps:wsp>
                      <wps:cNvSpPr txBox="1"/>
                      <wps:spPr>
                        <a:xfrm>
                          <a:off x="0" y="0"/>
                          <a:ext cx="1578429" cy="487680"/>
                        </a:xfrm>
                        <a:prstGeom prst="rect">
                          <a:avLst/>
                        </a:prstGeom>
                        <a:solidFill>
                          <a:sysClr val="window" lastClr="FFFFFF"/>
                        </a:solidFill>
                        <a:ln w="6350">
                          <a:noFill/>
                        </a:ln>
                        <a:effectLst/>
                      </wps:spPr>
                      <wps:txbx>
                        <w:txbxContent>
                          <w:p w14:paraId="708E3F08" w14:textId="63721B5D" w:rsidR="00BB0074" w:rsidRDefault="00BB0074" w:rsidP="00BB0074">
                            <w:pPr>
                              <w:rPr>
                                <w:b/>
                              </w:rPr>
                            </w:pPr>
                            <w:r w:rsidRPr="00BB0074">
                              <w:rPr>
                                <w:b/>
                              </w:rPr>
                              <w:t>Direct drinking water intake pipe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162356B" id="文本框 2103087104" o:spid="_x0000_s1082" type="#_x0000_t202" style="position:absolute;margin-left:262.55pt;margin-top:125.7pt;width:124.3pt;height:38.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" fillcolor="window" stroked="f" strokeweight=".5pt">
                <v:textbox>
                  <w:txbxContent>
                    <w:p w14:paraId="708E3F08" w14:textId="63721B5D" w:rsidR="00BB0074" w:rsidRDefault="00BB0074" w:rsidP="00BB0074">
                      <w:pPr>
                        <w:rPr>
                          <w:b/>
                        </w:rPr>
                      </w:pPr>
                      <w:r w:rsidRPr="00BB0074">
                        <w:rPr>
                          <w:b/>
                        </w:rPr>
                        <w:t>Direct drinking water intake pipe</w:t>
                      </w:r>
                    </w:p>
                  </w:txbxContent>
                </v:textbox>
              </v:shape>
            </w:pict>
          </mc:Fallback>
        </mc:AlternateContent>
      </w:r>
      <w:r>
        <w:rPr>
          <w:noProof/>
        </w:rPr>
        <mc:AlternateContent>
          <mc:Choice Requires="wps">
            <w:drawing>
              <wp:anchor distT="0" distB="0" distL="114300" distR="114300" simplePos="0" relativeHeight="251839488" behindDoc="0" locked="0" layoutInCell="1" allowOverlap="1" wp14:anchorId="789DCDBA" wp14:editId="6E979A39">
                <wp:simplePos x="0" y="0"/>
                <wp:positionH relativeFrom="column">
                  <wp:posOffset>4041775</wp:posOffset>
                </wp:positionH>
                <wp:positionV relativeFrom="paragraph">
                  <wp:posOffset>1017814</wp:posOffset>
                </wp:positionV>
                <wp:extent cx="1480458" cy="293180"/>
                <wp:effectExtent l="0" t="0" r="5715" b="0"/>
                <wp:wrapNone/>
                <wp:docPr id="1226915393" name="文本框 1226915393"/>
                <wp:cNvGraphicFramePr/>
                <a:graphic xmlns:a="http://schemas.openxmlformats.org/drawingml/2006/main">
                  <a:graphicData uri="http://schemas.microsoft.com/office/word/2010/wordprocessingShape">
                    <wps:wsp>
                      <wps:cNvSpPr txBox="1"/>
                      <wps:spPr>
                        <a:xfrm>
                          <a:off x="0" y="0"/>
                          <a:ext cx="1480458" cy="293180"/>
                        </a:xfrm>
                        <a:prstGeom prst="rect">
                          <a:avLst/>
                        </a:prstGeom>
                        <a:solidFill>
                          <a:sysClr val="window" lastClr="FFFFFF"/>
                        </a:solidFill>
                        <a:ln w="6350">
                          <a:noFill/>
                        </a:ln>
                        <a:effectLst/>
                      </wps:spPr>
                      <wps:txbx>
                        <w:txbxContent>
                          <w:p w14:paraId="49A2406C" w14:textId="3EFB84B1" w:rsidR="00BB0074" w:rsidRDefault="00BB0074" w:rsidP="00BB0074">
                            <w:pPr>
                              <w:rPr>
                                <w:b/>
                              </w:rPr>
                            </w:pPr>
                            <w:r w:rsidRPr="00BB0074">
                              <w:rPr>
                                <w:b/>
                              </w:rPr>
                              <w:t>RJ45 network port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89DCDBA" id="文本框 1226915393" o:spid="_x0000_s1083" type="#_x0000_t202" style="position:absolute;margin-left:318.25pt;margin-top:80.15pt;width:116.55pt;height:23.1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" fillcolor="window" stroked="f" strokeweight=".5pt">
                <v:textbox>
                  <w:txbxContent>
                    <w:p w14:paraId="49A2406C" w14:textId="3EFB84B1" w:rsidR="00BB0074" w:rsidRDefault="00BB0074" w:rsidP="00BB0074">
                      <w:pPr>
                        <w:rPr>
                          <w:b/>
                        </w:rPr>
                      </w:pPr>
                      <w:r w:rsidRPr="00BB0074">
                        <w:rPr>
                          <w:b/>
                        </w:rPr>
                        <w:t>RJ45 network port</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3D7273C3" wp14:editId="40913E75">
                <wp:simplePos x="0" y="0"/>
                <wp:positionH relativeFrom="column">
                  <wp:posOffset>3911328</wp:posOffset>
                </wp:positionH>
                <wp:positionV relativeFrom="paragraph">
                  <wp:posOffset>268242</wp:posOffset>
                </wp:positionV>
                <wp:extent cx="1240971" cy="292191"/>
                <wp:effectExtent l="0" t="0" r="0" b="0"/>
                <wp:wrapNone/>
                <wp:docPr id="1067421709" name="文本框 1067421709"/>
                <wp:cNvGraphicFramePr/>
                <a:graphic xmlns:a="http://schemas.openxmlformats.org/drawingml/2006/main">
                  <a:graphicData uri="http://schemas.microsoft.com/office/word/2010/wordprocessingShape">
                    <wps:wsp>
                      <wps:cNvSpPr txBox="1"/>
                      <wps:spPr>
                        <a:xfrm>
                          <a:off x="0" y="0"/>
                          <a:ext cx="1240971" cy="292191"/>
                        </a:xfrm>
                        <a:prstGeom prst="rect">
                          <a:avLst/>
                        </a:prstGeom>
                        <a:solidFill>
                          <a:sysClr val="window" lastClr="FFFFFF"/>
                        </a:solidFill>
                        <a:ln w="6350">
                          <a:noFill/>
                        </a:ln>
                        <a:effectLst/>
                      </wps:spPr>
                      <wps:txbx>
                        <w:txbxContent>
                          <w:p w14:paraId="743C5553" w14:textId="6460F74D" w:rsidR="00BB0074" w:rsidRDefault="00BB0074" w:rsidP="00BB0074">
                            <w:pPr>
                              <w:rPr>
                                <w:b/>
                              </w:rPr>
                            </w:pPr>
                            <w:r w:rsidRPr="00BB0074">
                              <w:rPr>
                                <w:b/>
                              </w:rPr>
                              <w:t>MDB interface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D7273C3" id="文本框 1067421709" o:spid="_x0000_s1084" type="#_x0000_t202" style="position:absolute;margin-left:308pt;margin-top:21.1pt;width:97.7pt;height:23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" fillcolor="window" stroked="f" strokeweight=".5pt">
                <v:textbox>
                  <w:txbxContent>
                    <w:p w14:paraId="743C5553" w14:textId="6460F74D" w:rsidR="00BB0074" w:rsidRDefault="00BB0074" w:rsidP="00BB0074">
                      <w:pPr>
                        <w:rPr>
                          <w:b/>
                        </w:rPr>
                      </w:pPr>
                      <w:r w:rsidRPr="00BB0074">
                        <w:rPr>
                          <w:b/>
                        </w:rPr>
                        <w:t>MDB interface</w:t>
                      </w:r>
                    </w:p>
                  </w:txbxContent>
                </v:textbox>
              </v:shape>
            </w:pict>
          </mc:Fallback>
        </mc:AlternateContent>
      </w:r>
      <w:r>
        <w:rPr>
          <w:noProof/>
        </w:rPr>
        <mc:AlternateContent>
          <mc:Choice Requires="wps">
            <w:drawing>
              <wp:anchor distT="0" distB="0" distL="114300" distR="114300" simplePos="0" relativeHeight="251838464" behindDoc="0" locked="0" layoutInCell="1" allowOverlap="1" wp14:anchorId="41354D06" wp14:editId="4E00BE3F">
                <wp:simplePos x="0" y="0"/>
                <wp:positionH relativeFrom="margin">
                  <wp:posOffset>1411726</wp:posOffset>
                </wp:positionH>
                <wp:positionV relativeFrom="paragraph">
                  <wp:posOffset>756232</wp:posOffset>
                </wp:positionV>
                <wp:extent cx="2527069" cy="60613"/>
                <wp:effectExtent l="0" t="285750" r="0" b="301625"/>
                <wp:wrapNone/>
                <wp:docPr id="1938647778" name="左箭头 91"/>
                <wp:cNvGraphicFramePr/>
                <a:graphic xmlns:a="http://schemas.openxmlformats.org/drawingml/2006/main">
                  <a:graphicData uri="http://schemas.microsoft.com/office/word/2010/wordprocessingShape">
                    <wps:wsp>
                      <wps:cNvSpPr/>
                      <wps:spPr>
                        <a:xfrm rot="20817497">
                          <a:off x="0" y="0"/>
                          <a:ext cx="2527069" cy="60613"/>
                        </a:xfrm>
                        <a:prstGeom prst="leftArrow">
                          <a:avLst/>
                        </a:prstGeom>
                        <a:solidFill>
                          <a:srgbClr val="5B9BD5">
                            <a:lumMod val="75000"/>
                          </a:srgbClr>
                        </a:solidFill>
                        <a:ln w="12700" cap="flat" cmpd="sng" algn="ctr">
                          <a:solidFill>
                            <a:srgbClr val="5B9BD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6D461C4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箭头 91" o:spid="_x0000_s1026" type="#_x0000_t66" style="position:absolute;left:0;text-align:left;margin-left:111.15pt;margin-top:59.55pt;width:199pt;height:4.75pt;rotation:-854702fd;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" adj="259" fillcolor="#2e75b6" strokecolor="#2e75b6" strokeweight="1pt">
                <w10:wrap anchorx="margin"/>
              </v:shape>
            </w:pict>
          </mc:Fallback>
        </mc:AlternateContent>
      </w:r>
      <w:r>
        <w:rPr>
          <w:noProof/>
        </w:rPr>
        <mc:AlternateContent>
          <mc:Choice Requires="wps">
            <w:drawing>
              <wp:anchor distT="0" distB="0" distL="114300" distR="114300" simplePos="0" relativeHeight="251837440" behindDoc="0" locked="0" layoutInCell="1" allowOverlap="1" wp14:anchorId="102CB1C4" wp14:editId="1DAC714A">
                <wp:simplePos x="0" y="0"/>
                <wp:positionH relativeFrom="column">
                  <wp:posOffset>1682750</wp:posOffset>
                </wp:positionH>
                <wp:positionV relativeFrom="paragraph">
                  <wp:posOffset>1139190</wp:posOffset>
                </wp:positionV>
                <wp:extent cx="2266950" cy="36195"/>
                <wp:effectExtent l="19050" t="19050" r="19050" b="40640"/>
                <wp:wrapNone/>
                <wp:docPr id="127990675" name="左箭头 91"/>
                <wp:cNvGraphicFramePr/>
                <a:graphic xmlns:a="http://schemas.openxmlformats.org/drawingml/2006/main">
                  <a:graphicData uri="http://schemas.microsoft.com/office/word/2010/wordprocessingShape">
                    <wps:wsp>
                      <wps:cNvSpPr/>
                      <wps:spPr>
                        <a:xfrm>
                          <a:off x="0" y="0"/>
                          <a:ext cx="2266950" cy="36195"/>
                        </a:xfrm>
                        <a:prstGeom prst="leftArrow">
                          <a:avLst/>
                        </a:prstGeom>
                        <a:solidFill>
                          <a:srgbClr val="5B9BD5">
                            <a:lumMod val="75000"/>
                          </a:srgbClr>
                        </a:solidFill>
                        <a:ln w="12700" cap="flat" cmpd="sng" algn="ctr">
                          <a:solidFill>
                            <a:srgbClr val="5B9BD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6F5DB51" id="左箭头 91" o:spid="_x0000_s1026" type="#_x0000_t66" style="position:absolute;left:0;text-align:left;margin-left:132.5pt;margin-top:89.7pt;width:178.5pt;height:2.8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" adj="172" fillcolor="#2e75b6" strokecolor="#2e75b6" strokeweight="1pt"/>
            </w:pict>
          </mc:Fallback>
        </mc:AlternateContent>
      </w:r>
      <w:r>
        <w:rPr>
          <w:noProof/>
        </w:rPr>
        <mc:AlternateContent>
          <mc:Choice Requires="wps">
            <w:drawing>
              <wp:anchor distT="0" distB="0" distL="114300" distR="114300" simplePos="0" relativeHeight="251836416" behindDoc="0" locked="0" layoutInCell="1" allowOverlap="1" wp14:anchorId="7B82E97D" wp14:editId="22CC8BEA">
                <wp:simplePos x="0" y="0"/>
                <wp:positionH relativeFrom="column">
                  <wp:posOffset>971550</wp:posOffset>
                </wp:positionH>
                <wp:positionV relativeFrom="paragraph">
                  <wp:posOffset>1875790</wp:posOffset>
                </wp:positionV>
                <wp:extent cx="2266950" cy="36195"/>
                <wp:effectExtent l="19050" t="19050" r="19050" b="40640"/>
                <wp:wrapNone/>
                <wp:docPr id="238079993" name="左箭头 91"/>
                <wp:cNvGraphicFramePr/>
                <a:graphic xmlns:a="http://schemas.openxmlformats.org/drawingml/2006/main">
                  <a:graphicData uri="http://schemas.microsoft.com/office/word/2010/wordprocessingShape">
                    <wps:wsp>
                      <wps:cNvSpPr/>
                      <wps:spPr>
                        <a:xfrm>
                          <a:off x="0" y="0"/>
                          <a:ext cx="2266950" cy="36195"/>
                        </a:xfrm>
                        <a:prstGeom prst="leftArrow">
                          <a:avLst/>
                        </a:prstGeom>
                        <a:solidFill>
                          <a:srgbClr val="5B9BD5">
                            <a:lumMod val="75000"/>
                          </a:srgbClr>
                        </a:solidFill>
                        <a:ln w="12700" cap="flat" cmpd="sng" algn="ctr">
                          <a:solidFill>
                            <a:srgbClr val="5B9BD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89CEE87" id="左箭头 91" o:spid="_x0000_s1026" type="#_x0000_t66" style="position:absolute;left:0;text-align:left;margin-left:76.5pt;margin-top:147.7pt;width:178.5pt;height:2.8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" adj="172" fillcolor="#2e75b6" strokecolor="#2e75b6" strokeweight="1pt"/>
            </w:pict>
          </mc:Fallback>
        </mc:AlternateContent>
      </w:r>
      <w:r>
        <w:rPr>
          <w:noProof/>
        </w:rPr>
        <mc:AlternateContent>
          <mc:Choice Requires="wps">
            <w:drawing>
              <wp:anchor distT="0" distB="0" distL="114300" distR="114300" simplePos="0" relativeHeight="251829248" behindDoc="0" locked="0" layoutInCell="1" allowOverlap="1" wp14:anchorId="6C306742" wp14:editId="17F63DCC">
                <wp:simplePos x="0" y="0"/>
                <wp:positionH relativeFrom="column">
                  <wp:posOffset>2545715</wp:posOffset>
                </wp:positionH>
                <wp:positionV relativeFrom="paragraph">
                  <wp:posOffset>2991485</wp:posOffset>
                </wp:positionV>
                <wp:extent cx="1019175" cy="36195"/>
                <wp:effectExtent l="19050" t="19050" r="28575" b="40640"/>
                <wp:wrapNone/>
                <wp:docPr id="1678869180" name="左箭头 92"/>
                <wp:cNvGraphicFramePr/>
                <a:graphic xmlns:a="http://schemas.openxmlformats.org/drawingml/2006/main">
                  <a:graphicData uri="http://schemas.microsoft.com/office/word/2010/wordprocessingShape">
                    <wps:wsp>
                      <wps:cNvSpPr/>
                      <wps:spPr>
                        <a:xfrm>
                          <a:off x="0" y="0"/>
                          <a:ext cx="1019175" cy="36195"/>
                        </a:xfrm>
                        <a:prstGeom prst="leftArrow">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9A42CB3" id="左箭头 92" o:spid="_x0000_s1026" type="#_x0000_t66" style="position:absolute;left:0;text-align:left;margin-left:200.45pt;margin-top:235.55pt;width:80.25pt;height:2.8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" adj="384" fillcolor="#365f91 [2404]" strokecolor="#365f91 [2404]" strokeweight="2pt"/>
            </w:pict>
          </mc:Fallback>
        </mc:AlternateContent>
      </w:r>
      <w:r>
        <w:rPr>
          <w:noProof/>
        </w:rPr>
        <mc:AlternateContent>
          <mc:Choice Requires="wps">
            <w:drawing>
              <wp:anchor distT="0" distB="0" distL="114300" distR="114300" simplePos="0" relativeHeight="251830272" behindDoc="0" locked="0" layoutInCell="1" allowOverlap="1" wp14:anchorId="5CAD8776" wp14:editId="0832973B">
                <wp:simplePos x="0" y="0"/>
                <wp:positionH relativeFrom="column">
                  <wp:posOffset>2129790</wp:posOffset>
                </wp:positionH>
                <wp:positionV relativeFrom="paragraph">
                  <wp:posOffset>3274060</wp:posOffset>
                </wp:positionV>
                <wp:extent cx="1390650" cy="36195"/>
                <wp:effectExtent l="19050" t="19050" r="19050" b="40640"/>
                <wp:wrapNone/>
                <wp:docPr id="417773207" name="左箭头 97"/>
                <wp:cNvGraphicFramePr/>
                <a:graphic xmlns:a="http://schemas.openxmlformats.org/drawingml/2006/main">
                  <a:graphicData uri="http://schemas.microsoft.com/office/word/2010/wordprocessingShape">
                    <wps:wsp>
                      <wps:cNvSpPr/>
                      <wps:spPr>
                        <a:xfrm>
                          <a:off x="0" y="0"/>
                          <a:ext cx="1390650" cy="36195"/>
                        </a:xfrm>
                        <a:prstGeom prst="leftArrow">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59F6AEA" id="左箭头 97" o:spid="_x0000_s1026" type="#_x0000_t66" style="position:absolute;left:0;text-align:left;margin-left:167.7pt;margin-top:257.8pt;width:109.5pt;height:2.8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" adj="281" fillcolor="#365f91 [2404]" strokecolor="#365f91 [2404]" strokeweight="2pt"/>
            </w:pict>
          </mc:Fallback>
        </mc:AlternateContent>
      </w:r>
      <w:r>
        <w:rPr>
          <w:noProof/>
        </w:rPr>
        <mc:AlternateContent>
          <mc:Choice Requires="wps">
            <w:drawing>
              <wp:anchor distT="0" distB="0" distL="114300" distR="114300" simplePos="0" relativeHeight="251831296" behindDoc="0" locked="0" layoutInCell="1" allowOverlap="1" wp14:anchorId="17E0725A" wp14:editId="188F97DA">
                <wp:simplePos x="0" y="0"/>
                <wp:positionH relativeFrom="column">
                  <wp:posOffset>1996440</wp:posOffset>
                </wp:positionH>
                <wp:positionV relativeFrom="paragraph">
                  <wp:posOffset>3483610</wp:posOffset>
                </wp:positionV>
                <wp:extent cx="1657350" cy="36195"/>
                <wp:effectExtent l="19050" t="19050" r="19050" b="40640"/>
                <wp:wrapNone/>
                <wp:docPr id="102" name="左箭头 102"/>
                <wp:cNvGraphicFramePr/>
                <a:graphic xmlns:a="http://schemas.openxmlformats.org/drawingml/2006/main">
                  <a:graphicData uri="http://schemas.microsoft.com/office/word/2010/wordprocessingShape">
                    <wps:wsp>
                      <wps:cNvSpPr/>
                      <wps:spPr>
                        <a:xfrm>
                          <a:off x="0" y="0"/>
                          <a:ext cx="1657350" cy="36195"/>
                        </a:xfrm>
                        <a:prstGeom prst="leftArrow">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9E9E4B7" id="左箭头 102" o:spid="_x0000_s1026" type="#_x0000_t66" style="position:absolute;left:0;text-align:left;margin-left:157.2pt;margin-top:274.3pt;width:130.5pt;height:2.8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" adj="236" fillcolor="#365f91 [2404]" strokecolor="#365f91 [2404]" strokeweight="2pt"/>
            </w:pict>
          </mc:Fallback>
        </mc:AlternateContent>
      </w:r>
      <w:r>
        <w:rPr>
          <w:noProof/>
        </w:rPr>
        <mc:AlternateContent>
          <mc:Choice Requires="wps">
            <w:drawing>
              <wp:anchor distT="0" distB="0" distL="114300" distR="114300" simplePos="0" relativeHeight="251828224" behindDoc="0" locked="0" layoutInCell="1" allowOverlap="1" wp14:anchorId="57C13FAA" wp14:editId="2BB442D0">
                <wp:simplePos x="0" y="0"/>
                <wp:positionH relativeFrom="column">
                  <wp:posOffset>889635</wp:posOffset>
                </wp:positionH>
                <wp:positionV relativeFrom="paragraph">
                  <wp:posOffset>2383155</wp:posOffset>
                </wp:positionV>
                <wp:extent cx="2266950" cy="36195"/>
                <wp:effectExtent l="19050" t="19050" r="19050" b="40640"/>
                <wp:wrapNone/>
                <wp:docPr id="91" name="左箭头 91"/>
                <wp:cNvGraphicFramePr/>
                <a:graphic xmlns:a="http://schemas.openxmlformats.org/drawingml/2006/main">
                  <a:graphicData uri="http://schemas.microsoft.com/office/word/2010/wordprocessingShape">
                    <wps:wsp>
                      <wps:cNvSpPr/>
                      <wps:spPr>
                        <a:xfrm>
                          <a:off x="0" y="0"/>
                          <a:ext cx="2266950" cy="36195"/>
                        </a:xfrm>
                        <a:prstGeom prst="leftArrow">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F176736" id="左箭头 91" o:spid="_x0000_s1026" type="#_x0000_t66" style="position:absolute;left:0;text-align:left;margin-left:70.05pt;margin-top:187.65pt;width:178.5pt;height:2.8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" adj="172" fillcolor="#365f91 [2404]" strokecolor="#365f91 [2404]" strokeweight="2pt"/>
            </w:pict>
          </mc:Fallback>
        </mc:AlternateContent>
      </w:r>
      <w:r>
        <w:rPr>
          <w:noProof/>
        </w:rPr>
        <w:drawing>
          <wp:inline distT="0" distB="0" distL="0" distR="0" wp14:anchorId="3D73E82D" wp14:editId="1F0B9EAB">
            <wp:extent cx="3321033" cy="3663092"/>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34" cstate="print">
                      <a:extLst>
                        <a:ext uri="{28A0092B-C50C-407E-A947-70E740481C1C}">
                          <a14:useLocalDpi xmlns:a14="http://schemas.microsoft.com/office/drawing/2010/main" val="0"/>
                        </a:ext>
                      </a:extLst>
                    </a:blip>
                    <a:srcRect t="8638" b="8638"/>
                    <a:stretch>
                      <a:fillRect/>
                    </a:stretch>
                  </pic:blipFill>
                  <pic:spPr>
                    <a:xfrm>
                      <a:off x="0" y="0"/>
                      <a:ext cx="3321033" cy="3663092"/>
                    </a:xfrm>
                    <a:prstGeom prst="rect">
                      <a:avLst/>
                    </a:prstGeom>
                    <a:noFill/>
                    <a:ln>
                      <a:noFill/>
                    </a:ln>
                  </pic:spPr>
                </pic:pic>
              </a:graphicData>
            </a:graphic>
          </wp:inline>
        </w:drawing>
      </w:r>
    </w:p>
    <w:p w14:paraId="4F0D25AC" w14:textId="77777777" w:rsidR="00BB0074" w:rsidRDefault="00BB0074" w:rsidP="00BB007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BB0074" w14:paraId="17CBC910" w14:textId="77777777" w:rsidTr="00F2417B">
        <w:tc>
          <w:tcPr>
            <w:tcW w:w="9911" w:type="dxa"/>
            <w:shd w:val="clear" w:color="auto" w:fill="365F91" w:themeFill="accent1" w:themeFillShade="BF"/>
          </w:tcPr>
          <w:p w14:paraId="466B2734" w14:textId="36159281" w:rsidR="00BB0074" w:rsidRDefault="00BB0074" w:rsidP="00BB0074">
            <w:pPr>
              <w:rPr>
                <w:rFonts w:asciiTheme="minorEastAsia" w:hAnsiTheme="minorEastAsia"/>
              </w:rPr>
            </w:pPr>
            <w:r w:rsidRPr="00BB0074">
              <w:t>Note:</w:t>
            </w:r>
          </w:p>
        </w:tc>
      </w:tr>
      <w:tr w:rsidR="00BB0074" w14:paraId="12255675" w14:textId="77777777" w:rsidTr="00F2417B">
        <w:trPr>
          <w:trHeight w:val="1363"/>
        </w:trPr>
        <w:tc>
          <w:tcPr>
            <w:tcW w:w="9911" w:type="dxa"/>
            <w:shd w:val="clear" w:color="auto" w:fill="95B3D7" w:themeFill="accent1" w:themeFillTint="99"/>
          </w:tcPr>
          <w:p w14:paraId="64EDC9FC" w14:textId="77777777" w:rsidR="00BB0074" w:rsidRDefault="00BB0074" w:rsidP="00BB0074">
            <w:r>
              <w:rPr>
                <w:w w:val="95"/>
              </w:rPr>
              <w:t>Unsuitable</w:t>
            </w:r>
            <w:r>
              <w:rPr>
                <w:spacing w:val="-13"/>
                <w:w w:val="95"/>
              </w:rPr>
              <w:t xml:space="preserve"> </w:t>
            </w:r>
            <w:r>
              <w:rPr>
                <w:w w:val="95"/>
              </w:rPr>
              <w:t>voltage</w:t>
            </w:r>
            <w:r>
              <w:rPr>
                <w:spacing w:val="-13"/>
                <w:w w:val="95"/>
              </w:rPr>
              <w:t xml:space="preserve"> </w:t>
            </w:r>
            <w:r>
              <w:rPr>
                <w:w w:val="95"/>
              </w:rPr>
              <w:t>risks</w:t>
            </w:r>
            <w:r>
              <w:rPr>
                <w:spacing w:val="-13"/>
                <w:w w:val="95"/>
              </w:rPr>
              <w:t xml:space="preserve"> </w:t>
            </w:r>
            <w:r>
              <w:rPr>
                <w:w w:val="95"/>
              </w:rPr>
              <w:t>damage</w:t>
            </w:r>
            <w:r>
              <w:rPr>
                <w:spacing w:val="-13"/>
                <w:w w:val="95"/>
              </w:rPr>
              <w:t xml:space="preserve"> </w:t>
            </w:r>
            <w:r>
              <w:rPr>
                <w:w w:val="95"/>
              </w:rPr>
              <w:t>to</w:t>
            </w:r>
            <w:r>
              <w:rPr>
                <w:spacing w:val="-12"/>
                <w:w w:val="95"/>
              </w:rPr>
              <w:t xml:space="preserve"> </w:t>
            </w:r>
            <w:r>
              <w:rPr>
                <w:w w:val="95"/>
              </w:rPr>
              <w:t>the</w:t>
            </w:r>
            <w:r>
              <w:rPr>
                <w:spacing w:val="-13"/>
                <w:w w:val="95"/>
              </w:rPr>
              <w:t xml:space="preserve"> </w:t>
            </w:r>
            <w:r>
              <w:rPr>
                <w:w w:val="95"/>
              </w:rPr>
              <w:t>machine!</w:t>
            </w:r>
            <w:r>
              <w:t xml:space="preserve"> </w:t>
            </w:r>
          </w:p>
          <w:p w14:paraId="116AB33F" w14:textId="77777777" w:rsidR="00BB0074" w:rsidRDefault="00BB0074" w:rsidP="00BB0074">
            <w:pPr>
              <w:rPr>
                <w:w w:val="95"/>
              </w:rPr>
            </w:pPr>
            <w:r>
              <w:rPr>
                <w:w w:val="95"/>
              </w:rPr>
              <w:t xml:space="preserve">The voltage varies from country to country and region to region, please refer to the machine nameplate for details of the voltage used in the machine! Please take care to check the voltage, as there is a risk of damage to the machine due to voltage variations! </w:t>
            </w:r>
          </w:p>
          <w:p w14:paraId="1D424387" w14:textId="5C06AAC4" w:rsidR="00BB0074" w:rsidRPr="00BB0074" w:rsidRDefault="00BB0074" w:rsidP="00BB0074">
            <w:pPr>
              <w:rPr>
                <w:w w:val="95"/>
              </w:rPr>
            </w:pPr>
            <w:r>
              <w:rPr>
                <w:w w:val="95"/>
              </w:rPr>
              <w:t xml:space="preserve">Please note the grounding condition of the place where the machine is placed! This is very important! </w:t>
            </w:r>
          </w:p>
        </w:tc>
      </w:tr>
    </w:tbl>
    <w:p w14:paraId="776D6C29" w14:textId="77777777" w:rsidR="00C85ABD" w:rsidRDefault="00C85ABD" w:rsidP="00BB0074">
      <w:pPr>
        <w:pStyle w:val="a4"/>
        <w:jc w:val="center"/>
        <w:rPr>
          <w:rFonts w:ascii="Times New Roman" w:eastAsiaTheme="minorEastAsia" w:hAnsi="Times New Roman" w:cs="Times New Roman"/>
          <w:sz w:val="20"/>
          <w:lang w:eastAsia="zh-CN"/>
        </w:rPr>
      </w:pPr>
    </w:p>
    <w:p w14:paraId="7489CC01" w14:textId="77777777" w:rsidR="005107B1" w:rsidRDefault="005107B1" w:rsidP="00BB0074">
      <w:pPr>
        <w:pStyle w:val="a4"/>
        <w:jc w:val="center"/>
        <w:rPr>
          <w:rFonts w:ascii="Times New Roman" w:eastAsiaTheme="minorEastAsia" w:hAnsi="Times New Roman" w:cs="Times New Roman"/>
          <w:sz w:val="20"/>
          <w:lang w:eastAsia="zh-CN"/>
        </w:rPr>
      </w:pPr>
    </w:p>
    <w:p w14:paraId="527D04DF" w14:textId="77777777" w:rsidR="005107B1" w:rsidRDefault="005107B1" w:rsidP="00BB0074">
      <w:pPr>
        <w:pStyle w:val="a4"/>
        <w:jc w:val="center"/>
        <w:rPr>
          <w:rFonts w:ascii="Times New Roman" w:eastAsiaTheme="minorEastAsia" w:hAnsi="Times New Roman" w:cs="Times New Roman"/>
          <w:sz w:val="20"/>
          <w:lang w:eastAsia="zh-CN"/>
        </w:rPr>
      </w:pPr>
    </w:p>
    <w:p w14:paraId="37679D2B" w14:textId="77777777" w:rsidR="005107B1" w:rsidRDefault="005107B1" w:rsidP="00BB0074">
      <w:pPr>
        <w:pStyle w:val="a4"/>
        <w:jc w:val="center"/>
        <w:rPr>
          <w:rFonts w:ascii="Times New Roman" w:eastAsiaTheme="minorEastAsia" w:hAnsi="Times New Roman" w:cs="Times New Roman"/>
          <w:sz w:val="20"/>
          <w:lang w:eastAsia="zh-CN"/>
        </w:rPr>
      </w:pPr>
    </w:p>
    <w:p w14:paraId="642B2DFD" w14:textId="77777777" w:rsidR="005107B1" w:rsidRDefault="005107B1" w:rsidP="00BB0074">
      <w:pPr>
        <w:pStyle w:val="a4"/>
        <w:jc w:val="center"/>
        <w:rPr>
          <w:rFonts w:ascii="Times New Roman" w:eastAsiaTheme="minorEastAsia" w:hAnsi="Times New Roman" w:cs="Times New Roman"/>
          <w:sz w:val="20"/>
          <w:lang w:eastAsia="zh-CN"/>
        </w:rPr>
      </w:pPr>
    </w:p>
    <w:p w14:paraId="61CAF8F8" w14:textId="77777777" w:rsidR="005107B1" w:rsidRDefault="005107B1" w:rsidP="00BB0074">
      <w:pPr>
        <w:pStyle w:val="a4"/>
        <w:jc w:val="center"/>
        <w:rPr>
          <w:rFonts w:ascii="Times New Roman" w:eastAsiaTheme="minorEastAsia" w:hAnsi="Times New Roman" w:cs="Times New Roman"/>
          <w:sz w:val="20"/>
          <w:lang w:eastAsia="zh-CN"/>
        </w:rPr>
      </w:pPr>
    </w:p>
    <w:p w14:paraId="7B3BD5C7" w14:textId="77777777" w:rsidR="005107B1" w:rsidRDefault="005107B1" w:rsidP="00BB0074">
      <w:pPr>
        <w:pStyle w:val="a4"/>
        <w:jc w:val="center"/>
        <w:rPr>
          <w:rFonts w:ascii="Times New Roman" w:eastAsiaTheme="minorEastAsia" w:hAnsi="Times New Roman" w:cs="Times New Roman"/>
          <w:sz w:val="20"/>
          <w:lang w:eastAsia="zh-CN"/>
        </w:rPr>
      </w:pPr>
    </w:p>
    <w:p w14:paraId="79084F9B" w14:textId="77777777" w:rsidR="005107B1" w:rsidRPr="005107B1" w:rsidRDefault="005107B1" w:rsidP="00BB0074">
      <w:pPr>
        <w:pStyle w:val="a4"/>
        <w:jc w:val="center"/>
        <w:rPr>
          <w:rFonts w:ascii="Times New Roman" w:eastAsiaTheme="minorEastAsia" w:hAnsi="Times New Roman" w:cs="Times New Roman"/>
          <w:sz w:val="20"/>
          <w:lang w:eastAsia="zh-CN"/>
        </w:rPr>
      </w:pPr>
    </w:p>
    <w:p w14:paraId="173BA4C0" w14:textId="5A437733" w:rsidR="00C85ABD" w:rsidRPr="005107B1" w:rsidRDefault="005107B1" w:rsidP="005107B1">
      <w:pPr>
        <w:pStyle w:val="2"/>
        <w:spacing w:before="240" w:after="240"/>
      </w:pPr>
      <w:bookmarkStart w:id="229" w:name="5.8_Filling_boilers"/>
      <w:bookmarkStart w:id="230" w:name="_bookmark43"/>
      <w:bookmarkStart w:id="231" w:name="_Toc5011"/>
      <w:bookmarkStart w:id="232" w:name="_Toc12027"/>
      <w:bookmarkStart w:id="233" w:name="_Toc18969"/>
      <w:bookmarkStart w:id="234" w:name="_Toc154667422"/>
      <w:bookmarkEnd w:id="229"/>
      <w:bookmarkEnd w:id="230"/>
      <w:r>
        <w:lastRenderedPageBreak/>
        <w:t xml:space="preserve">5.8 </w:t>
      </w:r>
      <w:r w:rsidR="00961E4D" w:rsidRPr="005107B1">
        <w:t>Filling boilers</w:t>
      </w:r>
      <w:bookmarkEnd w:id="231"/>
      <w:bookmarkEnd w:id="232"/>
      <w:bookmarkEnd w:id="233"/>
      <w:bookmarkEnd w:id="234"/>
    </w:p>
    <w:p w14:paraId="662C232D" w14:textId="77777777" w:rsidR="00C85ABD" w:rsidRDefault="00961E4D" w:rsidP="005107B1">
      <w:r>
        <w:rPr>
          <w:w w:val="95"/>
        </w:rPr>
        <w:t>The</w:t>
      </w:r>
      <w:r>
        <w:rPr>
          <w:spacing w:val="-4"/>
          <w:w w:val="95"/>
        </w:rPr>
        <w:t xml:space="preserve"> </w:t>
      </w:r>
      <w:r>
        <w:rPr>
          <w:w w:val="95"/>
        </w:rPr>
        <w:t>boiler</w:t>
      </w:r>
      <w:r>
        <w:rPr>
          <w:spacing w:val="-4"/>
          <w:w w:val="95"/>
        </w:rPr>
        <w:t xml:space="preserve"> </w:t>
      </w:r>
      <w:r>
        <w:rPr>
          <w:w w:val="95"/>
        </w:rPr>
        <w:t>is</w:t>
      </w:r>
      <w:r>
        <w:rPr>
          <w:spacing w:val="-3"/>
          <w:w w:val="95"/>
        </w:rPr>
        <w:t xml:space="preserve"> </w:t>
      </w:r>
      <w:r>
        <w:rPr>
          <w:w w:val="95"/>
        </w:rPr>
        <w:t>automatically</w:t>
      </w:r>
      <w:r>
        <w:rPr>
          <w:spacing w:val="-4"/>
          <w:w w:val="95"/>
        </w:rPr>
        <w:t xml:space="preserve"> </w:t>
      </w:r>
      <w:r>
        <w:rPr>
          <w:w w:val="95"/>
        </w:rPr>
        <w:t>filled</w:t>
      </w:r>
      <w:r>
        <w:rPr>
          <w:spacing w:val="-4"/>
          <w:w w:val="95"/>
        </w:rPr>
        <w:t xml:space="preserve"> </w:t>
      </w:r>
      <w:r>
        <w:rPr>
          <w:w w:val="95"/>
        </w:rPr>
        <w:t>when</w:t>
      </w:r>
      <w:r>
        <w:rPr>
          <w:spacing w:val="-3"/>
          <w:w w:val="95"/>
        </w:rPr>
        <w:t xml:space="preserve"> </w:t>
      </w:r>
      <w:r>
        <w:rPr>
          <w:w w:val="95"/>
        </w:rPr>
        <w:t>the</w:t>
      </w:r>
      <w:r>
        <w:rPr>
          <w:spacing w:val="-4"/>
          <w:w w:val="95"/>
        </w:rPr>
        <w:t xml:space="preserve"> </w:t>
      </w:r>
      <w:r>
        <w:rPr>
          <w:w w:val="95"/>
        </w:rPr>
        <w:t>machine</w:t>
      </w:r>
      <w:r>
        <w:rPr>
          <w:spacing w:val="-4"/>
          <w:w w:val="95"/>
        </w:rPr>
        <w:t xml:space="preserve"> </w:t>
      </w:r>
      <w:r>
        <w:rPr>
          <w:w w:val="95"/>
        </w:rPr>
        <w:t>is</w:t>
      </w:r>
      <w:r>
        <w:rPr>
          <w:spacing w:val="-3"/>
          <w:w w:val="95"/>
        </w:rPr>
        <w:t xml:space="preserve"> </w:t>
      </w:r>
      <w:r>
        <w:rPr>
          <w:w w:val="95"/>
        </w:rPr>
        <w:t>switched</w:t>
      </w:r>
      <w:r>
        <w:rPr>
          <w:spacing w:val="-3"/>
          <w:w w:val="95"/>
        </w:rPr>
        <w:t xml:space="preserve"> </w:t>
      </w:r>
      <w:r>
        <w:rPr>
          <w:w w:val="95"/>
        </w:rPr>
        <w:t>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FFFF"/>
        <w:tblLook w:val="04A0" w:firstRow="1" w:lastRow="0" w:firstColumn="1" w:lastColumn="0" w:noHBand="0" w:noVBand="1"/>
      </w:tblPr>
      <w:tblGrid>
        <w:gridCol w:w="10008"/>
      </w:tblGrid>
      <w:tr w:rsidR="005107B1" w14:paraId="0C682B7E" w14:textId="77777777" w:rsidTr="00F2417B">
        <w:trPr>
          <w:trHeight w:val="278"/>
        </w:trPr>
        <w:tc>
          <w:tcPr>
            <w:tcW w:w="10008" w:type="dxa"/>
            <w:tcBorders>
              <w:bottom w:val="single" w:sz="4" w:space="0" w:color="auto"/>
            </w:tcBorders>
            <w:shd w:val="clear" w:color="auto" w:fill="365F91" w:themeFill="accent1" w:themeFillShade="BF"/>
          </w:tcPr>
          <w:p w14:paraId="0456AE44" w14:textId="4EC09ED5" w:rsidR="005107B1" w:rsidRPr="005107B1" w:rsidRDefault="005107B1" w:rsidP="005107B1">
            <w:pPr>
              <w:rPr>
                <w:b/>
                <w:bCs/>
              </w:rPr>
            </w:pPr>
            <w:r w:rsidRPr="005107B1">
              <w:rPr>
                <w:b/>
                <w:bCs/>
              </w:rPr>
              <w:t>Notes:</w:t>
            </w:r>
          </w:p>
        </w:tc>
      </w:tr>
      <w:tr w:rsidR="005107B1" w14:paraId="1A8058FB" w14:textId="77777777" w:rsidTr="005107B1">
        <w:tblPrEx>
          <w:shd w:val="clear" w:color="auto" w:fill="auto"/>
        </w:tblPrEx>
        <w:trPr>
          <w:trHeight w:val="2141"/>
        </w:trPr>
        <w:tc>
          <w:tcPr>
            <w:tcW w:w="10008" w:type="dxa"/>
            <w:shd w:val="clear" w:color="auto" w:fill="95B3D7" w:themeFill="accent1" w:themeFillTint="99"/>
          </w:tcPr>
          <w:p w14:paraId="3DFB4AE2" w14:textId="77777777" w:rsidR="005107B1" w:rsidRDefault="005107B1" w:rsidP="005107B1">
            <w:r>
              <w:rPr>
                <w:w w:val="95"/>
              </w:rPr>
              <w:t>When the boiler is filled the system will</w:t>
            </w:r>
            <w:r>
              <w:rPr>
                <w:spacing w:val="-97"/>
                <w:w w:val="95"/>
              </w:rPr>
              <w:t xml:space="preserve"> </w:t>
            </w:r>
            <w:r>
              <w:t>automatically heat up to the set</w:t>
            </w:r>
            <w:r>
              <w:rPr>
                <w:spacing w:val="1"/>
              </w:rPr>
              <w:t xml:space="preserve"> </w:t>
            </w:r>
            <w:r>
              <w:t xml:space="preserve">temperature! </w:t>
            </w:r>
          </w:p>
          <w:p w14:paraId="6C748A5A" w14:textId="77777777" w:rsidR="005107B1" w:rsidRDefault="005107B1" w:rsidP="005107B1">
            <w:r>
              <w:rPr>
                <w:w w:val="95"/>
              </w:rPr>
              <w:t>The hot water system has a temperature detection device that protects the machine by</w:t>
            </w:r>
            <w:r>
              <w:rPr>
                <w:spacing w:val="1"/>
                <w:w w:val="95"/>
              </w:rPr>
              <w:t xml:space="preserve"> </w:t>
            </w:r>
            <w:r>
              <w:rPr>
                <w:w w:val="95"/>
              </w:rPr>
              <w:t>cutting</w:t>
            </w:r>
            <w:r>
              <w:rPr>
                <w:spacing w:val="-11"/>
                <w:w w:val="95"/>
              </w:rPr>
              <w:t xml:space="preserve"> </w:t>
            </w:r>
            <w:r>
              <w:rPr>
                <w:w w:val="95"/>
              </w:rPr>
              <w:t>off</w:t>
            </w:r>
            <w:r>
              <w:rPr>
                <w:spacing w:val="-11"/>
                <w:w w:val="95"/>
              </w:rPr>
              <w:t xml:space="preserve"> </w:t>
            </w:r>
            <w:r>
              <w:rPr>
                <w:w w:val="95"/>
              </w:rPr>
              <w:t>the</w:t>
            </w:r>
            <w:r>
              <w:rPr>
                <w:spacing w:val="-11"/>
                <w:w w:val="95"/>
              </w:rPr>
              <w:t xml:space="preserve"> </w:t>
            </w:r>
            <w:r>
              <w:rPr>
                <w:w w:val="95"/>
              </w:rPr>
              <w:t>power</w:t>
            </w:r>
            <w:r>
              <w:rPr>
                <w:spacing w:val="-10"/>
                <w:w w:val="95"/>
              </w:rPr>
              <w:t xml:space="preserve"> </w:t>
            </w:r>
            <w:r>
              <w:rPr>
                <w:w w:val="95"/>
              </w:rPr>
              <w:t>supply</w:t>
            </w:r>
            <w:r>
              <w:rPr>
                <w:spacing w:val="-11"/>
                <w:w w:val="95"/>
              </w:rPr>
              <w:t xml:space="preserve"> </w:t>
            </w:r>
            <w:r>
              <w:rPr>
                <w:w w:val="95"/>
              </w:rPr>
              <w:t>when</w:t>
            </w:r>
            <w:r>
              <w:rPr>
                <w:spacing w:val="-10"/>
                <w:w w:val="95"/>
              </w:rPr>
              <w:t xml:space="preserve"> </w:t>
            </w:r>
            <w:r>
              <w:rPr>
                <w:w w:val="95"/>
              </w:rPr>
              <w:t>the</w:t>
            </w:r>
            <w:r>
              <w:rPr>
                <w:spacing w:val="-11"/>
                <w:w w:val="95"/>
              </w:rPr>
              <w:t xml:space="preserve"> </w:t>
            </w:r>
            <w:r>
              <w:rPr>
                <w:w w:val="95"/>
              </w:rPr>
              <w:t>temperature</w:t>
            </w:r>
            <w:r>
              <w:rPr>
                <w:spacing w:val="-10"/>
                <w:w w:val="95"/>
              </w:rPr>
              <w:t xml:space="preserve"> </w:t>
            </w:r>
            <w:r>
              <w:rPr>
                <w:w w:val="95"/>
              </w:rPr>
              <w:t>gets</w:t>
            </w:r>
            <w:r>
              <w:rPr>
                <w:spacing w:val="-11"/>
                <w:w w:val="95"/>
              </w:rPr>
              <w:t xml:space="preserve"> </w:t>
            </w:r>
            <w:r>
              <w:rPr>
                <w:w w:val="95"/>
              </w:rPr>
              <w:t>too</w:t>
            </w:r>
            <w:r>
              <w:rPr>
                <w:spacing w:val="-10"/>
                <w:w w:val="95"/>
              </w:rPr>
              <w:t xml:space="preserve"> </w:t>
            </w:r>
            <w:r>
              <w:rPr>
                <w:w w:val="95"/>
              </w:rPr>
              <w:t>high</w:t>
            </w:r>
            <w:r>
              <w:rPr>
                <w:spacing w:val="-11"/>
                <w:w w:val="95"/>
              </w:rPr>
              <w:t xml:space="preserve"> </w:t>
            </w:r>
            <w:r>
              <w:rPr>
                <w:w w:val="95"/>
              </w:rPr>
              <w:t>with</w:t>
            </w:r>
            <w:r>
              <w:rPr>
                <w:spacing w:val="-10"/>
                <w:w w:val="95"/>
              </w:rPr>
              <w:t xml:space="preserve"> </w:t>
            </w:r>
            <w:r>
              <w:rPr>
                <w:w w:val="95"/>
              </w:rPr>
              <w:t>two</w:t>
            </w:r>
            <w:r>
              <w:rPr>
                <w:spacing w:val="-11"/>
                <w:w w:val="95"/>
              </w:rPr>
              <w:t xml:space="preserve"> </w:t>
            </w:r>
            <w:r>
              <w:rPr>
                <w:w w:val="95"/>
              </w:rPr>
              <w:t>thermal</w:t>
            </w:r>
            <w:r>
              <w:rPr>
                <w:spacing w:val="-10"/>
                <w:w w:val="95"/>
              </w:rPr>
              <w:t xml:space="preserve"> </w:t>
            </w:r>
            <w:r>
              <w:rPr>
                <w:w w:val="95"/>
              </w:rPr>
              <w:t>switches</w:t>
            </w:r>
            <w:r>
              <w:rPr>
                <w:spacing w:val="1"/>
                <w:w w:val="95"/>
              </w:rPr>
              <w:t xml:space="preserve"> </w:t>
            </w:r>
            <w:r>
              <w:t>in</w:t>
            </w:r>
            <w:r>
              <w:rPr>
                <w:spacing w:val="-9"/>
              </w:rPr>
              <w:t xml:space="preserve"> </w:t>
            </w:r>
            <w:r>
              <w:t>the</w:t>
            </w:r>
            <w:r>
              <w:rPr>
                <w:spacing w:val="-9"/>
              </w:rPr>
              <w:t xml:space="preserve"> </w:t>
            </w:r>
            <w:r>
              <w:t>hot</w:t>
            </w:r>
            <w:r>
              <w:rPr>
                <w:spacing w:val="-9"/>
              </w:rPr>
              <w:t xml:space="preserve"> </w:t>
            </w:r>
            <w:r>
              <w:t>water</w:t>
            </w:r>
            <w:r>
              <w:rPr>
                <w:spacing w:val="-9"/>
              </w:rPr>
              <w:t xml:space="preserve"> </w:t>
            </w:r>
            <w:r>
              <w:t xml:space="preserve">system! </w:t>
            </w:r>
          </w:p>
          <w:p w14:paraId="4DEC9F1F" w14:textId="4BCE3C80" w:rsidR="005107B1" w:rsidRDefault="005107B1" w:rsidP="005107B1">
            <w:r>
              <w:rPr>
                <w:w w:val="95"/>
              </w:rPr>
              <w:t>If</w:t>
            </w:r>
            <w:r>
              <w:rPr>
                <w:spacing w:val="-15"/>
                <w:w w:val="95"/>
              </w:rPr>
              <w:t xml:space="preserve"> </w:t>
            </w:r>
            <w:r>
              <w:rPr>
                <w:w w:val="95"/>
              </w:rPr>
              <w:t>this</w:t>
            </w:r>
            <w:r>
              <w:rPr>
                <w:spacing w:val="-14"/>
                <w:w w:val="95"/>
              </w:rPr>
              <w:t xml:space="preserve"> </w:t>
            </w:r>
            <w:r>
              <w:rPr>
                <w:w w:val="95"/>
              </w:rPr>
              <w:t>situation</w:t>
            </w:r>
            <w:r>
              <w:rPr>
                <w:spacing w:val="-15"/>
                <w:w w:val="95"/>
              </w:rPr>
              <w:t xml:space="preserve"> </w:t>
            </w:r>
            <w:r>
              <w:rPr>
                <w:w w:val="95"/>
              </w:rPr>
              <w:t>occurs,</w:t>
            </w:r>
            <w:r>
              <w:rPr>
                <w:spacing w:val="-14"/>
                <w:w w:val="95"/>
              </w:rPr>
              <w:t xml:space="preserve"> </w:t>
            </w:r>
            <w:r>
              <w:rPr>
                <w:w w:val="95"/>
              </w:rPr>
              <w:t>please</w:t>
            </w:r>
            <w:r>
              <w:rPr>
                <w:spacing w:val="-14"/>
                <w:w w:val="95"/>
              </w:rPr>
              <w:t xml:space="preserve"> </w:t>
            </w:r>
            <w:r>
              <w:rPr>
                <w:w w:val="95"/>
              </w:rPr>
              <w:t>contact</w:t>
            </w:r>
            <w:r>
              <w:rPr>
                <w:spacing w:val="-15"/>
                <w:w w:val="95"/>
              </w:rPr>
              <w:t xml:space="preserve"> </w:t>
            </w:r>
            <w:r w:rsidR="00561E91">
              <w:rPr>
                <w:rFonts w:hint="eastAsia"/>
                <w:w w:val="95"/>
                <w:lang w:eastAsia="zh-CN"/>
              </w:rPr>
              <w:t>EVOCA</w:t>
            </w:r>
            <w:r>
              <w:rPr>
                <w:spacing w:val="-15"/>
                <w:w w:val="95"/>
              </w:rPr>
              <w:t xml:space="preserve"> </w:t>
            </w:r>
            <w:r>
              <w:rPr>
                <w:w w:val="95"/>
              </w:rPr>
              <w:t>after-sales</w:t>
            </w:r>
            <w:r>
              <w:rPr>
                <w:spacing w:val="-15"/>
                <w:w w:val="95"/>
              </w:rPr>
              <w:t xml:space="preserve"> </w:t>
            </w:r>
            <w:r>
              <w:rPr>
                <w:w w:val="95"/>
              </w:rPr>
              <w:t>service</w:t>
            </w:r>
            <w:r>
              <w:rPr>
                <w:spacing w:val="-14"/>
                <w:w w:val="95"/>
              </w:rPr>
              <w:t xml:space="preserve"> </w:t>
            </w:r>
            <w:r>
              <w:rPr>
                <w:w w:val="95"/>
              </w:rPr>
              <w:t>promptly!</w:t>
            </w:r>
            <w:r>
              <w:t xml:space="preserve"> </w:t>
            </w:r>
          </w:p>
          <w:p w14:paraId="09A14EFE" w14:textId="77777777" w:rsidR="005107B1" w:rsidRDefault="005107B1" w:rsidP="005107B1">
            <w:r>
              <w:rPr>
                <w:w w:val="95"/>
              </w:rPr>
              <w:t>If</w:t>
            </w:r>
            <w:r>
              <w:rPr>
                <w:spacing w:val="-4"/>
                <w:w w:val="95"/>
              </w:rPr>
              <w:t xml:space="preserve"> </w:t>
            </w:r>
            <w:r>
              <w:rPr>
                <w:w w:val="95"/>
              </w:rPr>
              <w:t>the</w:t>
            </w:r>
            <w:r>
              <w:rPr>
                <w:spacing w:val="-2"/>
                <w:w w:val="95"/>
              </w:rPr>
              <w:t xml:space="preserve"> </w:t>
            </w:r>
            <w:r>
              <w:rPr>
                <w:w w:val="95"/>
              </w:rPr>
              <w:t>display</w:t>
            </w:r>
            <w:r>
              <w:rPr>
                <w:spacing w:val="-3"/>
                <w:w w:val="95"/>
              </w:rPr>
              <w:t xml:space="preserve"> </w:t>
            </w:r>
            <w:r>
              <w:rPr>
                <w:w w:val="95"/>
              </w:rPr>
              <w:t>shows</w:t>
            </w:r>
            <w:r>
              <w:rPr>
                <w:spacing w:val="-3"/>
                <w:w w:val="95"/>
              </w:rPr>
              <w:t xml:space="preserve"> </w:t>
            </w:r>
            <w:r>
              <w:rPr>
                <w:w w:val="95"/>
              </w:rPr>
              <w:t>that</w:t>
            </w:r>
            <w:r>
              <w:rPr>
                <w:spacing w:val="-3"/>
                <w:w w:val="95"/>
              </w:rPr>
              <w:t xml:space="preserve"> </w:t>
            </w:r>
            <w:r>
              <w:rPr>
                <w:w w:val="95"/>
              </w:rPr>
              <w:t>the</w:t>
            </w:r>
            <w:r>
              <w:rPr>
                <w:spacing w:val="-4"/>
                <w:w w:val="95"/>
              </w:rPr>
              <w:t xml:space="preserve"> </w:t>
            </w:r>
            <w:r>
              <w:rPr>
                <w:w w:val="95"/>
              </w:rPr>
              <w:t>boiler</w:t>
            </w:r>
            <w:r>
              <w:rPr>
                <w:spacing w:val="-3"/>
                <w:w w:val="95"/>
              </w:rPr>
              <w:t xml:space="preserve"> </w:t>
            </w:r>
            <w:r>
              <w:rPr>
                <w:w w:val="95"/>
              </w:rPr>
              <w:t>has</w:t>
            </w:r>
            <w:r>
              <w:rPr>
                <w:spacing w:val="-2"/>
                <w:w w:val="95"/>
              </w:rPr>
              <w:t xml:space="preserve"> </w:t>
            </w:r>
            <w:r>
              <w:rPr>
                <w:w w:val="95"/>
              </w:rPr>
              <w:t>failed</w:t>
            </w:r>
            <w:r>
              <w:rPr>
                <w:spacing w:val="-3"/>
                <w:w w:val="95"/>
              </w:rPr>
              <w:t xml:space="preserve"> </w:t>
            </w:r>
            <w:r>
              <w:rPr>
                <w:w w:val="95"/>
              </w:rPr>
              <w:t>to</w:t>
            </w:r>
            <w:r>
              <w:rPr>
                <w:spacing w:val="-3"/>
                <w:w w:val="95"/>
              </w:rPr>
              <w:t xml:space="preserve"> </w:t>
            </w:r>
            <w:r>
              <w:rPr>
                <w:w w:val="95"/>
              </w:rPr>
              <w:t>fill,</w:t>
            </w:r>
            <w:r>
              <w:rPr>
                <w:spacing w:val="-3"/>
                <w:w w:val="95"/>
              </w:rPr>
              <w:t xml:space="preserve"> </w:t>
            </w:r>
            <w:r>
              <w:rPr>
                <w:w w:val="95"/>
              </w:rPr>
              <w:t>switch</w:t>
            </w:r>
            <w:r>
              <w:rPr>
                <w:spacing w:val="-3"/>
                <w:w w:val="95"/>
              </w:rPr>
              <w:t xml:space="preserve"> </w:t>
            </w:r>
            <w:r>
              <w:rPr>
                <w:w w:val="95"/>
              </w:rPr>
              <w:t>off</w:t>
            </w:r>
            <w:r>
              <w:rPr>
                <w:spacing w:val="-4"/>
                <w:w w:val="95"/>
              </w:rPr>
              <w:t xml:space="preserve"> </w:t>
            </w:r>
            <w:r>
              <w:rPr>
                <w:w w:val="95"/>
              </w:rPr>
              <w:t>the</w:t>
            </w:r>
            <w:r>
              <w:rPr>
                <w:spacing w:val="-3"/>
                <w:w w:val="95"/>
              </w:rPr>
              <w:t xml:space="preserve"> </w:t>
            </w:r>
            <w:r>
              <w:rPr>
                <w:w w:val="95"/>
              </w:rPr>
              <w:t>machine</w:t>
            </w:r>
            <w:r>
              <w:rPr>
                <w:spacing w:val="-4"/>
                <w:w w:val="95"/>
              </w:rPr>
              <w:t xml:space="preserve"> </w:t>
            </w:r>
            <w:r>
              <w:rPr>
                <w:w w:val="95"/>
              </w:rPr>
              <w:t>for</w:t>
            </w:r>
            <w:r>
              <w:rPr>
                <w:spacing w:val="-1"/>
                <w:w w:val="95"/>
              </w:rPr>
              <w:t xml:space="preserve"> </w:t>
            </w:r>
            <w:r>
              <w:rPr>
                <w:rFonts w:ascii="Arial MT"/>
                <w:w w:val="95"/>
              </w:rPr>
              <w:t>2</w:t>
            </w:r>
            <w:r>
              <w:rPr>
                <w:rFonts w:ascii="Arial MT"/>
                <w:spacing w:val="-3"/>
                <w:w w:val="95"/>
              </w:rPr>
              <w:t xml:space="preserve"> </w:t>
            </w:r>
            <w:r>
              <w:rPr>
                <w:w w:val="95"/>
              </w:rPr>
              <w:t>minutes</w:t>
            </w:r>
            <w:r>
              <w:rPr>
                <w:spacing w:val="-3"/>
                <w:w w:val="95"/>
              </w:rPr>
              <w:t xml:space="preserve"> </w:t>
            </w:r>
            <w:r>
              <w:rPr>
                <w:w w:val="95"/>
              </w:rPr>
              <w:t xml:space="preserve">and </w:t>
            </w:r>
          </w:p>
          <w:p w14:paraId="4BBC867D" w14:textId="441CE8A5" w:rsidR="005107B1" w:rsidRPr="005107B1" w:rsidRDefault="005107B1" w:rsidP="005107B1">
            <w:pPr>
              <w:rPr>
                <w:rFonts w:eastAsiaTheme="minorEastAsia"/>
                <w:lang w:eastAsia="zh-CN"/>
              </w:rPr>
            </w:pPr>
            <w:r>
              <w:rPr>
                <w:w w:val="95"/>
              </w:rPr>
              <w:t>then</w:t>
            </w:r>
            <w:r>
              <w:rPr>
                <w:spacing w:val="-7"/>
                <w:w w:val="95"/>
              </w:rPr>
              <w:t xml:space="preserve"> </w:t>
            </w:r>
            <w:r>
              <w:rPr>
                <w:w w:val="95"/>
              </w:rPr>
              <w:t>switch</w:t>
            </w:r>
            <w:r>
              <w:rPr>
                <w:spacing w:val="-6"/>
                <w:w w:val="95"/>
              </w:rPr>
              <w:t xml:space="preserve"> </w:t>
            </w:r>
            <w:r>
              <w:rPr>
                <w:w w:val="95"/>
              </w:rPr>
              <w:t>it</w:t>
            </w:r>
            <w:r>
              <w:rPr>
                <w:spacing w:val="-6"/>
                <w:w w:val="95"/>
              </w:rPr>
              <w:t xml:space="preserve"> </w:t>
            </w:r>
            <w:r>
              <w:rPr>
                <w:w w:val="95"/>
              </w:rPr>
              <w:t>on</w:t>
            </w:r>
            <w:r>
              <w:rPr>
                <w:spacing w:val="-6"/>
                <w:w w:val="95"/>
              </w:rPr>
              <w:t xml:space="preserve"> </w:t>
            </w:r>
            <w:r>
              <w:rPr>
                <w:w w:val="95"/>
              </w:rPr>
              <w:t>again!</w:t>
            </w:r>
            <w:r>
              <w:rPr>
                <w:spacing w:val="-5"/>
                <w:w w:val="95"/>
              </w:rPr>
              <w:t xml:space="preserve"> </w:t>
            </w:r>
            <w:r>
              <w:rPr>
                <w:w w:val="95"/>
              </w:rPr>
              <w:t>If</w:t>
            </w:r>
            <w:r>
              <w:rPr>
                <w:spacing w:val="-5"/>
                <w:w w:val="95"/>
              </w:rPr>
              <w:t xml:space="preserve"> </w:t>
            </w:r>
            <w:r>
              <w:rPr>
                <w:w w:val="95"/>
              </w:rPr>
              <w:t>the</w:t>
            </w:r>
            <w:r>
              <w:rPr>
                <w:spacing w:val="-7"/>
                <w:w w:val="95"/>
              </w:rPr>
              <w:t xml:space="preserve"> </w:t>
            </w:r>
            <w:r>
              <w:rPr>
                <w:w w:val="95"/>
              </w:rPr>
              <w:t>boiler</w:t>
            </w:r>
            <w:r>
              <w:rPr>
                <w:spacing w:val="-6"/>
                <w:w w:val="95"/>
              </w:rPr>
              <w:t xml:space="preserve"> </w:t>
            </w:r>
            <w:r>
              <w:rPr>
                <w:w w:val="95"/>
              </w:rPr>
              <w:t>does</w:t>
            </w:r>
            <w:r>
              <w:rPr>
                <w:spacing w:val="-6"/>
                <w:w w:val="95"/>
              </w:rPr>
              <w:t xml:space="preserve"> </w:t>
            </w:r>
            <w:r>
              <w:rPr>
                <w:w w:val="95"/>
              </w:rPr>
              <w:t>not</w:t>
            </w:r>
            <w:r>
              <w:rPr>
                <w:spacing w:val="-6"/>
                <w:w w:val="95"/>
              </w:rPr>
              <w:t xml:space="preserve"> </w:t>
            </w:r>
            <w:r>
              <w:rPr>
                <w:w w:val="95"/>
              </w:rPr>
              <w:t>fill</w:t>
            </w:r>
            <w:r>
              <w:rPr>
                <w:spacing w:val="-7"/>
                <w:w w:val="95"/>
              </w:rPr>
              <w:t xml:space="preserve"> </w:t>
            </w:r>
            <w:r>
              <w:rPr>
                <w:w w:val="95"/>
              </w:rPr>
              <w:t>after</w:t>
            </w:r>
            <w:r>
              <w:rPr>
                <w:spacing w:val="-6"/>
                <w:w w:val="95"/>
              </w:rPr>
              <w:t xml:space="preserve"> </w:t>
            </w:r>
            <w:r>
              <w:rPr>
                <w:w w:val="95"/>
              </w:rPr>
              <w:t>three</w:t>
            </w:r>
            <w:r>
              <w:rPr>
                <w:spacing w:val="-7"/>
                <w:w w:val="95"/>
              </w:rPr>
              <w:t xml:space="preserve"> </w:t>
            </w:r>
            <w:r>
              <w:rPr>
                <w:w w:val="95"/>
              </w:rPr>
              <w:t>repetitions,</w:t>
            </w:r>
            <w:r>
              <w:rPr>
                <w:spacing w:val="-7"/>
                <w:w w:val="95"/>
              </w:rPr>
              <w:t xml:space="preserve"> </w:t>
            </w:r>
            <w:r>
              <w:rPr>
                <w:w w:val="95"/>
              </w:rPr>
              <w:t>please</w:t>
            </w:r>
            <w:r>
              <w:rPr>
                <w:spacing w:val="-8"/>
                <w:w w:val="95"/>
              </w:rPr>
              <w:t xml:space="preserve"> </w:t>
            </w:r>
            <w:r>
              <w:rPr>
                <w:w w:val="95"/>
              </w:rPr>
              <w:t>contact</w:t>
            </w:r>
            <w:r>
              <w:rPr>
                <w:spacing w:val="-8"/>
                <w:w w:val="95"/>
              </w:rPr>
              <w:t xml:space="preserve"> </w:t>
            </w:r>
            <w:r w:rsidR="00561E91">
              <w:rPr>
                <w:rFonts w:hint="eastAsia"/>
                <w:w w:val="95"/>
                <w:lang w:eastAsia="zh-CN"/>
              </w:rPr>
              <w:t>EVOCA</w:t>
            </w:r>
          </w:p>
        </w:tc>
      </w:tr>
    </w:tbl>
    <w:p w14:paraId="7BB13A82" w14:textId="78F6B25B" w:rsidR="005107B1" w:rsidRPr="005107B1" w:rsidRDefault="005107B1" w:rsidP="005107B1">
      <w:pPr>
        <w:pStyle w:val="a4"/>
        <w:spacing w:line="20" w:lineRule="exact"/>
        <w:rPr>
          <w:rFonts w:ascii="Times New Roman" w:eastAsiaTheme="minorEastAsia" w:hAnsi="Times New Roman" w:cs="Times New Roman"/>
          <w:sz w:val="2"/>
          <w:lang w:eastAsia="zh-CN"/>
        </w:rPr>
      </w:pPr>
      <w:bookmarkStart w:id="235" w:name="_bookmark45"/>
      <w:bookmarkStart w:id="236" w:name="5.9_Commissioning_machines"/>
      <w:bookmarkStart w:id="237" w:name="_bookmark44"/>
      <w:bookmarkStart w:id="238" w:name="5.9.1_Calibrated_grinding_ware"/>
      <w:bookmarkEnd w:id="235"/>
      <w:bookmarkEnd w:id="236"/>
      <w:bookmarkEnd w:id="237"/>
      <w:bookmarkEnd w:id="238"/>
    </w:p>
    <w:p w14:paraId="3ED382ED" w14:textId="77777777" w:rsidR="005107B1" w:rsidRDefault="005107B1">
      <w:pPr>
        <w:pStyle w:val="a4"/>
        <w:spacing w:before="8"/>
        <w:rPr>
          <w:rFonts w:ascii="Times New Roman" w:hAnsi="Times New Roman" w:cs="Times New Roman"/>
          <w:sz w:val="25"/>
        </w:rPr>
      </w:pPr>
    </w:p>
    <w:p w14:paraId="74498C8E" w14:textId="77777777" w:rsidR="005107B1" w:rsidRPr="00406C23" w:rsidRDefault="005107B1" w:rsidP="005107B1">
      <w:pPr>
        <w:pStyle w:val="2"/>
        <w:spacing w:before="240" w:after="240"/>
      </w:pPr>
      <w:bookmarkStart w:id="239" w:name="_Toc14931"/>
      <w:bookmarkStart w:id="240" w:name="_Toc154570583"/>
      <w:bookmarkStart w:id="241" w:name="_Toc154667423"/>
      <w:r>
        <w:rPr>
          <w:w w:val="95"/>
        </w:rPr>
        <w:t xml:space="preserve">5.9 </w:t>
      </w:r>
      <w:r w:rsidRPr="00406C23">
        <w:rPr>
          <w:w w:val="95"/>
        </w:rPr>
        <w:t>Commissioning</w:t>
      </w:r>
      <w:r w:rsidRPr="00406C23">
        <w:rPr>
          <w:spacing w:val="-32"/>
          <w:w w:val="95"/>
        </w:rPr>
        <w:t xml:space="preserve"> </w:t>
      </w:r>
      <w:r w:rsidRPr="00406C23">
        <w:rPr>
          <w:w w:val="95"/>
        </w:rPr>
        <w:t>machines</w:t>
      </w:r>
      <w:bookmarkEnd w:id="239"/>
      <w:bookmarkEnd w:id="240"/>
      <w:bookmarkEnd w:id="241"/>
      <w:r w:rsidRPr="00406C23">
        <w:t xml:space="preserve"> </w:t>
      </w:r>
    </w:p>
    <w:p w14:paraId="44A21ADF" w14:textId="77777777" w:rsidR="005107B1" w:rsidRPr="00406C23" w:rsidRDefault="005107B1" w:rsidP="005107B1">
      <w:bookmarkStart w:id="242" w:name="There_are_several_steps_for_commissionin"/>
      <w:bookmarkEnd w:id="242"/>
      <w:r w:rsidRPr="00406C23">
        <w:rPr>
          <w:w w:val="95"/>
        </w:rPr>
        <w:t>There</w:t>
      </w:r>
      <w:r w:rsidRPr="00406C23">
        <w:rPr>
          <w:spacing w:val="-6"/>
          <w:w w:val="95"/>
        </w:rPr>
        <w:t xml:space="preserve"> </w:t>
      </w:r>
      <w:r w:rsidRPr="00406C23">
        <w:rPr>
          <w:w w:val="95"/>
        </w:rPr>
        <w:t>are</w:t>
      </w:r>
      <w:r w:rsidRPr="00406C23">
        <w:rPr>
          <w:spacing w:val="-5"/>
          <w:w w:val="95"/>
        </w:rPr>
        <w:t xml:space="preserve"> </w:t>
      </w:r>
      <w:r w:rsidRPr="00406C23">
        <w:rPr>
          <w:w w:val="95"/>
        </w:rPr>
        <w:t>several</w:t>
      </w:r>
      <w:r w:rsidRPr="00406C23">
        <w:rPr>
          <w:spacing w:val="-9"/>
          <w:w w:val="95"/>
        </w:rPr>
        <w:t xml:space="preserve"> </w:t>
      </w:r>
      <w:r w:rsidRPr="00406C23">
        <w:rPr>
          <w:w w:val="95"/>
        </w:rPr>
        <w:t>steps</w:t>
      </w:r>
      <w:r w:rsidRPr="00406C23">
        <w:rPr>
          <w:spacing w:val="-8"/>
          <w:w w:val="95"/>
        </w:rPr>
        <w:t xml:space="preserve"> </w:t>
      </w:r>
      <w:r w:rsidRPr="00406C23">
        <w:rPr>
          <w:w w:val="95"/>
        </w:rPr>
        <w:t>for</w:t>
      </w:r>
      <w:r w:rsidRPr="00406C23">
        <w:rPr>
          <w:spacing w:val="-9"/>
          <w:w w:val="95"/>
        </w:rPr>
        <w:t xml:space="preserve"> </w:t>
      </w:r>
      <w:r w:rsidRPr="00406C23">
        <w:rPr>
          <w:w w:val="95"/>
        </w:rPr>
        <w:t>commissioning</w:t>
      </w:r>
      <w:r w:rsidRPr="00406C23">
        <w:rPr>
          <w:spacing w:val="-8"/>
          <w:w w:val="95"/>
        </w:rPr>
        <w:t xml:space="preserve"> </w:t>
      </w:r>
      <w:r w:rsidRPr="00406C23">
        <w:rPr>
          <w:w w:val="95"/>
        </w:rPr>
        <w:t>the</w:t>
      </w:r>
      <w:r w:rsidRPr="00406C23">
        <w:rPr>
          <w:spacing w:val="-9"/>
          <w:w w:val="95"/>
        </w:rPr>
        <w:t xml:space="preserve"> </w:t>
      </w:r>
      <w:r w:rsidRPr="00406C23">
        <w:rPr>
          <w:w w:val="95"/>
        </w:rPr>
        <w:t>machine:</w:t>
      </w:r>
      <w:r w:rsidRPr="00406C23">
        <w:t xml:space="preserve"> </w:t>
      </w:r>
    </w:p>
    <w:p w14:paraId="19EDBD72" w14:textId="77777777" w:rsidR="005107B1" w:rsidRPr="00406C23" w:rsidRDefault="005107B1" w:rsidP="005107B1">
      <w:bookmarkStart w:id="243" w:name="_Toc31090"/>
      <w:r>
        <w:rPr>
          <w:spacing w:val="-1"/>
          <w:w w:val="95"/>
        </w:rPr>
        <w:t>1.</w:t>
      </w:r>
      <w:r w:rsidRPr="00406C23">
        <w:rPr>
          <w:spacing w:val="-1"/>
          <w:w w:val="95"/>
        </w:rPr>
        <w:t>Calibration</w:t>
      </w:r>
      <w:r w:rsidRPr="00406C23">
        <w:rPr>
          <w:spacing w:val="-20"/>
          <w:w w:val="95"/>
        </w:rPr>
        <w:t xml:space="preserve"> </w:t>
      </w:r>
      <w:proofErr w:type="gramStart"/>
      <w:r w:rsidRPr="00406C23">
        <w:rPr>
          <w:spacing w:val="-1"/>
          <w:w w:val="95"/>
        </w:rPr>
        <w:t>grinder</w:t>
      </w:r>
      <w:bookmarkEnd w:id="243"/>
      <w:r>
        <w:rPr>
          <w:spacing w:val="-1"/>
          <w:w w:val="95"/>
        </w:rPr>
        <w:t>;</w:t>
      </w:r>
      <w:proofErr w:type="gramEnd"/>
    </w:p>
    <w:p w14:paraId="50898F7C" w14:textId="77777777" w:rsidR="005107B1" w:rsidRPr="00406C23" w:rsidRDefault="005107B1" w:rsidP="005107B1">
      <w:r>
        <w:rPr>
          <w:w w:val="95"/>
        </w:rPr>
        <w:t>2.</w:t>
      </w:r>
      <w:r w:rsidRPr="00406C23">
        <w:rPr>
          <w:w w:val="95"/>
        </w:rPr>
        <w:t>Calibrate</w:t>
      </w:r>
      <w:r w:rsidRPr="00406C23">
        <w:rPr>
          <w:spacing w:val="-14"/>
          <w:w w:val="95"/>
        </w:rPr>
        <w:t xml:space="preserve"> </w:t>
      </w:r>
      <w:r w:rsidRPr="00406C23">
        <w:rPr>
          <w:w w:val="95"/>
        </w:rPr>
        <w:t>the</w:t>
      </w:r>
      <w:r w:rsidRPr="00406C23">
        <w:rPr>
          <w:spacing w:val="-15"/>
          <w:w w:val="95"/>
        </w:rPr>
        <w:t xml:space="preserve"> </w:t>
      </w:r>
      <w:r w:rsidRPr="00406C23">
        <w:rPr>
          <w:w w:val="95"/>
        </w:rPr>
        <w:t>accuracy</w:t>
      </w:r>
      <w:r w:rsidRPr="00406C23">
        <w:rPr>
          <w:spacing w:val="-14"/>
          <w:w w:val="95"/>
        </w:rPr>
        <w:t xml:space="preserve"> </w:t>
      </w:r>
      <w:r w:rsidRPr="00406C23">
        <w:rPr>
          <w:w w:val="95"/>
        </w:rPr>
        <w:t>of</w:t>
      </w:r>
      <w:r w:rsidRPr="00406C23">
        <w:rPr>
          <w:spacing w:val="-14"/>
          <w:w w:val="95"/>
        </w:rPr>
        <w:t xml:space="preserve"> </w:t>
      </w:r>
      <w:r w:rsidRPr="00406C23">
        <w:rPr>
          <w:w w:val="95"/>
        </w:rPr>
        <w:t>instant</w:t>
      </w:r>
      <w:r w:rsidRPr="00406C23">
        <w:rPr>
          <w:spacing w:val="-14"/>
          <w:w w:val="95"/>
        </w:rPr>
        <w:t xml:space="preserve"> </w:t>
      </w:r>
      <w:r w:rsidRPr="00406C23">
        <w:rPr>
          <w:w w:val="95"/>
        </w:rPr>
        <w:t>cartridge</w:t>
      </w:r>
      <w:r w:rsidRPr="00406C23">
        <w:rPr>
          <w:spacing w:val="-14"/>
          <w:w w:val="95"/>
        </w:rPr>
        <w:t xml:space="preserve"> </w:t>
      </w:r>
      <w:r w:rsidRPr="00406C23">
        <w:rPr>
          <w:w w:val="95"/>
        </w:rPr>
        <w:t>powder</w:t>
      </w:r>
      <w:r w:rsidRPr="00406C23">
        <w:rPr>
          <w:spacing w:val="-14"/>
          <w:w w:val="95"/>
        </w:rPr>
        <w:t xml:space="preserve"> </w:t>
      </w:r>
      <w:proofErr w:type="gramStart"/>
      <w:r w:rsidRPr="00406C23">
        <w:rPr>
          <w:w w:val="95"/>
        </w:rPr>
        <w:t>discharge</w:t>
      </w:r>
      <w:r>
        <w:rPr>
          <w:w w:val="95"/>
        </w:rPr>
        <w:t>;</w:t>
      </w:r>
      <w:proofErr w:type="gramEnd"/>
    </w:p>
    <w:p w14:paraId="4852766B" w14:textId="77777777" w:rsidR="005107B1" w:rsidRPr="00406C23" w:rsidRDefault="005107B1" w:rsidP="005107B1">
      <w:r>
        <w:rPr>
          <w:w w:val="95"/>
        </w:rPr>
        <w:t>3.</w:t>
      </w:r>
      <w:r w:rsidRPr="00406C23">
        <w:rPr>
          <w:w w:val="95"/>
        </w:rPr>
        <w:t>Set</w:t>
      </w:r>
      <w:r w:rsidRPr="00406C23">
        <w:rPr>
          <w:spacing w:val="-17"/>
          <w:w w:val="95"/>
        </w:rPr>
        <w:t xml:space="preserve"> </w:t>
      </w:r>
      <w:r w:rsidRPr="00406C23">
        <w:rPr>
          <w:w w:val="95"/>
        </w:rPr>
        <w:t>up</w:t>
      </w:r>
      <w:r w:rsidRPr="00406C23">
        <w:rPr>
          <w:spacing w:val="-17"/>
          <w:w w:val="95"/>
        </w:rPr>
        <w:t xml:space="preserve"> </w:t>
      </w:r>
      <w:r w:rsidRPr="00406C23">
        <w:rPr>
          <w:w w:val="95"/>
        </w:rPr>
        <w:t>machine</w:t>
      </w:r>
      <w:r w:rsidRPr="00406C23">
        <w:rPr>
          <w:spacing w:val="-16"/>
          <w:w w:val="95"/>
        </w:rPr>
        <w:t xml:space="preserve"> </w:t>
      </w:r>
      <w:r w:rsidRPr="00406C23">
        <w:rPr>
          <w:w w:val="95"/>
        </w:rPr>
        <w:t>operation</w:t>
      </w:r>
      <w:r w:rsidRPr="00406C23">
        <w:rPr>
          <w:spacing w:val="-17"/>
          <w:w w:val="95"/>
        </w:rPr>
        <w:t xml:space="preserve"> </w:t>
      </w:r>
      <w:proofErr w:type="gramStart"/>
      <w:r w:rsidRPr="00406C23">
        <w:rPr>
          <w:w w:val="95"/>
        </w:rPr>
        <w:t>mode</w:t>
      </w:r>
      <w:r>
        <w:rPr>
          <w:w w:val="95"/>
        </w:rPr>
        <w:t>;</w:t>
      </w:r>
      <w:proofErr w:type="gramEnd"/>
    </w:p>
    <w:p w14:paraId="1E95AFB4" w14:textId="77777777" w:rsidR="005107B1" w:rsidRPr="00406C23" w:rsidRDefault="005107B1" w:rsidP="005107B1">
      <w:r>
        <w:rPr>
          <w:spacing w:val="-1"/>
          <w:w w:val="95"/>
        </w:rPr>
        <w:t>4.</w:t>
      </w:r>
      <w:r w:rsidRPr="00406C23">
        <w:rPr>
          <w:spacing w:val="-1"/>
          <w:w w:val="95"/>
        </w:rPr>
        <w:t>Beverage</w:t>
      </w:r>
      <w:r w:rsidRPr="00406C23">
        <w:rPr>
          <w:spacing w:val="-19"/>
          <w:w w:val="95"/>
        </w:rPr>
        <w:t xml:space="preserve"> </w:t>
      </w:r>
      <w:r w:rsidRPr="00406C23">
        <w:rPr>
          <w:spacing w:val="-1"/>
          <w:w w:val="95"/>
        </w:rPr>
        <w:t>recipe</w:t>
      </w:r>
      <w:r w:rsidRPr="00406C23">
        <w:rPr>
          <w:spacing w:val="-18"/>
          <w:w w:val="95"/>
        </w:rPr>
        <w:t xml:space="preserve"> </w:t>
      </w:r>
      <w:proofErr w:type="gramStart"/>
      <w:r w:rsidRPr="00406C23">
        <w:rPr>
          <w:w w:val="95"/>
        </w:rPr>
        <w:t>setting</w:t>
      </w:r>
      <w:r>
        <w:rPr>
          <w:w w:val="95"/>
        </w:rPr>
        <w:t>;</w:t>
      </w:r>
      <w:proofErr w:type="gramEnd"/>
    </w:p>
    <w:p w14:paraId="6F825525" w14:textId="77777777" w:rsidR="005107B1" w:rsidRPr="00406C23" w:rsidRDefault="005107B1" w:rsidP="005107B1">
      <w:r>
        <w:rPr>
          <w:spacing w:val="-1"/>
          <w:w w:val="95"/>
        </w:rPr>
        <w:t>5.</w:t>
      </w:r>
      <w:r w:rsidRPr="00406C23">
        <w:rPr>
          <w:spacing w:val="-1"/>
          <w:w w:val="95"/>
        </w:rPr>
        <w:t>Beverage</w:t>
      </w:r>
      <w:r w:rsidRPr="00406C23">
        <w:rPr>
          <w:spacing w:val="-20"/>
          <w:w w:val="95"/>
        </w:rPr>
        <w:t xml:space="preserve"> </w:t>
      </w:r>
      <w:r w:rsidRPr="00406C23">
        <w:rPr>
          <w:w w:val="95"/>
        </w:rPr>
        <w:t>price</w:t>
      </w:r>
      <w:r w:rsidRPr="00406C23">
        <w:rPr>
          <w:spacing w:val="-19"/>
          <w:w w:val="95"/>
        </w:rPr>
        <w:t xml:space="preserve"> </w:t>
      </w:r>
      <w:proofErr w:type="gramStart"/>
      <w:r w:rsidRPr="00406C23">
        <w:rPr>
          <w:w w:val="95"/>
        </w:rPr>
        <w:t>setting</w:t>
      </w:r>
      <w:r>
        <w:rPr>
          <w:w w:val="95"/>
        </w:rPr>
        <w:t>;</w:t>
      </w:r>
      <w:proofErr w:type="gramEnd"/>
    </w:p>
    <w:p w14:paraId="76095497" w14:textId="77777777" w:rsidR="005107B1" w:rsidRPr="00EA5169" w:rsidRDefault="005107B1" w:rsidP="005107B1">
      <w:pPr>
        <w:rPr>
          <w:w w:val="95"/>
        </w:rPr>
      </w:pPr>
      <w:r>
        <w:rPr>
          <w:spacing w:val="-1"/>
          <w:w w:val="95"/>
        </w:rPr>
        <w:t>6.</w:t>
      </w:r>
      <w:r w:rsidRPr="00406C23">
        <w:rPr>
          <w:spacing w:val="-1"/>
          <w:w w:val="95"/>
        </w:rPr>
        <w:t>Automatic</w:t>
      </w:r>
      <w:r w:rsidRPr="00406C23">
        <w:rPr>
          <w:spacing w:val="-20"/>
          <w:w w:val="95"/>
        </w:rPr>
        <w:t xml:space="preserve"> </w:t>
      </w:r>
      <w:r w:rsidRPr="00406C23">
        <w:rPr>
          <w:spacing w:val="-1"/>
          <w:w w:val="95"/>
        </w:rPr>
        <w:t>machine</w:t>
      </w:r>
      <w:r w:rsidRPr="00406C23">
        <w:rPr>
          <w:spacing w:val="-19"/>
          <w:w w:val="95"/>
        </w:rPr>
        <w:t xml:space="preserve"> </w:t>
      </w:r>
      <w:r w:rsidRPr="00406C23">
        <w:rPr>
          <w:spacing w:val="-1"/>
          <w:w w:val="95"/>
        </w:rPr>
        <w:t>cleaning</w:t>
      </w:r>
      <w:r w:rsidRPr="00406C23">
        <w:rPr>
          <w:spacing w:val="-19"/>
          <w:w w:val="95"/>
        </w:rPr>
        <w:t xml:space="preserve"> </w:t>
      </w:r>
      <w:r w:rsidRPr="00406C23">
        <w:rPr>
          <w:w w:val="95"/>
        </w:rPr>
        <w:t>settings</w:t>
      </w:r>
      <w:r>
        <w:rPr>
          <w:w w:val="95"/>
        </w:rPr>
        <w:t>.</w:t>
      </w:r>
    </w:p>
    <w:p w14:paraId="5EFF1146" w14:textId="77777777" w:rsidR="005107B1" w:rsidRDefault="005107B1" w:rsidP="005107B1">
      <w:pPr>
        <w:pStyle w:val="3"/>
        <w:spacing w:before="240" w:after="240"/>
      </w:pPr>
      <w:bookmarkStart w:id="244" w:name="_Toc154570584"/>
      <w:bookmarkStart w:id="245" w:name="_Toc154667424"/>
      <w:r>
        <w:rPr>
          <w:w w:val="95"/>
        </w:rPr>
        <w:t xml:space="preserve">5.9.1 </w:t>
      </w:r>
      <w:r w:rsidRPr="00406C23">
        <w:rPr>
          <w:w w:val="95"/>
        </w:rPr>
        <w:t>Calibrated</w:t>
      </w:r>
      <w:r w:rsidRPr="00406C23">
        <w:rPr>
          <w:spacing w:val="-5"/>
          <w:w w:val="95"/>
        </w:rPr>
        <w:t xml:space="preserve"> </w:t>
      </w:r>
      <w:r w:rsidRPr="00406C23">
        <w:rPr>
          <w:w w:val="95"/>
        </w:rPr>
        <w:t>grind</w:t>
      </w:r>
      <w:r w:rsidRPr="00406C23">
        <w:rPr>
          <w:rFonts w:hint="eastAsia"/>
          <w:w w:val="95"/>
          <w:lang w:eastAsia="zh-CN"/>
        </w:rPr>
        <w:t>er</w:t>
      </w:r>
      <w:bookmarkEnd w:id="244"/>
      <w:bookmarkEnd w:id="245"/>
      <w:r w:rsidRPr="00406C23">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FFFF"/>
        <w:tblLook w:val="04A0" w:firstRow="1" w:lastRow="0" w:firstColumn="1" w:lastColumn="0" w:noHBand="0" w:noVBand="1"/>
      </w:tblPr>
      <w:tblGrid>
        <w:gridCol w:w="10008"/>
      </w:tblGrid>
      <w:tr w:rsidR="005107B1" w14:paraId="031B6564" w14:textId="77777777" w:rsidTr="00F2417B">
        <w:trPr>
          <w:trHeight w:val="278"/>
        </w:trPr>
        <w:tc>
          <w:tcPr>
            <w:tcW w:w="10008" w:type="dxa"/>
            <w:tcBorders>
              <w:bottom w:val="single" w:sz="4" w:space="0" w:color="auto"/>
            </w:tcBorders>
            <w:shd w:val="clear" w:color="auto" w:fill="365F91" w:themeFill="accent1" w:themeFillShade="BF"/>
          </w:tcPr>
          <w:p w14:paraId="7A46A456" w14:textId="77777777" w:rsidR="005107B1" w:rsidRPr="005107B1" w:rsidRDefault="005107B1" w:rsidP="005107B1">
            <w:r w:rsidRPr="005107B1">
              <w:t>Note:</w:t>
            </w:r>
          </w:p>
        </w:tc>
      </w:tr>
      <w:tr w:rsidR="005107B1" w14:paraId="67B30ABE" w14:textId="77777777" w:rsidTr="00F2417B">
        <w:tblPrEx>
          <w:shd w:val="clear" w:color="auto" w:fill="auto"/>
        </w:tblPrEx>
        <w:trPr>
          <w:trHeight w:val="247"/>
        </w:trPr>
        <w:tc>
          <w:tcPr>
            <w:tcW w:w="10008" w:type="dxa"/>
            <w:shd w:val="clear" w:color="auto" w:fill="95B3D7" w:themeFill="accent1" w:themeFillTint="99"/>
          </w:tcPr>
          <w:p w14:paraId="4D0D6167" w14:textId="77777777" w:rsidR="005107B1" w:rsidRPr="005107B1" w:rsidRDefault="005107B1" w:rsidP="005107B1">
            <w:pPr>
              <w:rPr>
                <w:rFonts w:eastAsia="宋体"/>
                <w:lang w:eastAsia="zh-CN"/>
              </w:rPr>
            </w:pPr>
            <w:r w:rsidRPr="005107B1">
              <w:rPr>
                <w:rFonts w:eastAsia="宋体"/>
                <w:lang w:eastAsia="zh-CN"/>
              </w:rPr>
              <w:t>Before adjusting the grinder, please prepare the (low value) electronic scale!</w:t>
            </w:r>
          </w:p>
          <w:p w14:paraId="155E8F7A" w14:textId="77777777" w:rsidR="005107B1" w:rsidRPr="005107B1" w:rsidRDefault="005107B1" w:rsidP="005107B1">
            <w:pPr>
              <w:rPr>
                <w:lang w:eastAsia="zh-CN"/>
              </w:rPr>
            </w:pPr>
            <w:r w:rsidRPr="005107B1">
              <w:rPr>
                <w:rFonts w:eastAsia="宋体"/>
                <w:lang w:eastAsia="zh-CN"/>
              </w:rPr>
              <w:t>Please prepare fresh coffee beans before calibrating the grinder!</w:t>
            </w:r>
          </w:p>
        </w:tc>
      </w:tr>
    </w:tbl>
    <w:p w14:paraId="5AB0098B" w14:textId="77777777" w:rsidR="005107B1" w:rsidRPr="00406C23" w:rsidRDefault="005107B1" w:rsidP="005107B1">
      <w:pPr>
        <w:spacing w:before="7" w:line="240" w:lineRule="auto"/>
        <w:rPr>
          <w:rFonts w:eastAsia="宋体"/>
          <w:sz w:val="29"/>
          <w:lang w:eastAsia="zh-CN"/>
        </w:rPr>
      </w:pPr>
    </w:p>
    <w:p w14:paraId="0E0D9733" w14:textId="28C0B9AA" w:rsidR="005107B1" w:rsidRDefault="005107B1" w:rsidP="00621829">
      <w:pPr>
        <w:jc w:val="center"/>
        <w:rPr>
          <w:w w:val="95"/>
        </w:rPr>
      </w:pPr>
      <w:proofErr w:type="gramStart"/>
      <w:r w:rsidRPr="00A00709">
        <w:rPr>
          <w:w w:val="95"/>
        </w:rPr>
        <w:t>In order to</w:t>
      </w:r>
      <w:proofErr w:type="gramEnd"/>
      <w:r w:rsidRPr="00A00709">
        <w:rPr>
          <w:w w:val="95"/>
        </w:rPr>
        <w:t xml:space="preserve"> ensure the accuracy value is reliable, it is recommended to use the following similar electronic scales</w:t>
      </w:r>
      <w:r w:rsidR="00621829">
        <w:rPr>
          <w:noProof/>
        </w:rPr>
        <w:drawing>
          <wp:inline distT="0" distB="0" distL="0" distR="0" wp14:anchorId="049F82FB" wp14:editId="5D961228">
            <wp:extent cx="4476750" cy="2284853"/>
            <wp:effectExtent l="0" t="0" r="0" b="1270"/>
            <wp:docPr id="181100792"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0792" name="图片 1" descr="图形用户界面&#10;&#10;描述已自动生成"/>
                    <pic:cNvPicPr/>
                  </pic:nvPicPr>
                  <pic:blipFill>
                    <a:blip r:embed="rId35"/>
                    <a:stretch>
                      <a:fillRect/>
                    </a:stretch>
                  </pic:blipFill>
                  <pic:spPr>
                    <a:xfrm>
                      <a:off x="0" y="0"/>
                      <a:ext cx="4490196" cy="2291715"/>
                    </a:xfrm>
                    <a:prstGeom prst="rect">
                      <a:avLst/>
                    </a:prstGeom>
                  </pic:spPr>
                </pic:pic>
              </a:graphicData>
            </a:graphic>
          </wp:inline>
        </w:drawing>
      </w:r>
    </w:p>
    <w:p w14:paraId="2E6AF044" w14:textId="77777777" w:rsidR="005107B1" w:rsidRPr="00A00709" w:rsidRDefault="005107B1" w:rsidP="005107B1">
      <w:pPr>
        <w:rPr>
          <w:w w:val="95"/>
        </w:rPr>
        <w:sectPr w:rsidR="005107B1" w:rsidRPr="00A00709">
          <w:headerReference w:type="default" r:id="rId36"/>
          <w:footerReference w:type="default" r:id="rId37"/>
          <w:pgSz w:w="11910" w:h="16840"/>
          <w:pgMar w:top="1134" w:right="850" w:bottom="1134" w:left="850" w:header="560" w:footer="978" w:gutter="0"/>
          <w:cols w:space="720"/>
        </w:sectPr>
      </w:pPr>
    </w:p>
    <w:tbl>
      <w:tblPr>
        <w:tblpPr w:leftFromText="180" w:rightFromText="180" w:vertAnchor="page" w:horzAnchor="margin" w:tblpY="138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0"/>
      </w:tblGrid>
      <w:tr w:rsidR="005107B1" w14:paraId="32A5AAD3" w14:textId="77777777" w:rsidTr="005107B1">
        <w:trPr>
          <w:trHeight w:val="291"/>
        </w:trPr>
        <w:tc>
          <w:tcPr>
            <w:tcW w:w="9910" w:type="dxa"/>
            <w:shd w:val="clear" w:color="auto" w:fill="365F91" w:themeFill="accent1" w:themeFillShade="BF"/>
            <w:vAlign w:val="center"/>
          </w:tcPr>
          <w:p w14:paraId="2F142394" w14:textId="77777777" w:rsidR="005107B1" w:rsidRDefault="005107B1" w:rsidP="005107B1">
            <w:r w:rsidRPr="00A00709">
              <w:lastRenderedPageBreak/>
              <w:t>Brief description of the role of the grinder.</w:t>
            </w:r>
          </w:p>
        </w:tc>
      </w:tr>
      <w:tr w:rsidR="005107B1" w14:paraId="7BB7706F" w14:textId="77777777" w:rsidTr="005107B1">
        <w:trPr>
          <w:trHeight w:val="483"/>
        </w:trPr>
        <w:tc>
          <w:tcPr>
            <w:tcW w:w="9910" w:type="dxa"/>
            <w:shd w:val="clear" w:color="auto" w:fill="95B3D7" w:themeFill="accent1" w:themeFillTint="99"/>
            <w:vAlign w:val="center"/>
          </w:tcPr>
          <w:p w14:paraId="18973420" w14:textId="77777777" w:rsidR="005107B1" w:rsidRDefault="005107B1" w:rsidP="005107B1">
            <w:pPr>
              <w:rPr>
                <w:lang w:eastAsia="zh-CN"/>
              </w:rPr>
            </w:pPr>
            <w:r w:rsidRPr="00A00709">
              <w:rPr>
                <w:lang w:eastAsia="zh-CN"/>
              </w:rPr>
              <w:t>Grinding the coffee beans to produce a uniform coarse and fine coffee powder.</w:t>
            </w:r>
          </w:p>
        </w:tc>
      </w:tr>
    </w:tbl>
    <w:p w14:paraId="5755E54F" w14:textId="77777777" w:rsidR="005107B1" w:rsidRDefault="005107B1" w:rsidP="005107B1">
      <w:pPr>
        <w:rPr>
          <w:rFonts w:eastAsiaTheme="minorEastAsia"/>
          <w:sz w:val="20"/>
          <w:lang w:eastAsia="zh-CN"/>
        </w:rPr>
      </w:pPr>
    </w:p>
    <w:p w14:paraId="18F73628" w14:textId="77777777" w:rsidR="005107B1" w:rsidRDefault="005107B1" w:rsidP="005107B1">
      <w:pPr>
        <w:rPr>
          <w:rFonts w:eastAsiaTheme="minorEastAsia"/>
          <w:sz w:val="20"/>
          <w:lang w:eastAsia="zh-CN"/>
        </w:rPr>
      </w:pPr>
    </w:p>
    <w:p w14:paraId="200159F8" w14:textId="77777777" w:rsidR="005107B1" w:rsidRDefault="005107B1" w:rsidP="005107B1">
      <w:pPr>
        <w:rPr>
          <w:rFonts w:eastAsiaTheme="minorEastAsia"/>
          <w:sz w:val="20"/>
          <w:lang w:eastAsia="zh-CN"/>
        </w:rPr>
      </w:pPr>
    </w:p>
    <w:p w14:paraId="13B5B5D4" w14:textId="77777777" w:rsidR="005107B1" w:rsidRPr="005107B1" w:rsidRDefault="005107B1" w:rsidP="005107B1">
      <w:pPr>
        <w:rPr>
          <w:rFonts w:eastAsiaTheme="minorEastAsia"/>
          <w:sz w:val="20"/>
          <w:lang w:eastAsia="zh-CN"/>
        </w:rPr>
      </w:pPr>
    </w:p>
    <w:tbl>
      <w:tblPr>
        <w:tblW w:w="9910" w:type="dxa"/>
        <w:tblInd w:w="-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0"/>
      </w:tblGrid>
      <w:tr w:rsidR="005107B1" w14:paraId="78A3A6CD" w14:textId="77777777" w:rsidTr="00F2417B">
        <w:trPr>
          <w:trHeight w:val="300"/>
        </w:trPr>
        <w:tc>
          <w:tcPr>
            <w:tcW w:w="9910" w:type="dxa"/>
            <w:shd w:val="clear" w:color="auto" w:fill="365F91" w:themeFill="accent1" w:themeFillShade="BF"/>
          </w:tcPr>
          <w:p w14:paraId="154AFB9E" w14:textId="77777777" w:rsidR="005107B1" w:rsidRDefault="005107B1" w:rsidP="00F2417B">
            <w:r w:rsidRPr="00A00709">
              <w:t>A brief description of the thickness of coffee powder:</w:t>
            </w:r>
          </w:p>
        </w:tc>
      </w:tr>
      <w:tr w:rsidR="005107B1" w14:paraId="57C3764A" w14:textId="77777777" w:rsidTr="00F2417B">
        <w:trPr>
          <w:trHeight w:val="1611"/>
        </w:trPr>
        <w:tc>
          <w:tcPr>
            <w:tcW w:w="9910" w:type="dxa"/>
            <w:shd w:val="clear" w:color="auto" w:fill="95B3D7" w:themeFill="accent1" w:themeFillTint="99"/>
          </w:tcPr>
          <w:p w14:paraId="3942EE79" w14:textId="77777777" w:rsidR="005107B1" w:rsidRDefault="005107B1" w:rsidP="00F2417B">
            <w:pPr>
              <w:rPr>
                <w:lang w:eastAsia="zh-CN"/>
              </w:rPr>
            </w:pPr>
            <w:r w:rsidRPr="00A00709">
              <w:rPr>
                <w:color w:val="000000" w:themeColor="text1"/>
                <w:shd w:val="clear" w:color="auto" w:fill="95B3D7" w:themeFill="accent1" w:themeFillTint="99"/>
                <w:lang w:eastAsia="zh-CN"/>
              </w:rPr>
              <w:t>Generally speaking, the coarser the ground (coffee powder), the shorter the extraction time, the finer the ground (coffee powder), the longer the extraction time, the grinding thickness of coffee beans will also affect the taste, under the premise of consistent objective conditions, generally speaking, the finer the ground, the more obvious the bitter taste of coffee, relatively will cover up other rich taste of coffee, the coarser the ground, the heavier the sour taste. Too much acidity can make coffee difficult to taste, so you can also fine-tune the grinder to bring out some of the coffee's unique flavor. However, this adjustment should be a moderate fine-tuning based on the grinding degree corresponding to the appliance.</w:t>
            </w:r>
          </w:p>
        </w:tc>
      </w:tr>
    </w:tbl>
    <w:p w14:paraId="15514E70" w14:textId="77777777" w:rsidR="005107B1" w:rsidRDefault="005107B1" w:rsidP="005107B1">
      <w:pPr>
        <w:rPr>
          <w:b/>
          <w:bCs/>
          <w:w w:val="95"/>
        </w:rPr>
      </w:pPr>
    </w:p>
    <w:p w14:paraId="4853CBE4" w14:textId="0CD67CBC" w:rsidR="00C85ABD" w:rsidRPr="005107B1" w:rsidRDefault="00961E4D" w:rsidP="005107B1">
      <w:pPr>
        <w:rPr>
          <w:b/>
          <w:bCs/>
        </w:rPr>
      </w:pPr>
      <w:r w:rsidRPr="005107B1">
        <w:rPr>
          <w:b/>
          <w:bCs/>
          <w:w w:val="95"/>
        </w:rPr>
        <w:t>Calibration</w:t>
      </w:r>
      <w:r w:rsidRPr="005107B1">
        <w:rPr>
          <w:b/>
          <w:bCs/>
          <w:spacing w:val="-2"/>
          <w:w w:val="95"/>
        </w:rPr>
        <w:t xml:space="preserve"> </w:t>
      </w:r>
      <w:r w:rsidRPr="005107B1">
        <w:rPr>
          <w:b/>
          <w:bCs/>
          <w:w w:val="95"/>
        </w:rPr>
        <w:t>of</w:t>
      </w:r>
      <w:r w:rsidRPr="005107B1">
        <w:rPr>
          <w:b/>
          <w:bCs/>
          <w:spacing w:val="-2"/>
          <w:w w:val="95"/>
        </w:rPr>
        <w:t xml:space="preserve"> </w:t>
      </w:r>
      <w:r w:rsidRPr="005107B1">
        <w:rPr>
          <w:b/>
          <w:bCs/>
          <w:w w:val="95"/>
        </w:rPr>
        <w:t>the</w:t>
      </w:r>
      <w:r w:rsidRPr="005107B1">
        <w:rPr>
          <w:b/>
          <w:bCs/>
          <w:spacing w:val="-2"/>
          <w:w w:val="95"/>
        </w:rPr>
        <w:t xml:space="preserve"> </w:t>
      </w:r>
      <w:r w:rsidRPr="005107B1">
        <w:rPr>
          <w:b/>
          <w:bCs/>
          <w:w w:val="95"/>
        </w:rPr>
        <w:t>grinder</w:t>
      </w:r>
      <w:r w:rsidRPr="005107B1">
        <w:rPr>
          <w:b/>
          <w:bCs/>
          <w:spacing w:val="-1"/>
          <w:w w:val="95"/>
        </w:rPr>
        <w:t xml:space="preserve"> </w:t>
      </w:r>
      <w:r w:rsidRPr="005107B1">
        <w:rPr>
          <w:b/>
          <w:bCs/>
          <w:w w:val="95"/>
        </w:rPr>
        <w:t>process</w:t>
      </w:r>
      <w:r w:rsidR="004866D0">
        <w:rPr>
          <w:b/>
          <w:bCs/>
          <w:w w:val="95"/>
        </w:rPr>
        <w:t>:</w:t>
      </w:r>
    </w:p>
    <w:p w14:paraId="51C1CD1B" w14:textId="65B2A0ED" w:rsidR="00C85ABD" w:rsidRDefault="00961E4D" w:rsidP="005107B1">
      <w:r>
        <w:rPr>
          <w:w w:val="95"/>
        </w:rPr>
        <w:t>Step</w:t>
      </w:r>
      <w:r>
        <w:rPr>
          <w:spacing w:val="-20"/>
          <w:w w:val="95"/>
        </w:rPr>
        <w:t xml:space="preserve"> </w:t>
      </w:r>
      <w:r>
        <w:rPr>
          <w:w w:val="95"/>
        </w:rPr>
        <w:t>1</w:t>
      </w:r>
      <w:r w:rsidR="005107B1">
        <w:rPr>
          <w:w w:val="95"/>
        </w:rPr>
        <w:t>:</w:t>
      </w:r>
      <w:r>
        <w:t xml:space="preserve"> </w:t>
      </w:r>
      <w:r w:rsidR="005107B1">
        <w:rPr>
          <w:noProof/>
        </w:rPr>
        <w:drawing>
          <wp:inline distT="0" distB="0" distL="0" distR="0" wp14:anchorId="5B5673DE" wp14:editId="1EA7EB09">
            <wp:extent cx="3340100" cy="482600"/>
            <wp:effectExtent l="0" t="0" r="0" b="0"/>
            <wp:docPr id="1794315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15335" name="图片 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340272" cy="482625"/>
                    </a:xfrm>
                    <a:prstGeom prst="rect">
                      <a:avLst/>
                    </a:prstGeom>
                  </pic:spPr>
                </pic:pic>
              </a:graphicData>
            </a:graphic>
          </wp:inline>
        </w:drawing>
      </w:r>
    </w:p>
    <w:p w14:paraId="12E67880" w14:textId="34536D79" w:rsidR="00C85ABD" w:rsidRDefault="00961E4D" w:rsidP="005107B1">
      <w:pPr>
        <w:rPr>
          <w:sz w:val="25"/>
        </w:rPr>
      </w:pPr>
      <w:r>
        <w:rPr>
          <w:w w:val="95"/>
          <w:szCs w:val="22"/>
        </w:rPr>
        <w:t xml:space="preserve">Click on the button shown in the image and enter the password "2020" to access the machine's </w:t>
      </w:r>
      <w:proofErr w:type="gramStart"/>
      <w:r>
        <w:rPr>
          <w:w w:val="95"/>
          <w:szCs w:val="22"/>
        </w:rPr>
        <w:t>maintenance</w:t>
      </w:r>
      <w:r w:rsidR="004866D0">
        <w:rPr>
          <w:w w:val="95"/>
          <w:szCs w:val="22"/>
        </w:rPr>
        <w:t>;</w:t>
      </w:r>
      <w:proofErr w:type="gramEnd"/>
    </w:p>
    <w:p w14:paraId="2EA98B5C" w14:textId="77777777" w:rsidR="00C85ABD" w:rsidRDefault="00961E4D" w:rsidP="005107B1">
      <w:r>
        <w:rPr>
          <w:noProof/>
        </w:rPr>
        <w:drawing>
          <wp:inline distT="0" distB="0" distL="0" distR="0" wp14:anchorId="08FD7CE5" wp14:editId="7FAD0FC4">
            <wp:extent cx="3253740" cy="3721735"/>
            <wp:effectExtent l="0" t="0" r="10160" b="1206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254364" cy="3722019"/>
                    </a:xfrm>
                    <a:prstGeom prst="rect">
                      <a:avLst/>
                    </a:prstGeom>
                  </pic:spPr>
                </pic:pic>
              </a:graphicData>
            </a:graphic>
          </wp:inline>
        </w:drawing>
      </w:r>
    </w:p>
    <w:p w14:paraId="39541F7D" w14:textId="77777777" w:rsidR="00C85ABD" w:rsidRDefault="00C85ABD" w:rsidP="005107B1">
      <w:pPr>
        <w:rPr>
          <w:w w:val="95"/>
        </w:rPr>
      </w:pPr>
    </w:p>
    <w:p w14:paraId="455A360E" w14:textId="77777777" w:rsidR="005107B1" w:rsidRDefault="005107B1" w:rsidP="005107B1">
      <w:pPr>
        <w:rPr>
          <w:w w:val="95"/>
        </w:rPr>
      </w:pPr>
    </w:p>
    <w:p w14:paraId="7E9E8CE1" w14:textId="77777777" w:rsidR="005107B1" w:rsidRDefault="005107B1" w:rsidP="005107B1">
      <w:pPr>
        <w:rPr>
          <w:w w:val="95"/>
        </w:rPr>
      </w:pPr>
    </w:p>
    <w:p w14:paraId="5592FD3A" w14:textId="77777777" w:rsidR="005107B1" w:rsidRDefault="005107B1" w:rsidP="005107B1">
      <w:pPr>
        <w:rPr>
          <w:w w:val="95"/>
        </w:rPr>
      </w:pPr>
    </w:p>
    <w:p w14:paraId="1CF2A058" w14:textId="77777777" w:rsidR="005107B1" w:rsidRDefault="005107B1" w:rsidP="005107B1">
      <w:pPr>
        <w:rPr>
          <w:w w:val="95"/>
        </w:rPr>
      </w:pPr>
    </w:p>
    <w:p w14:paraId="6B48DACB" w14:textId="77777777" w:rsidR="00C85ABD" w:rsidRDefault="00961E4D" w:rsidP="005107B1">
      <w:r>
        <w:rPr>
          <w:w w:val="95"/>
        </w:rPr>
        <w:lastRenderedPageBreak/>
        <w:t>Step</w:t>
      </w:r>
      <w:r>
        <w:rPr>
          <w:spacing w:val="-11"/>
          <w:w w:val="95"/>
          <w:lang w:eastAsia="zh-CN"/>
        </w:rPr>
        <w:t>2</w:t>
      </w:r>
      <w:r>
        <w:rPr>
          <w:w w:val="95"/>
        </w:rPr>
        <w:t>.</w:t>
      </w:r>
      <w:r>
        <w:t xml:space="preserve"> </w:t>
      </w:r>
    </w:p>
    <w:p w14:paraId="16C7A769" w14:textId="1B7BFAC3" w:rsidR="00C85ABD" w:rsidRPr="005107B1" w:rsidRDefault="00961E4D" w:rsidP="005107B1">
      <w:pPr>
        <w:rPr>
          <w:w w:val="95"/>
          <w:szCs w:val="22"/>
        </w:rPr>
      </w:pPr>
      <w:r>
        <w:rPr>
          <w:w w:val="95"/>
          <w:szCs w:val="22"/>
        </w:rPr>
        <w:t xml:space="preserve">Gently pull out the powder outlet of the grinder (grasp the outlet and pull it out </w:t>
      </w:r>
      <w:proofErr w:type="gramStart"/>
      <w:r>
        <w:rPr>
          <w:w w:val="95"/>
          <w:szCs w:val="22"/>
        </w:rPr>
        <w:t>gently</w:t>
      </w:r>
      <w:r w:rsidR="004866D0">
        <w:rPr>
          <w:w w:val="95"/>
          <w:szCs w:val="22"/>
        </w:rPr>
        <w:t>;</w:t>
      </w:r>
      <w:proofErr w:type="gramEnd"/>
    </w:p>
    <w:p w14:paraId="046E1BC0" w14:textId="77777777" w:rsidR="00C85ABD" w:rsidRDefault="00961E4D" w:rsidP="005107B1">
      <w:pPr>
        <w:rPr>
          <w:sz w:val="20"/>
        </w:rPr>
      </w:pPr>
      <w:r>
        <w:rPr>
          <w:noProof/>
        </w:rPr>
        <w:drawing>
          <wp:inline distT="0" distB="0" distL="0" distR="0" wp14:anchorId="2D42C359" wp14:editId="754CEB98">
            <wp:extent cx="4754880" cy="3348355"/>
            <wp:effectExtent l="0" t="0" r="7620" b="444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755060" cy="3348634"/>
                    </a:xfrm>
                    <a:prstGeom prst="rect">
                      <a:avLst/>
                    </a:prstGeom>
                  </pic:spPr>
                </pic:pic>
              </a:graphicData>
            </a:graphic>
          </wp:inline>
        </w:drawing>
      </w:r>
    </w:p>
    <w:p w14:paraId="0F2B357F" w14:textId="77777777" w:rsidR="00C85ABD" w:rsidRDefault="00C85ABD" w:rsidP="005107B1">
      <w:pPr>
        <w:rPr>
          <w:sz w:val="20"/>
        </w:rPr>
      </w:pPr>
    </w:p>
    <w:p w14:paraId="04B2E793" w14:textId="5E6AA2E1" w:rsidR="005107B1" w:rsidRDefault="00961E4D" w:rsidP="005107B1">
      <w:pPr>
        <w:rPr>
          <w:w w:val="95"/>
        </w:rPr>
      </w:pPr>
      <w:r>
        <w:rPr>
          <w:w w:val="95"/>
        </w:rPr>
        <w:t>Step</w:t>
      </w:r>
      <w:r>
        <w:rPr>
          <w:w w:val="95"/>
          <w:lang w:eastAsia="zh-CN"/>
        </w:rPr>
        <w:t>3</w:t>
      </w:r>
      <w:r>
        <w:rPr>
          <w:w w:val="95"/>
        </w:rPr>
        <w:t>.</w:t>
      </w:r>
    </w:p>
    <w:p w14:paraId="42E0422D" w14:textId="7BDE5DAC" w:rsidR="005107B1" w:rsidRDefault="00961E4D" w:rsidP="005107B1">
      <w:pPr>
        <w:rPr>
          <w:w w:val="95"/>
          <w:lang w:eastAsia="zh-CN"/>
        </w:rPr>
      </w:pPr>
      <w:r>
        <w:rPr>
          <w:w w:val="95"/>
          <w:lang w:eastAsia="zh-CN"/>
        </w:rPr>
        <w:t>Click on ‘Test</w:t>
      </w:r>
      <w:proofErr w:type="gramStart"/>
      <w:r>
        <w:rPr>
          <w:w w:val="95"/>
          <w:lang w:eastAsia="zh-CN"/>
        </w:rPr>
        <w:t>’  then</w:t>
      </w:r>
      <w:proofErr w:type="gramEnd"/>
      <w:r>
        <w:rPr>
          <w:w w:val="95"/>
          <w:lang w:eastAsia="zh-CN"/>
        </w:rPr>
        <w:t xml:space="preserve"> Calibration</w:t>
      </w:r>
      <w:r w:rsidR="004866D0">
        <w:rPr>
          <w:w w:val="95"/>
          <w:lang w:eastAsia="zh-CN"/>
        </w:rPr>
        <w:t>,</w:t>
      </w:r>
    </w:p>
    <w:p w14:paraId="79BAA20A" w14:textId="5940BFD9" w:rsidR="00C85ABD" w:rsidRPr="005107B1" w:rsidRDefault="00846914" w:rsidP="005107B1">
      <w:pPr>
        <w:rPr>
          <w:w w:val="95"/>
        </w:rPr>
      </w:pPr>
      <w:r>
        <w:rPr>
          <w:noProof/>
        </w:rPr>
        <mc:AlternateContent>
          <mc:Choice Requires="wps">
            <w:drawing>
              <wp:anchor distT="0" distB="0" distL="114300" distR="114300" simplePos="0" relativeHeight="251898880" behindDoc="0" locked="0" layoutInCell="1" allowOverlap="1" wp14:anchorId="240CC4E5" wp14:editId="0DA3DE16">
                <wp:simplePos x="0" y="0"/>
                <wp:positionH relativeFrom="column">
                  <wp:posOffset>1143635</wp:posOffset>
                </wp:positionH>
                <wp:positionV relativeFrom="paragraph">
                  <wp:posOffset>2011680</wp:posOffset>
                </wp:positionV>
                <wp:extent cx="628650" cy="196850"/>
                <wp:effectExtent l="0" t="0" r="19050" b="12700"/>
                <wp:wrapNone/>
                <wp:docPr id="1996337754" name="矩形 3"/>
                <wp:cNvGraphicFramePr/>
                <a:graphic xmlns:a="http://schemas.openxmlformats.org/drawingml/2006/main">
                  <a:graphicData uri="http://schemas.microsoft.com/office/word/2010/wordprocessingShape">
                    <wps:wsp>
                      <wps:cNvSpPr/>
                      <wps:spPr>
                        <a:xfrm>
                          <a:off x="0" y="0"/>
                          <a:ext cx="628650" cy="1968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E6D90" id="矩形 3" o:spid="_x0000_s1026" style="position:absolute;left:0;text-align:left;margin-left:90.05pt;margin-top:158.4pt;width:49.5pt;height:15.5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" filled="f" strokecolor="red" strokeweight="2pt"/>
            </w:pict>
          </mc:Fallback>
        </mc:AlternateContent>
      </w:r>
      <w:r>
        <w:rPr>
          <w:noProof/>
        </w:rPr>
        <mc:AlternateContent>
          <mc:Choice Requires="wps">
            <w:drawing>
              <wp:anchor distT="0" distB="0" distL="114300" distR="114300" simplePos="0" relativeHeight="251897856" behindDoc="0" locked="0" layoutInCell="1" allowOverlap="1" wp14:anchorId="14248535" wp14:editId="766B0D23">
                <wp:simplePos x="0" y="0"/>
                <wp:positionH relativeFrom="column">
                  <wp:posOffset>622935</wp:posOffset>
                </wp:positionH>
                <wp:positionV relativeFrom="paragraph">
                  <wp:posOffset>2792730</wp:posOffset>
                </wp:positionV>
                <wp:extent cx="571500" cy="266700"/>
                <wp:effectExtent l="0" t="0" r="19050" b="19050"/>
                <wp:wrapNone/>
                <wp:docPr id="682694731" name="矩形 2"/>
                <wp:cNvGraphicFramePr/>
                <a:graphic xmlns:a="http://schemas.openxmlformats.org/drawingml/2006/main">
                  <a:graphicData uri="http://schemas.microsoft.com/office/word/2010/wordprocessingShape">
                    <wps:wsp>
                      <wps:cNvSpPr/>
                      <wps:spPr>
                        <a:xfrm>
                          <a:off x="0" y="0"/>
                          <a:ext cx="571500" cy="266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E7B24D" id="矩形 2" o:spid="_x0000_s1026" style="position:absolute;left:0;text-align:left;margin-left:49.05pt;margin-top:219.9pt;width:45pt;height:21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" filled="f" strokecolor="red" strokeweight="2pt"/>
            </w:pict>
          </mc:Fallback>
        </mc:AlternateContent>
      </w:r>
      <w:r w:rsidR="00961E4D">
        <w:t xml:space="preserve"> </w:t>
      </w:r>
      <w:r w:rsidR="00961E4D">
        <w:rPr>
          <w:noProof/>
        </w:rPr>
        <w:drawing>
          <wp:inline distT="0" distB="0" distL="0" distR="0" wp14:anchorId="22F72440" wp14:editId="3B05D4CB">
            <wp:extent cx="1988531" cy="3536894"/>
            <wp:effectExtent l="0" t="0" r="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88531" cy="3536894"/>
                    </a:xfrm>
                    <a:prstGeom prst="rect">
                      <a:avLst/>
                    </a:prstGeom>
                    <a:noFill/>
                    <a:ln>
                      <a:noFill/>
                    </a:ln>
                  </pic:spPr>
                </pic:pic>
              </a:graphicData>
            </a:graphic>
          </wp:inline>
        </w:drawing>
      </w:r>
    </w:p>
    <w:p w14:paraId="48612E71" w14:textId="77777777" w:rsidR="005107B1" w:rsidRDefault="005107B1" w:rsidP="005107B1"/>
    <w:p w14:paraId="485AE6D3" w14:textId="77777777" w:rsidR="005107B1" w:rsidRDefault="005107B1" w:rsidP="005107B1"/>
    <w:p w14:paraId="1943E173" w14:textId="77777777" w:rsidR="005107B1" w:rsidRDefault="005107B1" w:rsidP="005107B1"/>
    <w:p w14:paraId="38C7CC10" w14:textId="77777777" w:rsidR="005107B1" w:rsidRDefault="005107B1" w:rsidP="005107B1"/>
    <w:p w14:paraId="10A2F0F7" w14:textId="05C79705" w:rsidR="005107B1" w:rsidRDefault="005107B1" w:rsidP="005107B1">
      <w:r w:rsidRPr="005107B1">
        <w:lastRenderedPageBreak/>
        <w:t xml:space="preserve">And then we go to this </w:t>
      </w:r>
      <w:proofErr w:type="gramStart"/>
      <w:r w:rsidRPr="005107B1">
        <w:t>screen</w:t>
      </w:r>
      <w:r w:rsidR="004866D0">
        <w:t>;</w:t>
      </w:r>
      <w:proofErr w:type="gramEnd"/>
    </w:p>
    <w:p w14:paraId="5D9D6F2A" w14:textId="65992CA7" w:rsidR="00C85ABD" w:rsidRPr="005107B1" w:rsidRDefault="00846914" w:rsidP="005107B1">
      <w:r>
        <w:rPr>
          <w:noProof/>
        </w:rPr>
        <w:drawing>
          <wp:inline distT="0" distB="0" distL="0" distR="0" wp14:anchorId="4052FCE0" wp14:editId="4ABC0108">
            <wp:extent cx="4124325" cy="3695700"/>
            <wp:effectExtent l="0" t="0" r="9525" b="0"/>
            <wp:docPr id="194322288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22880" name="图片 1" descr="图形用户界面, 应用程序&#10;&#10;描述已自动生成"/>
                    <pic:cNvPicPr/>
                  </pic:nvPicPr>
                  <pic:blipFill>
                    <a:blip r:embed="rId41"/>
                    <a:stretch>
                      <a:fillRect/>
                    </a:stretch>
                  </pic:blipFill>
                  <pic:spPr>
                    <a:xfrm>
                      <a:off x="0" y="0"/>
                      <a:ext cx="4124325" cy="3695700"/>
                    </a:xfrm>
                    <a:prstGeom prst="rect">
                      <a:avLst/>
                    </a:prstGeom>
                  </pic:spPr>
                </pic:pic>
              </a:graphicData>
            </a:graphic>
          </wp:inline>
        </w:drawing>
      </w:r>
    </w:p>
    <w:p w14:paraId="5D07C2E8" w14:textId="77777777" w:rsidR="00846914" w:rsidRDefault="00846914" w:rsidP="005107B1">
      <w:pPr>
        <w:rPr>
          <w:w w:val="95"/>
        </w:rPr>
      </w:pPr>
    </w:p>
    <w:p w14:paraId="7BBE8B46" w14:textId="57A7D79F" w:rsidR="00C85ABD" w:rsidRDefault="00961E4D" w:rsidP="005107B1">
      <w:r>
        <w:rPr>
          <w:w w:val="95"/>
        </w:rPr>
        <w:t>Step</w:t>
      </w:r>
      <w:r>
        <w:rPr>
          <w:spacing w:val="-11"/>
          <w:w w:val="95"/>
        </w:rPr>
        <w:t xml:space="preserve"> </w:t>
      </w:r>
      <w:r>
        <w:rPr>
          <w:w w:val="95"/>
        </w:rPr>
        <w:t>four.</w:t>
      </w:r>
      <w:r>
        <w:t xml:space="preserve"> </w:t>
      </w:r>
    </w:p>
    <w:p w14:paraId="57F207A5" w14:textId="08B8E680" w:rsidR="00C85ABD" w:rsidRDefault="00961E4D" w:rsidP="005107B1">
      <w:r>
        <w:rPr>
          <w:w w:val="95"/>
        </w:rPr>
        <w:t>How</w:t>
      </w:r>
      <w:r>
        <w:rPr>
          <w:spacing w:val="-10"/>
          <w:w w:val="95"/>
        </w:rPr>
        <w:t xml:space="preserve"> </w:t>
      </w:r>
      <w:r>
        <w:rPr>
          <w:w w:val="95"/>
        </w:rPr>
        <w:t>to</w:t>
      </w:r>
      <w:r>
        <w:rPr>
          <w:spacing w:val="-9"/>
          <w:w w:val="95"/>
        </w:rPr>
        <w:t xml:space="preserve"> </w:t>
      </w:r>
      <w:r>
        <w:rPr>
          <w:w w:val="95"/>
        </w:rPr>
        <w:t>use</w:t>
      </w:r>
      <w:r>
        <w:rPr>
          <w:spacing w:val="-9"/>
          <w:w w:val="95"/>
        </w:rPr>
        <w:t xml:space="preserve"> </w:t>
      </w:r>
      <w:r>
        <w:rPr>
          <w:w w:val="95"/>
        </w:rPr>
        <w:t>the</w:t>
      </w:r>
      <w:r>
        <w:rPr>
          <w:spacing w:val="-9"/>
          <w:w w:val="95"/>
        </w:rPr>
        <w:t xml:space="preserve"> </w:t>
      </w:r>
      <w:r>
        <w:rPr>
          <w:w w:val="95"/>
        </w:rPr>
        <w:t>grinder</w:t>
      </w:r>
      <w:r>
        <w:rPr>
          <w:spacing w:val="-9"/>
          <w:w w:val="95"/>
        </w:rPr>
        <w:t xml:space="preserve"> </w:t>
      </w:r>
      <w:r>
        <w:rPr>
          <w:w w:val="95"/>
        </w:rPr>
        <w:t>coarse</w:t>
      </w:r>
      <w:r>
        <w:rPr>
          <w:spacing w:val="-9"/>
          <w:w w:val="95"/>
        </w:rPr>
        <w:t xml:space="preserve"> </w:t>
      </w:r>
      <w:r>
        <w:rPr>
          <w:w w:val="95"/>
        </w:rPr>
        <w:t>and</w:t>
      </w:r>
      <w:r>
        <w:rPr>
          <w:spacing w:val="-9"/>
          <w:w w:val="95"/>
        </w:rPr>
        <w:t xml:space="preserve"> </w:t>
      </w:r>
      <w:r>
        <w:rPr>
          <w:w w:val="95"/>
        </w:rPr>
        <w:t>fine</w:t>
      </w:r>
      <w:r>
        <w:rPr>
          <w:spacing w:val="-9"/>
          <w:w w:val="95"/>
        </w:rPr>
        <w:t xml:space="preserve"> </w:t>
      </w:r>
      <w:proofErr w:type="gramStart"/>
      <w:r>
        <w:rPr>
          <w:w w:val="95"/>
        </w:rPr>
        <w:t>regulator</w:t>
      </w:r>
      <w:r w:rsidR="004866D0">
        <w:t>;</w:t>
      </w:r>
      <w:proofErr w:type="gramEnd"/>
    </w:p>
    <w:tbl>
      <w:tblPr>
        <w:tblW w:w="9910" w:type="dxa"/>
        <w:tblInd w:w="-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0"/>
      </w:tblGrid>
      <w:tr w:rsidR="005107B1" w14:paraId="488A68A3" w14:textId="77777777" w:rsidTr="00F2417B">
        <w:trPr>
          <w:trHeight w:val="255"/>
        </w:trPr>
        <w:tc>
          <w:tcPr>
            <w:tcW w:w="9910" w:type="dxa"/>
            <w:shd w:val="clear" w:color="auto" w:fill="365F91" w:themeFill="accent1" w:themeFillShade="BF"/>
          </w:tcPr>
          <w:p w14:paraId="3FD77AAF" w14:textId="148CC0F3" w:rsidR="005107B1" w:rsidRPr="005107B1" w:rsidRDefault="005107B1" w:rsidP="005107B1">
            <w:r>
              <w:t>Use of the grinder coarseness regulator.</w:t>
            </w:r>
          </w:p>
        </w:tc>
      </w:tr>
      <w:tr w:rsidR="005107B1" w14:paraId="7762F891" w14:textId="77777777" w:rsidTr="00F2417B">
        <w:trPr>
          <w:trHeight w:val="1990"/>
        </w:trPr>
        <w:tc>
          <w:tcPr>
            <w:tcW w:w="9910" w:type="dxa"/>
            <w:shd w:val="clear" w:color="auto" w:fill="95B3D7" w:themeFill="accent1" w:themeFillTint="99"/>
          </w:tcPr>
          <w:p w14:paraId="17BBE99C" w14:textId="77777777" w:rsidR="005107B1" w:rsidRDefault="005107B1" w:rsidP="005107B1">
            <w:r>
              <w:rPr>
                <w:lang w:eastAsia="zh-CN"/>
              </w:rPr>
              <w:t>T</w:t>
            </w:r>
            <w:r>
              <w:t xml:space="preserve">he grinding fineness can be adjusted by rotating the grinding fineness adjustment knob. Clockwise rotation will result in finer coffee grounds, while counterclockwise rotation will make the coffee grounds </w:t>
            </w:r>
            <w:proofErr w:type="gramStart"/>
            <w:r>
              <w:t>coarser</w:t>
            </w:r>
            <w:proofErr w:type="gramEnd"/>
            <w:r>
              <w:t>.</w:t>
            </w:r>
          </w:p>
          <w:p w14:paraId="1EFDD58C" w14:textId="77777777" w:rsidR="005107B1" w:rsidRDefault="005107B1" w:rsidP="005107B1">
            <w:r>
              <w:t xml:space="preserve">If the coffee flow is too slow (intermittent flow), it indicates that the coffee grounds are too fine. In this case, you need to rotate the grinding fineness adjustment knob counterclockwise to make the coffee grounds </w:t>
            </w:r>
            <w:proofErr w:type="gramStart"/>
            <w:r>
              <w:t>coarser</w:t>
            </w:r>
            <w:proofErr w:type="gramEnd"/>
            <w:r>
              <w:t>. If the coffee flow is too fast, it means that the coffee grounds are too coarse. In this case, you need to rotate the grinding fineness adjustment knob clockwise to make the coffee grounds finer.</w:t>
            </w:r>
          </w:p>
          <w:p w14:paraId="7C4B7F63" w14:textId="3C15FC8D" w:rsidR="005107B1" w:rsidRPr="005107B1" w:rsidRDefault="005107B1" w:rsidP="005107B1">
            <w:r>
              <w:t>Adjust the grinding fineness adjustment knob based on the flow speed of the Italian espresso coffee product.</w:t>
            </w:r>
          </w:p>
        </w:tc>
      </w:tr>
    </w:tbl>
    <w:p w14:paraId="235C614A" w14:textId="77777777" w:rsidR="00846914" w:rsidRDefault="00846914" w:rsidP="005107B1">
      <w:pPr>
        <w:rPr>
          <w:spacing w:val="-1"/>
          <w:w w:val="95"/>
        </w:rPr>
      </w:pPr>
    </w:p>
    <w:p w14:paraId="561BA9D4" w14:textId="77777777" w:rsidR="00846914" w:rsidRDefault="00846914" w:rsidP="005107B1">
      <w:pPr>
        <w:rPr>
          <w:spacing w:val="-1"/>
          <w:w w:val="95"/>
        </w:rPr>
      </w:pPr>
    </w:p>
    <w:p w14:paraId="37EC3EE3" w14:textId="77777777" w:rsidR="00846914" w:rsidRDefault="00846914" w:rsidP="005107B1">
      <w:pPr>
        <w:rPr>
          <w:spacing w:val="-1"/>
          <w:w w:val="95"/>
        </w:rPr>
      </w:pPr>
    </w:p>
    <w:p w14:paraId="0386DF53" w14:textId="77777777" w:rsidR="00846914" w:rsidRDefault="00846914" w:rsidP="005107B1">
      <w:pPr>
        <w:rPr>
          <w:spacing w:val="-1"/>
          <w:w w:val="95"/>
        </w:rPr>
      </w:pPr>
    </w:p>
    <w:p w14:paraId="656E5244" w14:textId="77777777" w:rsidR="00846914" w:rsidRDefault="00846914" w:rsidP="005107B1">
      <w:pPr>
        <w:rPr>
          <w:spacing w:val="-1"/>
          <w:w w:val="95"/>
        </w:rPr>
      </w:pPr>
    </w:p>
    <w:p w14:paraId="224CE85C" w14:textId="77777777" w:rsidR="00846914" w:rsidRDefault="00846914" w:rsidP="005107B1">
      <w:pPr>
        <w:rPr>
          <w:spacing w:val="-1"/>
          <w:w w:val="95"/>
        </w:rPr>
      </w:pPr>
    </w:p>
    <w:p w14:paraId="32A95D28" w14:textId="77777777" w:rsidR="00846914" w:rsidRDefault="00846914" w:rsidP="005107B1">
      <w:pPr>
        <w:rPr>
          <w:spacing w:val="-1"/>
          <w:w w:val="95"/>
        </w:rPr>
      </w:pPr>
    </w:p>
    <w:p w14:paraId="3A9A9736" w14:textId="77777777" w:rsidR="00846914" w:rsidRDefault="00846914" w:rsidP="005107B1">
      <w:pPr>
        <w:rPr>
          <w:spacing w:val="-1"/>
          <w:w w:val="95"/>
        </w:rPr>
      </w:pPr>
    </w:p>
    <w:p w14:paraId="129082E9" w14:textId="3CE50FC4" w:rsidR="00C85ABD" w:rsidRPr="005107B1" w:rsidRDefault="00961E4D" w:rsidP="005107B1">
      <w:r>
        <w:rPr>
          <w:spacing w:val="-1"/>
          <w:w w:val="95"/>
        </w:rPr>
        <w:lastRenderedPageBreak/>
        <w:t>Grinder</w:t>
      </w:r>
      <w:r>
        <w:rPr>
          <w:spacing w:val="-19"/>
          <w:w w:val="95"/>
        </w:rPr>
        <w:t xml:space="preserve"> </w:t>
      </w:r>
      <w:r>
        <w:rPr>
          <w:w w:val="95"/>
        </w:rPr>
        <w:t>coarseness</w:t>
      </w:r>
      <w:r>
        <w:rPr>
          <w:spacing w:val="-21"/>
          <w:w w:val="95"/>
        </w:rPr>
        <w:t xml:space="preserve"> </w:t>
      </w:r>
      <w:r>
        <w:rPr>
          <w:w w:val="95"/>
        </w:rPr>
        <w:t>adjuster</w:t>
      </w:r>
      <w:r>
        <w:rPr>
          <w:spacing w:val="-20"/>
          <w:w w:val="95"/>
        </w:rPr>
        <w:t xml:space="preserve"> </w:t>
      </w:r>
      <w:proofErr w:type="gramStart"/>
      <w:r>
        <w:rPr>
          <w:w w:val="95"/>
        </w:rPr>
        <w:t>position</w:t>
      </w:r>
      <w:r w:rsidR="004866D0">
        <w:t>;</w:t>
      </w:r>
      <w:proofErr w:type="gramEnd"/>
    </w:p>
    <w:p w14:paraId="4CFADBF1" w14:textId="77777777" w:rsidR="00C85ABD" w:rsidRDefault="00961E4D" w:rsidP="005107B1">
      <w:pPr>
        <w:rPr>
          <w:sz w:val="20"/>
        </w:rPr>
      </w:pPr>
      <w:r>
        <w:rPr>
          <w:noProof/>
        </w:rPr>
        <w:drawing>
          <wp:inline distT="0" distB="0" distL="0" distR="0" wp14:anchorId="06761B52" wp14:editId="446F4703">
            <wp:extent cx="6260688" cy="3058886"/>
            <wp:effectExtent l="0" t="0" r="698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299114" cy="3077661"/>
                    </a:xfrm>
                    <a:prstGeom prst="rect">
                      <a:avLst/>
                    </a:prstGeom>
                  </pic:spPr>
                </pic:pic>
              </a:graphicData>
            </a:graphic>
          </wp:inline>
        </w:drawing>
      </w:r>
    </w:p>
    <w:p w14:paraId="65DD1553" w14:textId="77777777" w:rsidR="00C85ABD" w:rsidRDefault="00C85ABD" w:rsidP="005107B1">
      <w:pPr>
        <w:rPr>
          <w:sz w:val="20"/>
        </w:rPr>
        <w:sectPr w:rsidR="00C85ABD">
          <w:headerReference w:type="default" r:id="rId43"/>
          <w:footerReference w:type="default" r:id="rId44"/>
          <w:pgSz w:w="11910" w:h="16840"/>
          <w:pgMar w:top="1157" w:right="686" w:bottom="1157" w:left="629" w:header="560" w:footer="0" w:gutter="0"/>
          <w:cols w:space="720"/>
        </w:sectPr>
      </w:pPr>
    </w:p>
    <w:p w14:paraId="5176D587" w14:textId="46C5D839" w:rsidR="00C85ABD" w:rsidRPr="005107B1" w:rsidRDefault="00961E4D" w:rsidP="005107B1">
      <w:pPr>
        <w:rPr>
          <w:sz w:val="2"/>
        </w:rPr>
      </w:pPr>
      <w:r>
        <w:rPr>
          <w:spacing w:val="-3"/>
        </w:rPr>
        <w:lastRenderedPageBreak/>
        <w:t>Step</w:t>
      </w:r>
      <w:r>
        <w:rPr>
          <w:spacing w:val="-23"/>
        </w:rPr>
        <w:t xml:space="preserve"> </w:t>
      </w:r>
      <w:r>
        <w:rPr>
          <w:spacing w:val="-3"/>
        </w:rPr>
        <w:t>5.</w:t>
      </w:r>
      <w:r>
        <w:t xml:space="preserve"> </w:t>
      </w:r>
    </w:p>
    <w:p w14:paraId="7ECFAD35" w14:textId="5C1B699F" w:rsidR="00C85ABD" w:rsidRPr="005107B1" w:rsidRDefault="00961E4D" w:rsidP="005107B1">
      <w:r>
        <w:rPr>
          <w:w w:val="95"/>
        </w:rPr>
        <w:t>Take</w:t>
      </w:r>
      <w:r>
        <w:rPr>
          <w:spacing w:val="-5"/>
          <w:w w:val="95"/>
        </w:rPr>
        <w:t xml:space="preserve"> </w:t>
      </w:r>
      <w:r>
        <w:rPr>
          <w:w w:val="95"/>
        </w:rPr>
        <w:t>a</w:t>
      </w:r>
      <w:r>
        <w:rPr>
          <w:spacing w:val="-2"/>
          <w:w w:val="95"/>
        </w:rPr>
        <w:t xml:space="preserve"> </w:t>
      </w:r>
      <w:r>
        <w:rPr>
          <w:w w:val="95"/>
        </w:rPr>
        <w:t>clean</w:t>
      </w:r>
      <w:r>
        <w:rPr>
          <w:spacing w:val="-4"/>
          <w:w w:val="95"/>
        </w:rPr>
        <w:t xml:space="preserve"> </w:t>
      </w:r>
      <w:r>
        <w:rPr>
          <w:w w:val="95"/>
        </w:rPr>
        <w:t>paper</w:t>
      </w:r>
      <w:r>
        <w:rPr>
          <w:spacing w:val="-2"/>
          <w:w w:val="95"/>
        </w:rPr>
        <w:t xml:space="preserve"> </w:t>
      </w:r>
      <w:r>
        <w:rPr>
          <w:w w:val="95"/>
        </w:rPr>
        <w:t>cup</w:t>
      </w:r>
      <w:r>
        <w:rPr>
          <w:spacing w:val="-3"/>
          <w:w w:val="95"/>
        </w:rPr>
        <w:t xml:space="preserve"> </w:t>
      </w:r>
      <w:r>
        <w:rPr>
          <w:w w:val="95"/>
        </w:rPr>
        <w:t>and</w:t>
      </w:r>
      <w:r>
        <w:rPr>
          <w:spacing w:val="-4"/>
          <w:w w:val="95"/>
        </w:rPr>
        <w:t xml:space="preserve"> </w:t>
      </w:r>
      <w:r>
        <w:rPr>
          <w:w w:val="95"/>
        </w:rPr>
        <w:t>tare</w:t>
      </w:r>
      <w:r>
        <w:rPr>
          <w:spacing w:val="-4"/>
          <w:w w:val="95"/>
        </w:rPr>
        <w:t xml:space="preserve"> </w:t>
      </w:r>
      <w:r>
        <w:rPr>
          <w:w w:val="95"/>
        </w:rPr>
        <w:t>it</w:t>
      </w:r>
      <w:r>
        <w:rPr>
          <w:spacing w:val="-3"/>
          <w:w w:val="95"/>
        </w:rPr>
        <w:t xml:space="preserve"> </w:t>
      </w:r>
      <w:r>
        <w:rPr>
          <w:w w:val="95"/>
        </w:rPr>
        <w:t>on</w:t>
      </w:r>
      <w:r>
        <w:rPr>
          <w:spacing w:val="-4"/>
          <w:w w:val="95"/>
        </w:rPr>
        <w:t xml:space="preserve"> </w:t>
      </w:r>
      <w:r>
        <w:rPr>
          <w:w w:val="95"/>
        </w:rPr>
        <w:t>the</w:t>
      </w:r>
      <w:r>
        <w:rPr>
          <w:spacing w:val="-3"/>
          <w:w w:val="95"/>
        </w:rPr>
        <w:t xml:space="preserve"> </w:t>
      </w:r>
      <w:r>
        <w:rPr>
          <w:w w:val="95"/>
        </w:rPr>
        <w:t>electronic</w:t>
      </w:r>
      <w:r>
        <w:rPr>
          <w:spacing w:val="-4"/>
          <w:w w:val="95"/>
        </w:rPr>
        <w:t xml:space="preserve"> </w:t>
      </w:r>
      <w:r>
        <w:rPr>
          <w:w w:val="95"/>
        </w:rPr>
        <w:t>scale</w:t>
      </w:r>
      <w:r>
        <w:rPr>
          <w:spacing w:val="-4"/>
          <w:w w:val="95"/>
        </w:rPr>
        <w:t xml:space="preserve"> </w:t>
      </w:r>
      <w:r>
        <w:rPr>
          <w:w w:val="95"/>
        </w:rPr>
        <w:t>(note</w:t>
      </w:r>
      <w:r>
        <w:rPr>
          <w:spacing w:val="-4"/>
          <w:w w:val="95"/>
        </w:rPr>
        <w:t xml:space="preserve"> </w:t>
      </w:r>
      <w:r>
        <w:rPr>
          <w:w w:val="95"/>
        </w:rPr>
        <w:t>that</w:t>
      </w:r>
      <w:r>
        <w:rPr>
          <w:spacing w:val="-2"/>
          <w:w w:val="95"/>
        </w:rPr>
        <w:t xml:space="preserve"> </w:t>
      </w:r>
      <w:r>
        <w:rPr>
          <w:w w:val="95"/>
        </w:rPr>
        <w:t>the</w:t>
      </w:r>
      <w:r>
        <w:rPr>
          <w:spacing w:val="-4"/>
          <w:w w:val="95"/>
        </w:rPr>
        <w:t xml:space="preserve"> </w:t>
      </w:r>
      <w:r>
        <w:rPr>
          <w:w w:val="95"/>
        </w:rPr>
        <w:t>unit</w:t>
      </w:r>
      <w:r>
        <w:rPr>
          <w:spacing w:val="-2"/>
          <w:w w:val="95"/>
        </w:rPr>
        <w:t xml:space="preserve"> </w:t>
      </w:r>
      <w:r>
        <w:rPr>
          <w:w w:val="95"/>
        </w:rPr>
        <w:t>value</w:t>
      </w:r>
      <w:r>
        <w:rPr>
          <w:spacing w:val="-4"/>
          <w:w w:val="95"/>
        </w:rPr>
        <w:t xml:space="preserve"> </w:t>
      </w:r>
      <w:r>
        <w:rPr>
          <w:w w:val="95"/>
        </w:rPr>
        <w:t>is</w:t>
      </w:r>
      <w:r>
        <w:rPr>
          <w:spacing w:val="-2"/>
          <w:w w:val="95"/>
        </w:rPr>
        <w:t xml:space="preserve"> </w:t>
      </w:r>
      <w:r>
        <w:rPr>
          <w:w w:val="95"/>
        </w:rPr>
        <w:t>set</w:t>
      </w:r>
      <w:r>
        <w:rPr>
          <w:spacing w:val="-4"/>
          <w:w w:val="95"/>
        </w:rPr>
        <w:t xml:space="preserve"> </w:t>
      </w:r>
      <w:r>
        <w:rPr>
          <w:w w:val="95"/>
        </w:rPr>
        <w:t>to</w:t>
      </w:r>
      <w:r>
        <w:rPr>
          <w:spacing w:val="-4"/>
          <w:w w:val="95"/>
        </w:rPr>
        <w:t xml:space="preserve"> </w:t>
      </w:r>
      <w:r>
        <w:rPr>
          <w:w w:val="95"/>
        </w:rPr>
        <w:t>g</w:t>
      </w:r>
      <w:r>
        <w:rPr>
          <w:spacing w:val="3"/>
          <w:w w:val="95"/>
        </w:rPr>
        <w:t xml:space="preserve"> </w:t>
      </w:r>
      <w:r>
        <w:rPr>
          <w:w w:val="95"/>
        </w:rPr>
        <w:t>g)</w:t>
      </w:r>
      <w:r>
        <w:rPr>
          <w:noProof/>
        </w:rPr>
        <w:drawing>
          <wp:anchor distT="0" distB="0" distL="0" distR="0" simplePos="0" relativeHeight="251558912" behindDoc="0" locked="0" layoutInCell="1" allowOverlap="1" wp14:anchorId="47D6E5DE" wp14:editId="1002ED9B">
            <wp:simplePos x="0" y="0"/>
            <wp:positionH relativeFrom="page">
              <wp:posOffset>722630</wp:posOffset>
            </wp:positionH>
            <wp:positionV relativeFrom="paragraph">
              <wp:posOffset>231775</wp:posOffset>
            </wp:positionV>
            <wp:extent cx="6206490" cy="3493135"/>
            <wp:effectExtent l="0" t="0" r="0" b="0"/>
            <wp:wrapTopAndBottom/>
            <wp:docPr id="4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jpeg"/>
                    <pic:cNvPicPr>
                      <a:picLocks noChangeAspect="1"/>
                    </pic:cNvPicPr>
                  </pic:nvPicPr>
                  <pic:blipFill>
                    <a:blip r:embed="rId45" cstate="print"/>
                    <a:stretch>
                      <a:fillRect/>
                    </a:stretch>
                  </pic:blipFill>
                  <pic:spPr>
                    <a:xfrm>
                      <a:off x="0" y="0"/>
                      <a:ext cx="6206733" cy="3493008"/>
                    </a:xfrm>
                    <a:prstGeom prst="rect">
                      <a:avLst/>
                    </a:prstGeom>
                  </pic:spPr>
                </pic:pic>
              </a:graphicData>
            </a:graphic>
          </wp:anchor>
        </w:drawing>
      </w:r>
      <w:r w:rsidR="004866D0">
        <w:t>;</w:t>
      </w:r>
    </w:p>
    <w:p w14:paraId="0034B541" w14:textId="77777777" w:rsidR="00C85ABD" w:rsidRDefault="00C85ABD" w:rsidP="005107B1">
      <w:pPr>
        <w:rPr>
          <w:sz w:val="22"/>
        </w:rPr>
      </w:pPr>
    </w:p>
    <w:p w14:paraId="6733D4AE" w14:textId="6E68B4C1" w:rsidR="00C85ABD" w:rsidRPr="005107B1" w:rsidRDefault="00961E4D" w:rsidP="005107B1">
      <w:r>
        <w:t>Step 6:</w:t>
      </w:r>
      <w:r>
        <w:rPr>
          <w:spacing w:val="1"/>
        </w:rPr>
        <w:t xml:space="preserve"> </w:t>
      </w:r>
      <w:r>
        <w:t>Grinder</w:t>
      </w:r>
      <w:r>
        <w:rPr>
          <w:spacing w:val="1"/>
        </w:rPr>
        <w:t xml:space="preserve"> </w:t>
      </w:r>
      <w:proofErr w:type="spellStart"/>
      <w:r>
        <w:rPr>
          <w:spacing w:val="-2"/>
        </w:rPr>
        <w:t>calibratio</w:t>
      </w:r>
      <w:proofErr w:type="spellEnd"/>
      <w:r>
        <w:rPr>
          <w:spacing w:val="-102"/>
        </w:rPr>
        <w:t xml:space="preserve"> </w:t>
      </w:r>
      <w:r>
        <w:t>n</w:t>
      </w:r>
      <w:r w:rsidR="004866D0">
        <w:t>:</w:t>
      </w:r>
    </w:p>
    <w:p w14:paraId="4A72FCE0" w14:textId="4DF89213" w:rsidR="00C85ABD" w:rsidRDefault="00961E4D" w:rsidP="005107B1">
      <w:pPr>
        <w:rPr>
          <w:w w:val="95"/>
        </w:rPr>
      </w:pPr>
      <w:r>
        <w:rPr>
          <w:w w:val="95"/>
          <w:lang w:eastAsia="zh-CN"/>
        </w:rPr>
        <w:t>1.</w:t>
      </w:r>
      <w:r>
        <w:rPr>
          <w:w w:val="95"/>
        </w:rPr>
        <w:t>Click on the "Start Calibration" button (Note: After clicking the "Start" button, immediately hold a cup to catch the coffee grounds being ground by the grinder</w:t>
      </w:r>
      <w:proofErr w:type="gramStart"/>
      <w:r>
        <w:rPr>
          <w:w w:val="95"/>
        </w:rPr>
        <w:t>)</w:t>
      </w:r>
      <w:r w:rsidR="004866D0">
        <w:rPr>
          <w:w w:val="95"/>
        </w:rPr>
        <w:t>;</w:t>
      </w:r>
      <w:proofErr w:type="gramEnd"/>
    </w:p>
    <w:p w14:paraId="385BFE7C" w14:textId="7D1514FC" w:rsidR="00C85ABD" w:rsidRDefault="00846914" w:rsidP="005107B1">
      <w:pPr>
        <w:rPr>
          <w:w w:val="95"/>
        </w:rPr>
      </w:pPr>
      <w:r>
        <w:rPr>
          <w:noProof/>
        </w:rPr>
        <mc:AlternateContent>
          <mc:Choice Requires="wps">
            <w:drawing>
              <wp:anchor distT="0" distB="0" distL="114300" distR="114300" simplePos="0" relativeHeight="251899904" behindDoc="0" locked="0" layoutInCell="1" allowOverlap="1" wp14:anchorId="2CD2FBC3" wp14:editId="79FEB229">
                <wp:simplePos x="0" y="0"/>
                <wp:positionH relativeFrom="column">
                  <wp:posOffset>2718435</wp:posOffset>
                </wp:positionH>
                <wp:positionV relativeFrom="paragraph">
                  <wp:posOffset>2621915</wp:posOffset>
                </wp:positionV>
                <wp:extent cx="641350" cy="336550"/>
                <wp:effectExtent l="0" t="0" r="25400" b="25400"/>
                <wp:wrapNone/>
                <wp:docPr id="2000122769" name="矩形 4"/>
                <wp:cNvGraphicFramePr/>
                <a:graphic xmlns:a="http://schemas.openxmlformats.org/drawingml/2006/main">
                  <a:graphicData uri="http://schemas.microsoft.com/office/word/2010/wordprocessingShape">
                    <wps:wsp>
                      <wps:cNvSpPr/>
                      <wps:spPr>
                        <a:xfrm>
                          <a:off x="0" y="0"/>
                          <a:ext cx="641350" cy="3365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354FF8" id="矩形 4" o:spid="_x0000_s1026" style="position:absolute;left:0;text-align:left;margin-left:214.05pt;margin-top:206.45pt;width:50.5pt;height:26.5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" filled="f" strokecolor="red" strokeweight="2pt"/>
            </w:pict>
          </mc:Fallback>
        </mc:AlternateContent>
      </w:r>
      <w:r>
        <w:rPr>
          <w:noProof/>
        </w:rPr>
        <w:drawing>
          <wp:inline distT="0" distB="0" distL="0" distR="0" wp14:anchorId="76705388" wp14:editId="4E417B92">
            <wp:extent cx="4124325" cy="3695700"/>
            <wp:effectExtent l="0" t="0" r="9525" b="0"/>
            <wp:docPr id="109533050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30504" name="图片 1" descr="图形用户界面, 应用程序&#10;&#10;描述已自动生成"/>
                    <pic:cNvPicPr/>
                  </pic:nvPicPr>
                  <pic:blipFill>
                    <a:blip r:embed="rId41"/>
                    <a:stretch>
                      <a:fillRect/>
                    </a:stretch>
                  </pic:blipFill>
                  <pic:spPr>
                    <a:xfrm>
                      <a:off x="0" y="0"/>
                      <a:ext cx="4124325" cy="3695700"/>
                    </a:xfrm>
                    <a:prstGeom prst="rect">
                      <a:avLst/>
                    </a:prstGeom>
                  </pic:spPr>
                </pic:pic>
              </a:graphicData>
            </a:graphic>
          </wp:inline>
        </w:drawing>
      </w:r>
    </w:p>
    <w:p w14:paraId="3C3E9E1C" w14:textId="77777777" w:rsidR="00C85ABD" w:rsidRDefault="00C85ABD" w:rsidP="005107B1">
      <w:pPr>
        <w:rPr>
          <w:sz w:val="20"/>
        </w:rPr>
      </w:pPr>
    </w:p>
    <w:p w14:paraId="49446174" w14:textId="77777777" w:rsidR="00C85ABD" w:rsidRDefault="00C85ABD" w:rsidP="005107B1">
      <w:pPr>
        <w:rPr>
          <w:sz w:val="20"/>
        </w:rPr>
      </w:pPr>
    </w:p>
    <w:p w14:paraId="012D90DA" w14:textId="77777777" w:rsidR="00C85ABD" w:rsidRDefault="00C85ABD" w:rsidP="005107B1">
      <w:pPr>
        <w:rPr>
          <w:sz w:val="20"/>
        </w:rPr>
      </w:pPr>
    </w:p>
    <w:p w14:paraId="4C1AAB99" w14:textId="41EB386A" w:rsidR="00C85ABD" w:rsidRDefault="00961E4D" w:rsidP="005107B1">
      <w:pPr>
        <w:rPr>
          <w:w w:val="95"/>
          <w:lang w:eastAsia="zh-CN"/>
        </w:rPr>
      </w:pPr>
      <w:r>
        <w:rPr>
          <w:w w:val="95"/>
          <w:lang w:eastAsia="zh-CN"/>
        </w:rPr>
        <w:t xml:space="preserve">2.Place the cup here to collect </w:t>
      </w:r>
      <w:proofErr w:type="gramStart"/>
      <w:r>
        <w:rPr>
          <w:w w:val="95"/>
          <w:lang w:eastAsia="zh-CN"/>
        </w:rPr>
        <w:t>powder</w:t>
      </w:r>
      <w:r w:rsidR="004866D0">
        <w:rPr>
          <w:w w:val="95"/>
          <w:lang w:eastAsia="zh-CN"/>
        </w:rPr>
        <w:t>;</w:t>
      </w:r>
      <w:proofErr w:type="gramEnd"/>
    </w:p>
    <w:p w14:paraId="2F793219" w14:textId="687C1515" w:rsidR="00C85ABD" w:rsidRPr="005107B1" w:rsidRDefault="00961E4D" w:rsidP="005107B1">
      <w:pPr>
        <w:rPr>
          <w:rFonts w:eastAsiaTheme="minorEastAsia"/>
          <w:w w:val="95"/>
          <w:lang w:eastAsia="zh-CN"/>
        </w:rPr>
      </w:pPr>
      <w:r>
        <w:rPr>
          <w:noProof/>
          <w:w w:val="95"/>
          <w:lang w:eastAsia="zh-CN"/>
        </w:rPr>
        <w:drawing>
          <wp:inline distT="0" distB="0" distL="0" distR="0" wp14:anchorId="17E368A6" wp14:editId="3A670D23">
            <wp:extent cx="4765040" cy="3575050"/>
            <wp:effectExtent l="0" t="0" r="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65117" cy="3575235"/>
                    </a:xfrm>
                    <a:prstGeom prst="rect">
                      <a:avLst/>
                    </a:prstGeom>
                    <a:noFill/>
                    <a:ln>
                      <a:noFill/>
                    </a:ln>
                  </pic:spPr>
                </pic:pic>
              </a:graphicData>
            </a:graphic>
          </wp:inline>
        </w:drawing>
      </w:r>
    </w:p>
    <w:p w14:paraId="6E389399" w14:textId="69937659" w:rsidR="00C85ABD" w:rsidRPr="005107B1" w:rsidRDefault="00961E4D" w:rsidP="005107B1">
      <w:r>
        <w:rPr>
          <w:w w:val="95"/>
          <w:lang w:eastAsia="zh-CN"/>
        </w:rPr>
        <w:t>3.</w:t>
      </w:r>
      <w:r>
        <w:rPr>
          <w:w w:val="95"/>
        </w:rPr>
        <w:t>The</w:t>
      </w:r>
      <w:r>
        <w:rPr>
          <w:spacing w:val="-11"/>
          <w:w w:val="95"/>
        </w:rPr>
        <w:t xml:space="preserve"> </w:t>
      </w:r>
      <w:r>
        <w:rPr>
          <w:w w:val="95"/>
        </w:rPr>
        <w:t>ground</w:t>
      </w:r>
      <w:r>
        <w:rPr>
          <w:spacing w:val="-10"/>
          <w:w w:val="95"/>
        </w:rPr>
        <w:t xml:space="preserve"> </w:t>
      </w:r>
      <w:r>
        <w:rPr>
          <w:w w:val="95"/>
        </w:rPr>
        <w:t>coffee</w:t>
      </w:r>
      <w:r>
        <w:rPr>
          <w:spacing w:val="-10"/>
          <w:w w:val="95"/>
        </w:rPr>
        <w:t xml:space="preserve"> </w:t>
      </w:r>
      <w:r>
        <w:rPr>
          <w:w w:val="95"/>
        </w:rPr>
        <w:t>powder</w:t>
      </w:r>
      <w:r>
        <w:rPr>
          <w:spacing w:val="-10"/>
          <w:w w:val="95"/>
        </w:rPr>
        <w:t xml:space="preserve"> </w:t>
      </w:r>
      <w:r>
        <w:rPr>
          <w:w w:val="95"/>
        </w:rPr>
        <w:t>is</w:t>
      </w:r>
      <w:r>
        <w:rPr>
          <w:spacing w:val="-10"/>
          <w:w w:val="95"/>
        </w:rPr>
        <w:t xml:space="preserve"> </w:t>
      </w:r>
      <w:r>
        <w:rPr>
          <w:w w:val="95"/>
        </w:rPr>
        <w:t>weighed</w:t>
      </w:r>
      <w:r>
        <w:rPr>
          <w:spacing w:val="-11"/>
          <w:w w:val="95"/>
        </w:rPr>
        <w:t xml:space="preserve"> </w:t>
      </w:r>
      <w:r>
        <w:rPr>
          <w:w w:val="95"/>
        </w:rPr>
        <w:t>on</w:t>
      </w:r>
      <w:r>
        <w:rPr>
          <w:spacing w:val="-10"/>
          <w:w w:val="95"/>
        </w:rPr>
        <w:t xml:space="preserve"> </w:t>
      </w:r>
      <w:r>
        <w:rPr>
          <w:w w:val="95"/>
        </w:rPr>
        <w:t>the</w:t>
      </w:r>
      <w:r>
        <w:rPr>
          <w:spacing w:val="-10"/>
          <w:w w:val="95"/>
        </w:rPr>
        <w:t xml:space="preserve"> </w:t>
      </w:r>
      <w:r>
        <w:rPr>
          <w:w w:val="95"/>
        </w:rPr>
        <w:t>electronic</w:t>
      </w:r>
      <w:r>
        <w:rPr>
          <w:spacing w:val="-10"/>
          <w:w w:val="95"/>
        </w:rPr>
        <w:t xml:space="preserve"> </w:t>
      </w:r>
      <w:r>
        <w:rPr>
          <w:w w:val="95"/>
        </w:rPr>
        <w:t>scale</w:t>
      </w:r>
      <w:r>
        <w:rPr>
          <w:spacing w:val="-11"/>
          <w:w w:val="95"/>
        </w:rPr>
        <w:t xml:space="preserve"> </w:t>
      </w:r>
      <w:r>
        <w:rPr>
          <w:w w:val="95"/>
        </w:rPr>
        <w:t>and</w:t>
      </w:r>
      <w:r>
        <w:rPr>
          <w:spacing w:val="-10"/>
          <w:w w:val="95"/>
        </w:rPr>
        <w:t xml:space="preserve"> </w:t>
      </w:r>
      <w:r>
        <w:rPr>
          <w:w w:val="95"/>
        </w:rPr>
        <w:t>the</w:t>
      </w:r>
      <w:r>
        <w:rPr>
          <w:spacing w:val="-10"/>
          <w:w w:val="95"/>
        </w:rPr>
        <w:t xml:space="preserve"> </w:t>
      </w:r>
      <w:r>
        <w:rPr>
          <w:w w:val="95"/>
        </w:rPr>
        <w:t>value</w:t>
      </w:r>
      <w:r>
        <w:rPr>
          <w:spacing w:val="-10"/>
          <w:w w:val="95"/>
        </w:rPr>
        <w:t xml:space="preserve"> </w:t>
      </w:r>
      <w:r>
        <w:rPr>
          <w:w w:val="95"/>
        </w:rPr>
        <w:t>is</w:t>
      </w:r>
      <w:r>
        <w:rPr>
          <w:spacing w:val="-10"/>
          <w:w w:val="95"/>
        </w:rPr>
        <w:t xml:space="preserve"> </w:t>
      </w:r>
      <w:r>
        <w:rPr>
          <w:w w:val="95"/>
        </w:rPr>
        <w:t>entered</w:t>
      </w:r>
      <w:r>
        <w:rPr>
          <w:spacing w:val="-10"/>
          <w:w w:val="95"/>
        </w:rPr>
        <w:t xml:space="preserve"> </w:t>
      </w:r>
      <w:r>
        <w:rPr>
          <w:w w:val="95"/>
        </w:rPr>
        <w:t>in</w:t>
      </w:r>
      <w:r>
        <w:rPr>
          <w:spacing w:val="-10"/>
          <w:w w:val="95"/>
        </w:rPr>
        <w:t xml:space="preserve"> </w:t>
      </w:r>
      <w:r>
        <w:rPr>
          <w:w w:val="95"/>
        </w:rPr>
        <w:t>the</w:t>
      </w:r>
      <w:r>
        <w:rPr>
          <w:spacing w:val="-10"/>
          <w:w w:val="95"/>
        </w:rPr>
        <w:t xml:space="preserve"> </w:t>
      </w:r>
      <w:r>
        <w:rPr>
          <w:w w:val="95"/>
        </w:rPr>
        <w:t>calibration</w:t>
      </w:r>
      <w:r>
        <w:rPr>
          <w:spacing w:val="1"/>
          <w:w w:val="95"/>
        </w:rPr>
        <w:t xml:space="preserve"> </w:t>
      </w:r>
      <w:r>
        <w:t>screen</w:t>
      </w:r>
      <w:r w:rsidR="004866D0">
        <w:t>;</w:t>
      </w:r>
      <w:r>
        <w:rPr>
          <w:noProof/>
        </w:rPr>
        <w:drawing>
          <wp:inline distT="0" distB="0" distL="0" distR="0" wp14:anchorId="4ADDA379" wp14:editId="5186E612">
            <wp:extent cx="6224905" cy="3086100"/>
            <wp:effectExtent l="0" t="0" r="4445" b="0"/>
            <wp:docPr id="4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3.jpeg"/>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24904" cy="3086100"/>
                    </a:xfrm>
                    <a:prstGeom prst="rect">
                      <a:avLst/>
                    </a:prstGeom>
                  </pic:spPr>
                </pic:pic>
              </a:graphicData>
            </a:graphic>
          </wp:inline>
        </w:drawing>
      </w:r>
    </w:p>
    <w:p w14:paraId="65176CB5" w14:textId="77777777" w:rsidR="005107B1" w:rsidRDefault="005107B1" w:rsidP="005107B1">
      <w:pPr>
        <w:rPr>
          <w:w w:val="95"/>
          <w:lang w:eastAsia="zh-CN"/>
        </w:rPr>
      </w:pPr>
    </w:p>
    <w:p w14:paraId="26A7AF6B" w14:textId="77777777" w:rsidR="005107B1" w:rsidRDefault="005107B1" w:rsidP="005107B1">
      <w:pPr>
        <w:rPr>
          <w:w w:val="95"/>
          <w:lang w:eastAsia="zh-CN"/>
        </w:rPr>
      </w:pPr>
    </w:p>
    <w:p w14:paraId="70F467FE" w14:textId="77777777" w:rsidR="005107B1" w:rsidRDefault="005107B1" w:rsidP="005107B1">
      <w:pPr>
        <w:rPr>
          <w:w w:val="95"/>
          <w:lang w:eastAsia="zh-CN"/>
        </w:rPr>
      </w:pPr>
    </w:p>
    <w:p w14:paraId="055E5E26" w14:textId="77777777" w:rsidR="005107B1" w:rsidRDefault="005107B1" w:rsidP="005107B1">
      <w:pPr>
        <w:rPr>
          <w:w w:val="95"/>
          <w:lang w:eastAsia="zh-CN"/>
        </w:rPr>
      </w:pPr>
    </w:p>
    <w:p w14:paraId="31111185" w14:textId="77777777" w:rsidR="005107B1" w:rsidRDefault="005107B1" w:rsidP="005107B1">
      <w:pPr>
        <w:rPr>
          <w:w w:val="95"/>
          <w:lang w:eastAsia="zh-CN"/>
        </w:rPr>
      </w:pPr>
    </w:p>
    <w:p w14:paraId="1E54C29C" w14:textId="77777777" w:rsidR="005107B1" w:rsidRDefault="005107B1" w:rsidP="005107B1">
      <w:pPr>
        <w:rPr>
          <w:w w:val="95"/>
          <w:lang w:eastAsia="zh-CN"/>
        </w:rPr>
      </w:pPr>
    </w:p>
    <w:p w14:paraId="740E97EC" w14:textId="77777777" w:rsidR="005107B1" w:rsidRDefault="005107B1" w:rsidP="005107B1">
      <w:pPr>
        <w:rPr>
          <w:w w:val="95"/>
          <w:lang w:eastAsia="zh-CN"/>
        </w:rPr>
      </w:pPr>
    </w:p>
    <w:p w14:paraId="35C574DA" w14:textId="77777777" w:rsidR="005107B1" w:rsidRDefault="005107B1" w:rsidP="005107B1">
      <w:pPr>
        <w:rPr>
          <w:w w:val="95"/>
          <w:lang w:eastAsia="zh-CN"/>
        </w:rPr>
      </w:pPr>
    </w:p>
    <w:p w14:paraId="0B834B7F" w14:textId="26FAD8DC" w:rsidR="00C85ABD" w:rsidRDefault="00961E4D" w:rsidP="005107B1">
      <w:pPr>
        <w:rPr>
          <w:w w:val="95"/>
          <w:lang w:eastAsia="zh-CN"/>
        </w:rPr>
      </w:pPr>
      <w:r>
        <w:rPr>
          <w:w w:val="95"/>
          <w:lang w:eastAsia="zh-CN"/>
        </w:rPr>
        <w:t xml:space="preserve">4.Enter the weight of the coffee powder and click "ok" to save the </w:t>
      </w:r>
      <w:proofErr w:type="gramStart"/>
      <w:r>
        <w:rPr>
          <w:w w:val="95"/>
          <w:lang w:eastAsia="zh-CN"/>
        </w:rPr>
        <w:t>data</w:t>
      </w:r>
      <w:r w:rsidR="004866D0">
        <w:rPr>
          <w:w w:val="95"/>
          <w:lang w:eastAsia="zh-CN"/>
        </w:rPr>
        <w:t>;</w:t>
      </w:r>
      <w:proofErr w:type="gramEnd"/>
    </w:p>
    <w:p w14:paraId="4CF57C46" w14:textId="71E4C76D" w:rsidR="00C85ABD" w:rsidRDefault="005514D1" w:rsidP="005107B1">
      <w:r>
        <w:rPr>
          <w:noProof/>
        </w:rPr>
        <w:drawing>
          <wp:inline distT="0" distB="0" distL="0" distR="0" wp14:anchorId="70C38752" wp14:editId="3A1E9D13">
            <wp:extent cx="4095750" cy="3886200"/>
            <wp:effectExtent l="0" t="0" r="0" b="0"/>
            <wp:docPr id="1329614631"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14631" name="图片 1" descr="手机屏幕的截图&#10;&#10;描述已自动生成"/>
                    <pic:cNvPicPr/>
                  </pic:nvPicPr>
                  <pic:blipFill>
                    <a:blip r:embed="rId48"/>
                    <a:stretch>
                      <a:fillRect/>
                    </a:stretch>
                  </pic:blipFill>
                  <pic:spPr>
                    <a:xfrm>
                      <a:off x="0" y="0"/>
                      <a:ext cx="4095750" cy="3886200"/>
                    </a:xfrm>
                    <a:prstGeom prst="rect">
                      <a:avLst/>
                    </a:prstGeom>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9900"/>
        <w:tblLook w:val="04A0" w:firstRow="1" w:lastRow="0" w:firstColumn="1" w:lastColumn="0" w:noHBand="0" w:noVBand="1"/>
      </w:tblPr>
      <w:tblGrid>
        <w:gridCol w:w="10585"/>
      </w:tblGrid>
      <w:tr w:rsidR="005555B3" w14:paraId="65AF45FC" w14:textId="77777777" w:rsidTr="00F2417B">
        <w:trPr>
          <w:trHeight w:val="302"/>
        </w:trPr>
        <w:tc>
          <w:tcPr>
            <w:tcW w:w="5000" w:type="pct"/>
            <w:tcBorders>
              <w:bottom w:val="single" w:sz="4" w:space="0" w:color="auto"/>
            </w:tcBorders>
            <w:shd w:val="clear" w:color="auto" w:fill="FF9900"/>
          </w:tcPr>
          <w:p w14:paraId="66D3C812" w14:textId="77777777" w:rsidR="005555B3" w:rsidRDefault="005555B3" w:rsidP="00F2417B">
            <w:pPr>
              <w:rPr>
                <w:b/>
              </w:rPr>
            </w:pPr>
            <w:r w:rsidRPr="00536A4E">
              <w:rPr>
                <w:b/>
              </w:rPr>
              <w:t>Importance</w:t>
            </w:r>
            <w:r>
              <w:rPr>
                <w:rFonts w:ascii="宋体" w:eastAsia="宋体" w:hAnsi="宋体" w:cs="宋体" w:hint="eastAsia"/>
                <w:b/>
                <w:lang w:eastAsia="zh-CN"/>
              </w:rPr>
              <w:t>：</w:t>
            </w:r>
          </w:p>
        </w:tc>
      </w:tr>
      <w:tr w:rsidR="005555B3" w14:paraId="5BD419F8" w14:textId="77777777" w:rsidTr="00F2417B">
        <w:trPr>
          <w:trHeight w:val="1567"/>
        </w:trPr>
        <w:tc>
          <w:tcPr>
            <w:tcW w:w="5000" w:type="pct"/>
            <w:shd w:val="clear" w:color="auto" w:fill="FFCC99"/>
          </w:tcPr>
          <w:p w14:paraId="101CC086" w14:textId="77777777" w:rsidR="005555B3" w:rsidRPr="00536A4E" w:rsidRDefault="005555B3" w:rsidP="00F2417B">
            <w:pPr>
              <w:rPr>
                <w:rFonts w:eastAsiaTheme="minorEastAsia"/>
                <w:lang w:eastAsia="zh-CN"/>
              </w:rPr>
            </w:pPr>
            <w:r w:rsidRPr="00536A4E">
              <w:rPr>
                <w:lang w:eastAsia="zh-CN"/>
              </w:rPr>
              <w:t>It is recommended to calibrate three times and observe whether there is a large error in the actual calibration value (the error is within plus or minus 3 grams).</w:t>
            </w:r>
          </w:p>
          <w:p w14:paraId="3A127E57" w14:textId="77777777" w:rsidR="005555B3" w:rsidRPr="00536A4E" w:rsidRDefault="005555B3" w:rsidP="00F2417B">
            <w:pPr>
              <w:rPr>
                <w:rFonts w:eastAsiaTheme="minorEastAsia"/>
                <w:lang w:eastAsia="zh-CN"/>
              </w:rPr>
            </w:pPr>
            <w:r w:rsidRPr="00536A4E">
              <w:rPr>
                <w:lang w:eastAsia="zh-CN"/>
              </w:rPr>
              <w:t>Calibration is not allowed to cause abnormal powder machine!</w:t>
            </w:r>
          </w:p>
          <w:p w14:paraId="7285A924" w14:textId="77777777" w:rsidR="005555B3" w:rsidRPr="00536A4E" w:rsidRDefault="005555B3" w:rsidP="00F2417B">
            <w:pPr>
              <w:rPr>
                <w:rFonts w:eastAsiaTheme="minorEastAsia"/>
                <w:lang w:eastAsia="zh-CN"/>
              </w:rPr>
            </w:pPr>
            <w:r w:rsidRPr="00536A4E">
              <w:rPr>
                <w:lang w:eastAsia="zh-CN"/>
              </w:rPr>
              <w:t>The weight of the cup must be reset and ignored during calibration.</w:t>
            </w:r>
          </w:p>
          <w:p w14:paraId="0CB6CC9B" w14:textId="77777777" w:rsidR="005555B3" w:rsidRDefault="005555B3" w:rsidP="00F2417B">
            <w:pPr>
              <w:rPr>
                <w:lang w:eastAsia="zh-CN"/>
              </w:rPr>
            </w:pPr>
            <w:r w:rsidRPr="00536A4E">
              <w:rPr>
                <w:lang w:eastAsia="zh-CN"/>
              </w:rPr>
              <w:t>Freshly unpacked coffee beans must be used for calibration.</w:t>
            </w:r>
          </w:p>
        </w:tc>
      </w:tr>
    </w:tbl>
    <w:p w14:paraId="3E8A2175" w14:textId="77777777" w:rsidR="005514D1" w:rsidRDefault="005514D1" w:rsidP="005555B3">
      <w:pPr>
        <w:pStyle w:val="3"/>
        <w:spacing w:before="240" w:after="240"/>
      </w:pPr>
      <w:bookmarkStart w:id="246" w:name="_Toc2917"/>
      <w:bookmarkStart w:id="247" w:name="_Toc6096"/>
      <w:bookmarkStart w:id="248" w:name="_Toc14473"/>
      <w:bookmarkStart w:id="249" w:name="_Toc25206"/>
      <w:bookmarkStart w:id="250" w:name="_Toc154667425"/>
    </w:p>
    <w:p w14:paraId="2C6F19E8" w14:textId="77777777" w:rsidR="005514D1" w:rsidRDefault="005514D1" w:rsidP="005514D1"/>
    <w:p w14:paraId="1CEBD927" w14:textId="77777777" w:rsidR="005514D1" w:rsidRDefault="005514D1" w:rsidP="005514D1"/>
    <w:p w14:paraId="6CFA8AB5" w14:textId="77777777" w:rsidR="005514D1" w:rsidRDefault="005514D1" w:rsidP="005514D1"/>
    <w:p w14:paraId="6793383D" w14:textId="77777777" w:rsidR="005514D1" w:rsidRDefault="005514D1" w:rsidP="005514D1"/>
    <w:p w14:paraId="065E6E1C" w14:textId="77777777" w:rsidR="005514D1" w:rsidRDefault="005514D1" w:rsidP="005514D1"/>
    <w:p w14:paraId="38E6C067" w14:textId="77777777" w:rsidR="005514D1" w:rsidRDefault="005514D1" w:rsidP="005514D1"/>
    <w:p w14:paraId="70A9F470" w14:textId="77777777" w:rsidR="005514D1" w:rsidRDefault="005514D1" w:rsidP="005514D1"/>
    <w:p w14:paraId="5A4E03B2" w14:textId="77777777" w:rsidR="005514D1" w:rsidRDefault="005514D1" w:rsidP="005514D1"/>
    <w:p w14:paraId="152FF482" w14:textId="77777777" w:rsidR="005514D1" w:rsidRDefault="005514D1" w:rsidP="005514D1"/>
    <w:p w14:paraId="5590715E" w14:textId="77777777" w:rsidR="005514D1" w:rsidRDefault="005514D1" w:rsidP="005514D1"/>
    <w:p w14:paraId="164530D3" w14:textId="77777777" w:rsidR="005514D1" w:rsidRPr="005514D1" w:rsidRDefault="005514D1" w:rsidP="005514D1"/>
    <w:p w14:paraId="3F065F1A" w14:textId="290BA372" w:rsidR="00C85ABD" w:rsidRPr="005555B3" w:rsidRDefault="005555B3" w:rsidP="005555B3">
      <w:pPr>
        <w:pStyle w:val="3"/>
        <w:spacing w:before="240" w:after="240"/>
      </w:pPr>
      <w:r>
        <w:lastRenderedPageBreak/>
        <w:t xml:space="preserve">5.9.2 </w:t>
      </w:r>
      <w:r w:rsidR="00961E4D" w:rsidRPr="005555B3">
        <w:t>Calibrated instant cartridges</w:t>
      </w:r>
      <w:bookmarkEnd w:id="246"/>
      <w:bookmarkEnd w:id="247"/>
      <w:bookmarkEnd w:id="248"/>
      <w:bookmarkEnd w:id="249"/>
      <w:bookmarkEnd w:id="250"/>
      <w:r w:rsidR="00961E4D" w:rsidRPr="005555B3">
        <w:t xml:space="preserve"> </w:t>
      </w:r>
    </w:p>
    <w:p w14:paraId="727B3EC3" w14:textId="77777777" w:rsidR="00C85ABD" w:rsidRDefault="00961E4D" w:rsidP="005555B3">
      <w:r>
        <w:rPr>
          <w:w w:val="95"/>
        </w:rPr>
        <w:t>Cassette</w:t>
      </w:r>
      <w:r>
        <w:rPr>
          <w:spacing w:val="-13"/>
          <w:w w:val="95"/>
        </w:rPr>
        <w:t xml:space="preserve"> </w:t>
      </w:r>
      <w:r>
        <w:rPr>
          <w:w w:val="95"/>
        </w:rPr>
        <w:t>calibration</w:t>
      </w:r>
      <w:r>
        <w:rPr>
          <w:spacing w:val="-12"/>
          <w:w w:val="95"/>
        </w:rPr>
        <w:t xml:space="preserve"> </w:t>
      </w:r>
      <w:r>
        <w:rPr>
          <w:w w:val="95"/>
        </w:rPr>
        <w:t>is</w:t>
      </w:r>
      <w:r>
        <w:rPr>
          <w:spacing w:val="-13"/>
          <w:w w:val="95"/>
        </w:rPr>
        <w:t xml:space="preserve"> </w:t>
      </w:r>
      <w:r>
        <w:rPr>
          <w:w w:val="95"/>
        </w:rPr>
        <w:t>software</w:t>
      </w:r>
      <w:r>
        <w:rPr>
          <w:spacing w:val="-12"/>
          <w:w w:val="95"/>
        </w:rPr>
        <w:t xml:space="preserve"> </w:t>
      </w:r>
      <w:r>
        <w:rPr>
          <w:w w:val="95"/>
        </w:rPr>
        <w:t>made</w:t>
      </w:r>
      <w:r>
        <w:rPr>
          <w:spacing w:val="-12"/>
          <w:w w:val="95"/>
        </w:rPr>
        <w:t xml:space="preserve"> </w:t>
      </w:r>
      <w:r>
        <w:rPr>
          <w:w w:val="95"/>
        </w:rPr>
        <w:t>for</w:t>
      </w:r>
      <w:r>
        <w:rPr>
          <w:spacing w:val="-12"/>
          <w:w w:val="95"/>
        </w:rPr>
        <w:t xml:space="preserve"> </w:t>
      </w:r>
      <w:r>
        <w:rPr>
          <w:w w:val="95"/>
        </w:rPr>
        <w:t>the</w:t>
      </w:r>
      <w:r>
        <w:rPr>
          <w:spacing w:val="-12"/>
          <w:w w:val="95"/>
        </w:rPr>
        <w:t xml:space="preserve"> </w:t>
      </w:r>
      <w:r>
        <w:rPr>
          <w:w w:val="95"/>
        </w:rPr>
        <w:t>physical</w:t>
      </w:r>
      <w:r>
        <w:rPr>
          <w:spacing w:val="-12"/>
          <w:w w:val="95"/>
        </w:rPr>
        <w:t xml:space="preserve"> </w:t>
      </w:r>
      <w:r>
        <w:rPr>
          <w:w w:val="95"/>
        </w:rPr>
        <w:t>properties</w:t>
      </w:r>
      <w:r>
        <w:rPr>
          <w:spacing w:val="-12"/>
          <w:w w:val="95"/>
        </w:rPr>
        <w:t xml:space="preserve"> </w:t>
      </w:r>
      <w:r>
        <w:rPr>
          <w:w w:val="95"/>
        </w:rPr>
        <w:t>of</w:t>
      </w:r>
      <w:r>
        <w:rPr>
          <w:spacing w:val="-12"/>
          <w:w w:val="95"/>
        </w:rPr>
        <w:t xml:space="preserve"> </w:t>
      </w:r>
      <w:r>
        <w:rPr>
          <w:w w:val="95"/>
        </w:rPr>
        <w:t>instant</w:t>
      </w:r>
      <w:r>
        <w:rPr>
          <w:spacing w:val="-12"/>
          <w:w w:val="95"/>
        </w:rPr>
        <w:t xml:space="preserve"> </w:t>
      </w:r>
      <w:r>
        <w:rPr>
          <w:w w:val="95"/>
        </w:rPr>
        <w:t>cassettes</w:t>
      </w:r>
      <w:r>
        <w:rPr>
          <w:spacing w:val="-12"/>
          <w:w w:val="95"/>
        </w:rPr>
        <w:t xml:space="preserve"> </w:t>
      </w:r>
      <w:r>
        <w:rPr>
          <w:w w:val="95"/>
        </w:rPr>
        <w:t>and</w:t>
      </w:r>
      <w:r>
        <w:rPr>
          <w:spacing w:val="-12"/>
          <w:w w:val="95"/>
        </w:rPr>
        <w:t xml:space="preserve"> </w:t>
      </w:r>
      <w:r>
        <w:rPr>
          <w:w w:val="95"/>
        </w:rPr>
        <w:t>the</w:t>
      </w:r>
      <w:r>
        <w:rPr>
          <w:spacing w:val="-12"/>
          <w:w w:val="95"/>
        </w:rPr>
        <w:t xml:space="preserve"> </w:t>
      </w:r>
      <w:r>
        <w:rPr>
          <w:w w:val="95"/>
        </w:rPr>
        <w:t>physical</w:t>
      </w:r>
      <w:r>
        <w:rPr>
          <w:spacing w:val="1"/>
          <w:w w:val="95"/>
        </w:rPr>
        <w:t xml:space="preserve"> </w:t>
      </w:r>
      <w:r>
        <w:rPr>
          <w:w w:val="95"/>
        </w:rPr>
        <w:t>properties</w:t>
      </w:r>
      <w:r>
        <w:rPr>
          <w:spacing w:val="-10"/>
          <w:w w:val="95"/>
        </w:rPr>
        <w:t xml:space="preserve"> </w:t>
      </w:r>
      <w:r>
        <w:rPr>
          <w:w w:val="95"/>
        </w:rPr>
        <w:t>of</w:t>
      </w:r>
      <w:r>
        <w:rPr>
          <w:spacing w:val="-10"/>
          <w:w w:val="95"/>
        </w:rPr>
        <w:t xml:space="preserve"> </w:t>
      </w:r>
      <w:r>
        <w:rPr>
          <w:w w:val="95"/>
        </w:rPr>
        <w:t>powders.</w:t>
      </w:r>
      <w:r>
        <w:rPr>
          <w:spacing w:val="-9"/>
          <w:w w:val="95"/>
        </w:rPr>
        <w:t xml:space="preserve"> </w:t>
      </w:r>
      <w:r>
        <w:rPr>
          <w:w w:val="95"/>
        </w:rPr>
        <w:t>Before</w:t>
      </w:r>
      <w:r>
        <w:rPr>
          <w:spacing w:val="-10"/>
          <w:w w:val="95"/>
        </w:rPr>
        <w:t xml:space="preserve"> </w:t>
      </w:r>
      <w:r>
        <w:rPr>
          <w:w w:val="95"/>
        </w:rPr>
        <w:t>the</w:t>
      </w:r>
      <w:r>
        <w:rPr>
          <w:spacing w:val="-9"/>
          <w:w w:val="95"/>
        </w:rPr>
        <w:t xml:space="preserve"> </w:t>
      </w:r>
      <w:r>
        <w:rPr>
          <w:w w:val="95"/>
        </w:rPr>
        <w:t>calibration</w:t>
      </w:r>
      <w:r>
        <w:rPr>
          <w:spacing w:val="-10"/>
          <w:w w:val="95"/>
        </w:rPr>
        <w:t xml:space="preserve"> </w:t>
      </w:r>
      <w:r>
        <w:rPr>
          <w:w w:val="95"/>
        </w:rPr>
        <w:t>you</w:t>
      </w:r>
      <w:r>
        <w:rPr>
          <w:spacing w:val="-10"/>
          <w:w w:val="95"/>
        </w:rPr>
        <w:t xml:space="preserve"> </w:t>
      </w:r>
      <w:r>
        <w:rPr>
          <w:w w:val="95"/>
        </w:rPr>
        <w:t>need</w:t>
      </w:r>
      <w:r>
        <w:rPr>
          <w:spacing w:val="-9"/>
          <w:w w:val="95"/>
        </w:rPr>
        <w:t xml:space="preserve"> </w:t>
      </w:r>
      <w:r>
        <w:rPr>
          <w:w w:val="95"/>
        </w:rPr>
        <w:t>to</w:t>
      </w:r>
      <w:r>
        <w:rPr>
          <w:spacing w:val="-10"/>
          <w:w w:val="95"/>
        </w:rPr>
        <w:t xml:space="preserve"> </w:t>
      </w:r>
      <w:r>
        <w:rPr>
          <w:w w:val="95"/>
        </w:rPr>
        <w:t>prepare</w:t>
      </w:r>
      <w:r>
        <w:rPr>
          <w:spacing w:val="-9"/>
          <w:w w:val="95"/>
        </w:rPr>
        <w:t xml:space="preserve"> </w:t>
      </w:r>
      <w:r>
        <w:rPr>
          <w:w w:val="95"/>
        </w:rPr>
        <w:t>the</w:t>
      </w:r>
      <w:r>
        <w:rPr>
          <w:spacing w:val="-10"/>
          <w:w w:val="95"/>
        </w:rPr>
        <w:t xml:space="preserve"> </w:t>
      </w:r>
      <w:r>
        <w:rPr>
          <w:w w:val="95"/>
        </w:rPr>
        <w:t>electronic</w:t>
      </w:r>
      <w:r>
        <w:rPr>
          <w:spacing w:val="-10"/>
          <w:w w:val="95"/>
        </w:rPr>
        <w:t xml:space="preserve"> </w:t>
      </w:r>
      <w:r>
        <w:rPr>
          <w:w w:val="95"/>
        </w:rPr>
        <w:t>scale</w:t>
      </w:r>
      <w:r>
        <w:rPr>
          <w:spacing w:val="-9"/>
          <w:w w:val="95"/>
        </w:rPr>
        <w:t xml:space="preserve"> </w:t>
      </w:r>
      <w:r>
        <w:rPr>
          <w:w w:val="95"/>
        </w:rPr>
        <w:t>and</w:t>
      </w:r>
      <w:r>
        <w:rPr>
          <w:spacing w:val="-10"/>
          <w:w w:val="95"/>
        </w:rPr>
        <w:t xml:space="preserve"> </w:t>
      </w:r>
      <w:r>
        <w:rPr>
          <w:w w:val="95"/>
        </w:rPr>
        <w:t>the</w:t>
      </w:r>
      <w:r>
        <w:rPr>
          <w:spacing w:val="-9"/>
          <w:w w:val="95"/>
        </w:rPr>
        <w:t xml:space="preserve"> </w:t>
      </w:r>
      <w:r>
        <w:rPr>
          <w:w w:val="95"/>
        </w:rPr>
        <w:t>cups.</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9900"/>
        <w:tblLook w:val="04A0" w:firstRow="1" w:lastRow="0" w:firstColumn="1" w:lastColumn="0" w:noHBand="0" w:noVBand="1"/>
      </w:tblPr>
      <w:tblGrid>
        <w:gridCol w:w="10008"/>
      </w:tblGrid>
      <w:tr w:rsidR="005555B3" w14:paraId="18DA9ACE" w14:textId="77777777" w:rsidTr="00F2417B">
        <w:trPr>
          <w:trHeight w:val="302"/>
        </w:trPr>
        <w:tc>
          <w:tcPr>
            <w:tcW w:w="10008" w:type="dxa"/>
            <w:tcBorders>
              <w:bottom w:val="single" w:sz="4" w:space="0" w:color="auto"/>
            </w:tcBorders>
            <w:shd w:val="clear" w:color="auto" w:fill="FF9900"/>
          </w:tcPr>
          <w:p w14:paraId="354E5333" w14:textId="77777777" w:rsidR="005555B3" w:rsidRPr="00536A4E" w:rsidRDefault="005555B3" w:rsidP="00F2417B">
            <w:pPr>
              <w:rPr>
                <w:rFonts w:ascii="Calibri"/>
                <w:b/>
              </w:rPr>
            </w:pPr>
            <w:r>
              <w:t>Important</w:t>
            </w:r>
            <w:r>
              <w:rPr>
                <w:rFonts w:ascii="Calibri"/>
                <w:b/>
              </w:rPr>
              <w:t>:</w:t>
            </w:r>
          </w:p>
        </w:tc>
      </w:tr>
      <w:tr w:rsidR="005555B3" w14:paraId="67878369" w14:textId="77777777" w:rsidTr="00F2417B">
        <w:trPr>
          <w:trHeight w:val="943"/>
        </w:trPr>
        <w:tc>
          <w:tcPr>
            <w:tcW w:w="10008" w:type="dxa"/>
            <w:shd w:val="clear" w:color="auto" w:fill="FFCC99"/>
            <w:vAlign w:val="bottom"/>
          </w:tcPr>
          <w:p w14:paraId="15718B0F" w14:textId="77777777" w:rsidR="005555B3" w:rsidRPr="008A72B8" w:rsidRDefault="005555B3" w:rsidP="00F2417B">
            <w:pPr>
              <w:rPr>
                <w:w w:val="99"/>
              </w:rPr>
            </w:pPr>
            <w:r w:rsidRPr="008A72B8">
              <w:rPr>
                <w:rFonts w:hint="eastAsia"/>
                <w:w w:val="99"/>
              </w:rPr>
              <w:t>Inaccurate calibration will cause the machine to produce abnormal powder!</w:t>
            </w:r>
          </w:p>
          <w:p w14:paraId="3FF07718" w14:textId="77777777" w:rsidR="005555B3" w:rsidRPr="008A72B8" w:rsidRDefault="005555B3" w:rsidP="00F2417B">
            <w:pPr>
              <w:rPr>
                <w:w w:val="99"/>
              </w:rPr>
            </w:pPr>
            <w:r w:rsidRPr="008A72B8">
              <w:rPr>
                <w:rFonts w:hint="eastAsia"/>
                <w:w w:val="99"/>
              </w:rPr>
              <w:t>It is recommended to calibrate three times and observe whether there is a large error in the actual calibration value (error within plus or minus 3 grams.</w:t>
            </w:r>
          </w:p>
          <w:p w14:paraId="0715B9DA" w14:textId="77777777" w:rsidR="005555B3" w:rsidRPr="00536A4E" w:rsidRDefault="005555B3" w:rsidP="00F2417B">
            <w:pPr>
              <w:rPr>
                <w:w w:val="99"/>
                <w:sz w:val="25"/>
              </w:rPr>
            </w:pPr>
            <w:r w:rsidRPr="008A72B8">
              <w:rPr>
                <w:rFonts w:hint="eastAsia"/>
                <w:w w:val="99"/>
              </w:rPr>
              <w:t>The weight of the cup during calibration must be zeroed out and ignored.</w:t>
            </w:r>
          </w:p>
        </w:tc>
      </w:tr>
    </w:tbl>
    <w:p w14:paraId="54C93B38" w14:textId="77777777" w:rsidR="005555B3" w:rsidRDefault="005555B3" w:rsidP="005555B3">
      <w:pPr>
        <w:rPr>
          <w:lang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FFFF"/>
        <w:tblLook w:val="04A0" w:firstRow="1" w:lastRow="0" w:firstColumn="1" w:lastColumn="0" w:noHBand="0" w:noVBand="1"/>
      </w:tblPr>
      <w:tblGrid>
        <w:gridCol w:w="10008"/>
      </w:tblGrid>
      <w:tr w:rsidR="005555B3" w14:paraId="424581F6" w14:textId="77777777" w:rsidTr="00F2417B">
        <w:trPr>
          <w:trHeight w:val="278"/>
        </w:trPr>
        <w:tc>
          <w:tcPr>
            <w:tcW w:w="10008" w:type="dxa"/>
            <w:tcBorders>
              <w:bottom w:val="single" w:sz="4" w:space="0" w:color="auto"/>
            </w:tcBorders>
            <w:shd w:val="clear" w:color="auto" w:fill="365F91" w:themeFill="accent1" w:themeFillShade="BF"/>
          </w:tcPr>
          <w:p w14:paraId="46F1B8A6" w14:textId="77777777" w:rsidR="005555B3" w:rsidRDefault="005555B3" w:rsidP="00F2417B">
            <w:r w:rsidRPr="00536A4E">
              <w:t>Attention:</w:t>
            </w:r>
          </w:p>
        </w:tc>
      </w:tr>
      <w:tr w:rsidR="005555B3" w14:paraId="705AAA25" w14:textId="77777777" w:rsidTr="00F2417B">
        <w:tblPrEx>
          <w:shd w:val="clear" w:color="auto" w:fill="auto"/>
        </w:tblPrEx>
        <w:trPr>
          <w:trHeight w:val="874"/>
        </w:trPr>
        <w:tc>
          <w:tcPr>
            <w:tcW w:w="10008" w:type="dxa"/>
            <w:shd w:val="clear" w:color="auto" w:fill="95B3D7" w:themeFill="accent1" w:themeFillTint="99"/>
          </w:tcPr>
          <w:p w14:paraId="7F97830B" w14:textId="77777777" w:rsidR="005555B3" w:rsidRPr="00536A4E" w:rsidRDefault="005555B3" w:rsidP="00F2417B">
            <w:pPr>
              <w:rPr>
                <w:lang w:eastAsia="zh-CN"/>
              </w:rPr>
            </w:pPr>
            <w:r w:rsidRPr="00536A4E">
              <w:rPr>
                <w:lang w:eastAsia="zh-CN"/>
              </w:rPr>
              <w:t xml:space="preserve">Freshly unpacked powder must be used for calibration. </w:t>
            </w:r>
          </w:p>
          <w:p w14:paraId="728B448A" w14:textId="77777777" w:rsidR="005555B3" w:rsidRPr="00536A4E" w:rsidRDefault="005555B3" w:rsidP="00F2417B">
            <w:pPr>
              <w:rPr>
                <w:lang w:eastAsia="zh-CN"/>
              </w:rPr>
            </w:pPr>
            <w:r w:rsidRPr="00536A4E">
              <w:rPr>
                <w:lang w:eastAsia="zh-CN"/>
              </w:rPr>
              <w:t xml:space="preserve">When the machine changes cassettes, </w:t>
            </w:r>
            <w:proofErr w:type="gramStart"/>
            <w:r w:rsidRPr="00536A4E">
              <w:rPr>
                <w:lang w:eastAsia="zh-CN"/>
              </w:rPr>
              <w:t>motors</w:t>
            </w:r>
            <w:proofErr w:type="gramEnd"/>
            <w:r w:rsidRPr="00536A4E">
              <w:rPr>
                <w:lang w:eastAsia="zh-CN"/>
              </w:rPr>
              <w:t xml:space="preserve"> and powder types, it needs to be re-calibrated every time, because each part or powder has different physical properties! </w:t>
            </w:r>
          </w:p>
          <w:p w14:paraId="63D15299" w14:textId="77777777" w:rsidR="005555B3" w:rsidRPr="00536A4E" w:rsidRDefault="005555B3" w:rsidP="00F2417B">
            <w:pPr>
              <w:rPr>
                <w:lang w:eastAsia="zh-CN"/>
              </w:rPr>
            </w:pPr>
            <w:r w:rsidRPr="00536A4E">
              <w:rPr>
                <w:lang w:eastAsia="zh-CN"/>
              </w:rPr>
              <w:t>The powder in the cassette must be greater than 1/3 of the volume of the cassette when calibrating</w:t>
            </w:r>
          </w:p>
        </w:tc>
      </w:tr>
    </w:tbl>
    <w:p w14:paraId="24277F49" w14:textId="3A7FF95C" w:rsidR="005555B3" w:rsidRDefault="005555B3">
      <w:pPr>
        <w:rPr>
          <w:rFonts w:ascii="Times New Roman" w:hAnsi="Times New Roman" w:cs="Times New Roman"/>
          <w:sz w:val="15"/>
        </w:rPr>
        <w:sectPr w:rsidR="005555B3">
          <w:headerReference w:type="default" r:id="rId49"/>
          <w:footerReference w:type="default" r:id="rId50"/>
          <w:pgSz w:w="11910" w:h="16840"/>
          <w:pgMar w:top="1157" w:right="686" w:bottom="1157" w:left="629" w:header="560" w:footer="978" w:gutter="0"/>
          <w:cols w:space="720"/>
        </w:sectPr>
      </w:pPr>
    </w:p>
    <w:p w14:paraId="1A4ADEE6" w14:textId="77777777" w:rsidR="00C85ABD" w:rsidRDefault="00C85ABD">
      <w:pPr>
        <w:pStyle w:val="a4"/>
        <w:spacing w:before="10"/>
        <w:rPr>
          <w:rFonts w:ascii="Times New Roman" w:hAnsi="Times New Roman" w:cs="Times New Roman"/>
          <w:sz w:val="2"/>
        </w:rPr>
      </w:pPr>
    </w:p>
    <w:p w14:paraId="4555ED0E" w14:textId="3600577F" w:rsidR="00C85ABD" w:rsidRDefault="00C85ABD">
      <w:pPr>
        <w:pStyle w:val="a4"/>
        <w:spacing w:line="20" w:lineRule="exact"/>
        <w:ind w:left="914"/>
        <w:rPr>
          <w:rFonts w:ascii="Times New Roman" w:hAnsi="Times New Roman" w:cs="Times New Roman"/>
          <w:sz w:val="2"/>
        </w:rPr>
      </w:pPr>
    </w:p>
    <w:p w14:paraId="109348B4" w14:textId="77777777" w:rsidR="005555B3" w:rsidRDefault="005555B3" w:rsidP="005555B3">
      <w:r>
        <w:rPr>
          <w:w w:val="95"/>
        </w:rPr>
        <w:t>Step</w:t>
      </w:r>
      <w:r>
        <w:rPr>
          <w:spacing w:val="-20"/>
          <w:w w:val="95"/>
        </w:rPr>
        <w:t xml:space="preserve"> </w:t>
      </w:r>
      <w:r>
        <w:rPr>
          <w:w w:val="95"/>
        </w:rPr>
        <w:t>1.</w:t>
      </w:r>
      <w:r>
        <w:t xml:space="preserve"> </w:t>
      </w:r>
    </w:p>
    <w:p w14:paraId="7D58D191" w14:textId="3AE1DF4A" w:rsidR="005555B3" w:rsidRPr="005555B3" w:rsidRDefault="005555B3" w:rsidP="005555B3">
      <w:r>
        <w:rPr>
          <w:w w:val="90"/>
        </w:rPr>
        <w:t>Go</w:t>
      </w:r>
      <w:r>
        <w:rPr>
          <w:spacing w:val="24"/>
          <w:w w:val="90"/>
        </w:rPr>
        <w:t xml:space="preserve"> </w:t>
      </w:r>
      <w:r>
        <w:rPr>
          <w:w w:val="90"/>
        </w:rPr>
        <w:t>to</w:t>
      </w:r>
      <w:r>
        <w:rPr>
          <w:spacing w:val="24"/>
          <w:w w:val="90"/>
        </w:rPr>
        <w:t xml:space="preserve"> </w:t>
      </w:r>
      <w:r>
        <w:rPr>
          <w:w w:val="90"/>
        </w:rPr>
        <w:t>the</w:t>
      </w:r>
      <w:r>
        <w:rPr>
          <w:spacing w:val="25"/>
          <w:w w:val="90"/>
        </w:rPr>
        <w:t xml:space="preserve"> </w:t>
      </w:r>
      <w:r>
        <w:rPr>
          <w:w w:val="90"/>
        </w:rPr>
        <w:t>machine</w:t>
      </w:r>
      <w:r>
        <w:rPr>
          <w:spacing w:val="24"/>
          <w:w w:val="90"/>
        </w:rPr>
        <w:t xml:space="preserve"> </w:t>
      </w:r>
      <w:r>
        <w:rPr>
          <w:w w:val="90"/>
        </w:rPr>
        <w:t>background</w:t>
      </w:r>
      <w:r>
        <w:rPr>
          <w:spacing w:val="23"/>
          <w:w w:val="90"/>
        </w:rPr>
        <w:t xml:space="preserve"> </w:t>
      </w:r>
      <w:proofErr w:type="gramStart"/>
      <w:r>
        <w:rPr>
          <w:w w:val="90"/>
        </w:rPr>
        <w:t>maintenance</w:t>
      </w:r>
      <w:r w:rsidR="004866D0">
        <w:rPr>
          <w:spacing w:val="23"/>
          <w:w w:val="90"/>
        </w:rPr>
        <w:t>;</w:t>
      </w:r>
      <w:proofErr w:type="gramEnd"/>
    </w:p>
    <w:p w14:paraId="536CA003" w14:textId="77777777" w:rsidR="005555B3" w:rsidRDefault="005555B3" w:rsidP="005555B3">
      <w:pPr>
        <w:rPr>
          <w:rFonts w:ascii="Times New Roman" w:hAnsi="Times New Roman" w:cs="Times New Roman"/>
          <w:sz w:val="15"/>
        </w:rPr>
      </w:pPr>
      <w:r>
        <w:rPr>
          <w:noProof/>
        </w:rPr>
        <w:drawing>
          <wp:inline distT="0" distB="0" distL="0" distR="0" wp14:anchorId="09436225" wp14:editId="588DC3A9">
            <wp:extent cx="2118645" cy="3769591"/>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18645" cy="3769591"/>
                    </a:xfrm>
                    <a:prstGeom prst="rect">
                      <a:avLst/>
                    </a:prstGeom>
                  </pic:spPr>
                </pic:pic>
              </a:graphicData>
            </a:graphic>
          </wp:inline>
        </w:drawing>
      </w:r>
    </w:p>
    <w:p w14:paraId="720A4F5B" w14:textId="77777777" w:rsidR="005555B3" w:rsidRDefault="005555B3">
      <w:pPr>
        <w:pStyle w:val="a4"/>
        <w:spacing w:before="70"/>
        <w:ind w:left="912"/>
        <w:rPr>
          <w:rFonts w:ascii="Times New Roman" w:hAnsi="Times New Roman" w:cs="Times New Roman"/>
          <w:w w:val="95"/>
        </w:rPr>
      </w:pPr>
    </w:p>
    <w:p w14:paraId="0C740137" w14:textId="141E8613" w:rsidR="00C85ABD" w:rsidRDefault="00961E4D" w:rsidP="005555B3">
      <w:r>
        <w:rPr>
          <w:w w:val="95"/>
        </w:rPr>
        <w:t>Step</w:t>
      </w:r>
      <w:r>
        <w:rPr>
          <w:spacing w:val="-11"/>
          <w:w w:val="95"/>
        </w:rPr>
        <w:t xml:space="preserve"> </w:t>
      </w:r>
      <w:r w:rsidR="00527D31">
        <w:rPr>
          <w:w w:val="95"/>
        </w:rPr>
        <w:t>2</w:t>
      </w:r>
      <w:r>
        <w:rPr>
          <w:w w:val="95"/>
        </w:rPr>
        <w:t>.</w:t>
      </w:r>
      <w:r>
        <w:t xml:space="preserve"> </w:t>
      </w:r>
    </w:p>
    <w:p w14:paraId="595F4743" w14:textId="063FF753" w:rsidR="00C85ABD" w:rsidRDefault="00961E4D" w:rsidP="005555B3">
      <w:r>
        <w:rPr>
          <w:w w:val="95"/>
        </w:rPr>
        <w:t>Select</w:t>
      </w:r>
      <w:r>
        <w:rPr>
          <w:spacing w:val="-11"/>
          <w:w w:val="95"/>
        </w:rPr>
        <w:t xml:space="preserve"> </w:t>
      </w:r>
      <w:r>
        <w:rPr>
          <w:w w:val="95"/>
        </w:rPr>
        <w:t>the</w:t>
      </w:r>
      <w:r>
        <w:rPr>
          <w:spacing w:val="-11"/>
          <w:w w:val="95"/>
        </w:rPr>
        <w:t xml:space="preserve"> </w:t>
      </w:r>
      <w:r>
        <w:rPr>
          <w:w w:val="95"/>
        </w:rPr>
        <w:t>cartridge</w:t>
      </w:r>
      <w:r>
        <w:rPr>
          <w:spacing w:val="-11"/>
          <w:w w:val="95"/>
        </w:rPr>
        <w:t xml:space="preserve"> </w:t>
      </w:r>
      <w:r>
        <w:rPr>
          <w:w w:val="95"/>
        </w:rPr>
        <w:t>to</w:t>
      </w:r>
      <w:r>
        <w:rPr>
          <w:spacing w:val="-12"/>
          <w:w w:val="95"/>
        </w:rPr>
        <w:t xml:space="preserve"> </w:t>
      </w:r>
      <w:r>
        <w:rPr>
          <w:w w:val="95"/>
        </w:rPr>
        <w:t>be</w:t>
      </w:r>
      <w:r>
        <w:rPr>
          <w:spacing w:val="-11"/>
          <w:w w:val="95"/>
        </w:rPr>
        <w:t xml:space="preserve"> </w:t>
      </w:r>
      <w:r>
        <w:rPr>
          <w:w w:val="95"/>
        </w:rPr>
        <w:t>calibrated</w:t>
      </w:r>
      <w:r>
        <w:rPr>
          <w:spacing w:val="-11"/>
          <w:w w:val="95"/>
        </w:rPr>
        <w:t xml:space="preserve"> </w:t>
      </w:r>
      <w:r>
        <w:rPr>
          <w:w w:val="95"/>
        </w:rPr>
        <w:t>and</w:t>
      </w:r>
      <w:r>
        <w:rPr>
          <w:spacing w:val="-10"/>
          <w:w w:val="95"/>
        </w:rPr>
        <w:t xml:space="preserve"> </w:t>
      </w:r>
      <w:r>
        <w:rPr>
          <w:w w:val="95"/>
        </w:rPr>
        <w:t>click</w:t>
      </w:r>
      <w:r>
        <w:rPr>
          <w:spacing w:val="-12"/>
          <w:w w:val="95"/>
        </w:rPr>
        <w:t xml:space="preserve"> </w:t>
      </w:r>
      <w:r>
        <w:rPr>
          <w:w w:val="95"/>
        </w:rPr>
        <w:t>on</w:t>
      </w:r>
      <w:r>
        <w:rPr>
          <w:spacing w:val="-11"/>
          <w:w w:val="95"/>
        </w:rPr>
        <w:t xml:space="preserve"> </w:t>
      </w:r>
      <w:r>
        <w:rPr>
          <w:w w:val="95"/>
        </w:rPr>
        <w:t>the</w:t>
      </w:r>
      <w:r>
        <w:rPr>
          <w:spacing w:val="-11"/>
          <w:w w:val="95"/>
        </w:rPr>
        <w:t xml:space="preserve"> </w:t>
      </w:r>
      <w:r>
        <w:rPr>
          <w:w w:val="95"/>
        </w:rPr>
        <w:t>parameter</w:t>
      </w:r>
      <w:r>
        <w:rPr>
          <w:spacing w:val="-11"/>
          <w:w w:val="95"/>
        </w:rPr>
        <w:t xml:space="preserve"> </w:t>
      </w:r>
      <w:proofErr w:type="gramStart"/>
      <w:r>
        <w:rPr>
          <w:w w:val="95"/>
        </w:rPr>
        <w:t>screen</w:t>
      </w:r>
      <w:r w:rsidR="004866D0">
        <w:rPr>
          <w:w w:val="95"/>
        </w:rPr>
        <w:t>;</w:t>
      </w:r>
      <w:proofErr w:type="gramEnd"/>
      <w:r>
        <w:t xml:space="preserve"> </w:t>
      </w:r>
    </w:p>
    <w:p w14:paraId="5678D23B" w14:textId="1D4C9750" w:rsidR="00C85ABD" w:rsidRDefault="005555B3" w:rsidP="005555B3">
      <w:pPr>
        <w:pStyle w:val="a4"/>
        <w:spacing w:before="1"/>
        <w:rPr>
          <w:rFonts w:ascii="Times New Roman" w:hAnsi="Times New Roman" w:cs="Times New Roman"/>
          <w:sz w:val="24"/>
        </w:rPr>
      </w:pPr>
      <w:r>
        <w:rPr>
          <w:noProof/>
        </w:rPr>
        <w:drawing>
          <wp:inline distT="0" distB="0" distL="0" distR="0" wp14:anchorId="3E6FC485" wp14:editId="60D30332">
            <wp:extent cx="2806700" cy="3347661"/>
            <wp:effectExtent l="0" t="0" r="0" b="5715"/>
            <wp:docPr id="900596075" name="图片 90059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813803" cy="3356132"/>
                    </a:xfrm>
                    <a:prstGeom prst="rect">
                      <a:avLst/>
                    </a:prstGeom>
                  </pic:spPr>
                </pic:pic>
              </a:graphicData>
            </a:graphic>
          </wp:inline>
        </w:drawing>
      </w:r>
    </w:p>
    <w:p w14:paraId="552CE3E7" w14:textId="77777777" w:rsidR="005555B3" w:rsidRDefault="005555B3" w:rsidP="005555B3">
      <w:pPr>
        <w:pStyle w:val="a4"/>
        <w:spacing w:before="1"/>
        <w:rPr>
          <w:rFonts w:ascii="Times New Roman" w:hAnsi="Times New Roman" w:cs="Times New Roman"/>
          <w:sz w:val="24"/>
        </w:rPr>
      </w:pPr>
    </w:p>
    <w:p w14:paraId="6B9BEF78" w14:textId="77777777" w:rsidR="005555B3" w:rsidRDefault="005555B3" w:rsidP="005555B3">
      <w:pPr>
        <w:pStyle w:val="a4"/>
        <w:spacing w:before="1"/>
        <w:rPr>
          <w:rFonts w:ascii="Times New Roman" w:hAnsi="Times New Roman" w:cs="Times New Roman"/>
          <w:sz w:val="24"/>
        </w:rPr>
      </w:pPr>
    </w:p>
    <w:p w14:paraId="08D96DE0" w14:textId="77777777" w:rsidR="005555B3" w:rsidRPr="005555B3" w:rsidRDefault="005555B3" w:rsidP="005555B3">
      <w:pPr>
        <w:pStyle w:val="a4"/>
        <w:spacing w:before="1"/>
        <w:rPr>
          <w:rFonts w:ascii="Times New Roman" w:hAnsi="Times New Roman" w:cs="Times New Roman"/>
          <w:sz w:val="24"/>
        </w:rPr>
      </w:pPr>
    </w:p>
    <w:p w14:paraId="7426186B" w14:textId="6D93E2B2" w:rsidR="00C85ABD" w:rsidRDefault="00961E4D" w:rsidP="005555B3">
      <w:r>
        <w:rPr>
          <w:w w:val="95"/>
        </w:rPr>
        <w:lastRenderedPageBreak/>
        <w:t>Step</w:t>
      </w:r>
      <w:r w:rsidR="00527D31">
        <w:rPr>
          <w:w w:val="95"/>
        </w:rPr>
        <w:t>3</w:t>
      </w:r>
      <w:r>
        <w:rPr>
          <w:w w:val="95"/>
        </w:rPr>
        <w:t>.</w:t>
      </w:r>
      <w:r>
        <w:t xml:space="preserve"> </w:t>
      </w:r>
    </w:p>
    <w:p w14:paraId="7483ABCA" w14:textId="5EFFDA0E" w:rsidR="00C85ABD" w:rsidRDefault="00961E4D" w:rsidP="005555B3">
      <w:r>
        <w:t>Click</w:t>
      </w:r>
      <w:r>
        <w:rPr>
          <w:spacing w:val="-15"/>
        </w:rPr>
        <w:t xml:space="preserve"> </w:t>
      </w:r>
      <w:r>
        <w:t>on</w:t>
      </w:r>
      <w:r>
        <w:rPr>
          <w:spacing w:val="-15"/>
        </w:rPr>
        <w:t xml:space="preserve"> </w:t>
      </w:r>
      <w:r>
        <w:t>the</w:t>
      </w:r>
      <w:r>
        <w:rPr>
          <w:spacing w:val="-14"/>
        </w:rPr>
        <w:t xml:space="preserve"> </w:t>
      </w:r>
      <w:r>
        <w:t>"</w:t>
      </w:r>
      <w:r>
        <w:rPr>
          <w:u w:val="single"/>
        </w:rPr>
        <w:t>Calibration</w:t>
      </w:r>
      <w:r>
        <w:rPr>
          <w:spacing w:val="-7"/>
          <w:u w:val="single"/>
        </w:rPr>
        <w:t xml:space="preserve"> </w:t>
      </w:r>
      <w:r>
        <w:t>l"</w:t>
      </w:r>
      <w:r>
        <w:rPr>
          <w:spacing w:val="-15"/>
        </w:rPr>
        <w:t xml:space="preserve"> </w:t>
      </w:r>
      <w:r>
        <w:t>icon</w:t>
      </w:r>
      <w:r>
        <w:rPr>
          <w:spacing w:val="-14"/>
        </w:rPr>
        <w:t xml:space="preserve"> </w:t>
      </w:r>
      <w:r>
        <w:t>in</w:t>
      </w:r>
      <w:r>
        <w:rPr>
          <w:spacing w:val="-12"/>
        </w:rPr>
        <w:t xml:space="preserve"> </w:t>
      </w:r>
      <w:r>
        <w:t>the</w:t>
      </w:r>
      <w:r>
        <w:rPr>
          <w:spacing w:val="-12"/>
        </w:rPr>
        <w:t xml:space="preserve"> </w:t>
      </w:r>
      <w:r>
        <w:t>test</w:t>
      </w:r>
      <w:r>
        <w:rPr>
          <w:spacing w:val="-13"/>
        </w:rPr>
        <w:t xml:space="preserve"> </w:t>
      </w:r>
      <w:r>
        <w:t>bar</w:t>
      </w:r>
      <w:r>
        <w:rPr>
          <w:spacing w:val="-14"/>
        </w:rPr>
        <w:t xml:space="preserve"> </w:t>
      </w:r>
      <w:r>
        <w:t>and</w:t>
      </w:r>
      <w:r>
        <w:rPr>
          <w:spacing w:val="-14"/>
        </w:rPr>
        <w:t xml:space="preserve"> </w:t>
      </w:r>
      <w:r>
        <w:t>click</w:t>
      </w:r>
      <w:r>
        <w:rPr>
          <w:spacing w:val="-14"/>
        </w:rPr>
        <w:t xml:space="preserve"> </w:t>
      </w:r>
      <w:r>
        <w:t>on</w:t>
      </w:r>
      <w:r>
        <w:rPr>
          <w:spacing w:val="-12"/>
        </w:rPr>
        <w:t xml:space="preserve"> </w:t>
      </w:r>
      <w:r>
        <w:t>start,</w:t>
      </w:r>
      <w:r>
        <w:rPr>
          <w:spacing w:val="-12"/>
        </w:rPr>
        <w:t xml:space="preserve"> </w:t>
      </w:r>
      <w:r>
        <w:t>then</w:t>
      </w:r>
      <w:r>
        <w:rPr>
          <w:spacing w:val="-14"/>
        </w:rPr>
        <w:t xml:space="preserve"> </w:t>
      </w:r>
      <w:r>
        <w:t>take</w:t>
      </w:r>
      <w:r>
        <w:rPr>
          <w:spacing w:val="-14"/>
        </w:rPr>
        <w:t xml:space="preserve"> </w:t>
      </w:r>
      <w:r>
        <w:t>the</w:t>
      </w:r>
      <w:r>
        <w:rPr>
          <w:spacing w:val="-14"/>
        </w:rPr>
        <w:t xml:space="preserve"> </w:t>
      </w:r>
      <w:r>
        <w:t>cup</w:t>
      </w:r>
      <w:r>
        <w:rPr>
          <w:spacing w:val="-12"/>
        </w:rPr>
        <w:t xml:space="preserve"> </w:t>
      </w:r>
      <w:r>
        <w:t>and</w:t>
      </w:r>
      <w:r>
        <w:rPr>
          <w:spacing w:val="-11"/>
        </w:rPr>
        <w:t xml:space="preserve"> </w:t>
      </w:r>
      <w:r>
        <w:t>catch</w:t>
      </w:r>
      <w:r>
        <w:rPr>
          <w:spacing w:val="1"/>
        </w:rPr>
        <w:t xml:space="preserve"> </w:t>
      </w:r>
      <w:r>
        <w:t xml:space="preserve">the corresponding cassette spout to catch the powder, note (the </w:t>
      </w:r>
      <w:r>
        <w:rPr>
          <w:color w:val="FF0000"/>
        </w:rPr>
        <w:t xml:space="preserve">cup must be weighed and </w:t>
      </w:r>
      <w:proofErr w:type="gramStart"/>
      <w:r>
        <w:rPr>
          <w:color w:val="FF0000"/>
        </w:rPr>
        <w:t>tared</w:t>
      </w:r>
      <w:r>
        <w:rPr>
          <w:color w:val="FF0000"/>
          <w:lang w:eastAsia="zh-CN"/>
        </w:rPr>
        <w:t xml:space="preserve"> </w:t>
      </w:r>
      <w:r>
        <w:rPr>
          <w:color w:val="FF0000"/>
          <w:spacing w:val="-102"/>
        </w:rPr>
        <w:t xml:space="preserve"> </w:t>
      </w:r>
      <w:r>
        <w:rPr>
          <w:color w:val="FF0000"/>
        </w:rPr>
        <w:t>before</w:t>
      </w:r>
      <w:proofErr w:type="gramEnd"/>
      <w:r>
        <w:rPr>
          <w:color w:val="FF0000"/>
          <w:spacing w:val="-5"/>
        </w:rPr>
        <w:t xml:space="preserve"> </w:t>
      </w:r>
      <w:r>
        <w:rPr>
          <w:color w:val="FF0000"/>
        </w:rPr>
        <w:t>catching</w:t>
      </w:r>
      <w:r>
        <w:rPr>
          <w:color w:val="FF0000"/>
          <w:spacing w:val="-2"/>
        </w:rPr>
        <w:t xml:space="preserve"> </w:t>
      </w:r>
      <w:r>
        <w:rPr>
          <w:color w:val="FF0000"/>
        </w:rPr>
        <w:t>the</w:t>
      </w:r>
      <w:r>
        <w:rPr>
          <w:color w:val="FF0000"/>
          <w:spacing w:val="-5"/>
        </w:rPr>
        <w:t xml:space="preserve"> </w:t>
      </w:r>
      <w:r>
        <w:rPr>
          <w:color w:val="FF0000"/>
        </w:rPr>
        <w:t>powder</w:t>
      </w:r>
      <w:r>
        <w:t>)</w:t>
      </w:r>
      <w:r w:rsidR="004866D0">
        <w:t>;</w:t>
      </w:r>
      <w:r>
        <w:t xml:space="preserve"> </w:t>
      </w:r>
    </w:p>
    <w:p w14:paraId="7A626C60" w14:textId="761C041A" w:rsidR="00C85ABD" w:rsidRDefault="002B5F97" w:rsidP="0050599D">
      <w:pPr>
        <w:pStyle w:val="a4"/>
        <w:ind w:firstLineChars="100" w:firstLine="210"/>
        <w:rPr>
          <w:rFonts w:ascii="Times New Roman" w:hAnsi="Times New Roman" w:cs="Times New Roman"/>
          <w:sz w:val="20"/>
        </w:rPr>
      </w:pPr>
      <w:r>
        <w:rPr>
          <w:noProof/>
        </w:rPr>
        <mc:AlternateContent>
          <mc:Choice Requires="wps">
            <w:drawing>
              <wp:anchor distT="0" distB="0" distL="114300" distR="114300" simplePos="0" relativeHeight="251901952" behindDoc="0" locked="0" layoutInCell="1" allowOverlap="1" wp14:anchorId="2BD65EF8" wp14:editId="48B237DF">
                <wp:simplePos x="0" y="0"/>
                <wp:positionH relativeFrom="column">
                  <wp:posOffset>946785</wp:posOffset>
                </wp:positionH>
                <wp:positionV relativeFrom="paragraph">
                  <wp:posOffset>2943860</wp:posOffset>
                </wp:positionV>
                <wp:extent cx="1231900" cy="368300"/>
                <wp:effectExtent l="0" t="0" r="25400" b="12700"/>
                <wp:wrapNone/>
                <wp:docPr id="2096570061" name="矩形 6"/>
                <wp:cNvGraphicFramePr/>
                <a:graphic xmlns:a="http://schemas.openxmlformats.org/drawingml/2006/main">
                  <a:graphicData uri="http://schemas.microsoft.com/office/word/2010/wordprocessingShape">
                    <wps:wsp>
                      <wps:cNvSpPr/>
                      <wps:spPr>
                        <a:xfrm>
                          <a:off x="0" y="0"/>
                          <a:ext cx="1231900" cy="3683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D75AC" id="矩形 6" o:spid="_x0000_s1026" style="position:absolute;left:0;text-align:left;margin-left:74.55pt;margin-top:231.8pt;width:97pt;height:2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" filled="f" strokecolor="red" strokeweight="2pt"/>
            </w:pict>
          </mc:Fallback>
        </mc:AlternateContent>
      </w:r>
      <w:r>
        <w:rPr>
          <w:noProof/>
        </w:rPr>
        <mc:AlternateContent>
          <mc:Choice Requires="wps">
            <w:drawing>
              <wp:anchor distT="0" distB="0" distL="114300" distR="114300" simplePos="0" relativeHeight="251900928" behindDoc="0" locked="0" layoutInCell="1" allowOverlap="1" wp14:anchorId="20A827E4" wp14:editId="5BC82508">
                <wp:simplePos x="0" y="0"/>
                <wp:positionH relativeFrom="column">
                  <wp:posOffset>2178685</wp:posOffset>
                </wp:positionH>
                <wp:positionV relativeFrom="paragraph">
                  <wp:posOffset>1324610</wp:posOffset>
                </wp:positionV>
                <wp:extent cx="1174750" cy="361950"/>
                <wp:effectExtent l="0" t="0" r="25400" b="19050"/>
                <wp:wrapNone/>
                <wp:docPr id="1058489588" name="矩形 5"/>
                <wp:cNvGraphicFramePr/>
                <a:graphic xmlns:a="http://schemas.openxmlformats.org/drawingml/2006/main">
                  <a:graphicData uri="http://schemas.microsoft.com/office/word/2010/wordprocessingShape">
                    <wps:wsp>
                      <wps:cNvSpPr/>
                      <wps:spPr>
                        <a:xfrm>
                          <a:off x="0" y="0"/>
                          <a:ext cx="1174750" cy="361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F155EC" id="矩形 5" o:spid="_x0000_s1026" style="position:absolute;left:0;text-align:left;margin-left:171.55pt;margin-top:104.3pt;width:92.5pt;height:28.5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" filled="f" strokecolor="red" strokeweight="2pt"/>
            </w:pict>
          </mc:Fallback>
        </mc:AlternateContent>
      </w:r>
      <w:r>
        <w:rPr>
          <w:noProof/>
        </w:rPr>
        <w:drawing>
          <wp:inline distT="0" distB="0" distL="0" distR="0" wp14:anchorId="1BF63672" wp14:editId="4F937E7E">
            <wp:extent cx="4095750" cy="3838575"/>
            <wp:effectExtent l="0" t="0" r="0" b="9525"/>
            <wp:docPr id="6225219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21941" name="图片 1" descr="图形用户界面, 应用程序&#10;&#10;描述已自动生成"/>
                    <pic:cNvPicPr/>
                  </pic:nvPicPr>
                  <pic:blipFill>
                    <a:blip r:embed="rId52"/>
                    <a:stretch>
                      <a:fillRect/>
                    </a:stretch>
                  </pic:blipFill>
                  <pic:spPr>
                    <a:xfrm>
                      <a:off x="0" y="0"/>
                      <a:ext cx="4095750" cy="3838575"/>
                    </a:xfrm>
                    <a:prstGeom prst="rect">
                      <a:avLst/>
                    </a:prstGeom>
                  </pic:spPr>
                </pic:pic>
              </a:graphicData>
            </a:graphic>
          </wp:inline>
        </w:drawing>
      </w:r>
    </w:p>
    <w:p w14:paraId="53BD91B6" w14:textId="61D72C4C" w:rsidR="00C85ABD" w:rsidRDefault="00C85ABD">
      <w:pPr>
        <w:spacing w:before="72"/>
        <w:ind w:right="752"/>
        <w:jc w:val="right"/>
        <w:rPr>
          <w:rFonts w:ascii="Times New Roman" w:hAnsi="Times New Roman" w:cs="Times New Roman"/>
          <w:sz w:val="20"/>
        </w:rPr>
      </w:pPr>
    </w:p>
    <w:p w14:paraId="2A8BE53C" w14:textId="27A3DE16" w:rsidR="00C85ABD" w:rsidRDefault="004866D0" w:rsidP="005555B3">
      <w:pPr>
        <w:rPr>
          <w:w w:val="95"/>
        </w:rPr>
      </w:pPr>
      <w:r>
        <w:rPr>
          <w:w w:val="95"/>
        </w:rPr>
        <w:t>1.</w:t>
      </w:r>
      <w:r w:rsidR="00961E4D">
        <w:rPr>
          <w:w w:val="95"/>
        </w:rPr>
        <w:t xml:space="preserve">Please remove the stirrer under the cassette outlet, prepare the cup and the electronic scale, weigh and zero </w:t>
      </w:r>
      <w:proofErr w:type="gramStart"/>
      <w:r w:rsidR="00961E4D">
        <w:rPr>
          <w:w w:val="95"/>
        </w:rPr>
        <w:t>it</w:t>
      </w:r>
      <w:r>
        <w:rPr>
          <w:w w:val="95"/>
        </w:rPr>
        <w:t>;</w:t>
      </w:r>
      <w:proofErr w:type="gramEnd"/>
      <w:r w:rsidR="00961E4D">
        <w:rPr>
          <w:w w:val="95"/>
        </w:rPr>
        <w:t xml:space="preserve"> </w:t>
      </w:r>
    </w:p>
    <w:p w14:paraId="53E5FAC6" w14:textId="118AA264" w:rsidR="00C85ABD" w:rsidRDefault="004866D0" w:rsidP="005555B3">
      <w:pPr>
        <w:rPr>
          <w:w w:val="95"/>
        </w:rPr>
      </w:pPr>
      <w:r>
        <w:rPr>
          <w:w w:val="95"/>
        </w:rPr>
        <w:t>2.</w:t>
      </w:r>
      <w:r w:rsidR="00961E4D">
        <w:rPr>
          <w:w w:val="95"/>
        </w:rPr>
        <w:t xml:space="preserve">Place the cup under the spout of the </w:t>
      </w:r>
      <w:proofErr w:type="gramStart"/>
      <w:r w:rsidR="00961E4D">
        <w:rPr>
          <w:w w:val="95"/>
        </w:rPr>
        <w:t>cassette</w:t>
      </w:r>
      <w:r>
        <w:rPr>
          <w:w w:val="95"/>
        </w:rPr>
        <w:t>;</w:t>
      </w:r>
      <w:proofErr w:type="gramEnd"/>
    </w:p>
    <w:p w14:paraId="76AA7052" w14:textId="0E849379" w:rsidR="005555B3" w:rsidRDefault="004866D0" w:rsidP="005555B3">
      <w:pPr>
        <w:rPr>
          <w:w w:val="95"/>
        </w:rPr>
      </w:pPr>
      <w:r>
        <w:rPr>
          <w:w w:val="95"/>
        </w:rPr>
        <w:t>3.</w:t>
      </w:r>
      <w:r w:rsidR="00961E4D">
        <w:rPr>
          <w:w w:val="95"/>
        </w:rPr>
        <w:t>Click on the "Start" icon, the machine will automatically dispense the powder three times and catch the powder in a cup</w:t>
      </w:r>
      <w:r>
        <w:rPr>
          <w:w w:val="95"/>
        </w:rPr>
        <w:t>.</w:t>
      </w:r>
    </w:p>
    <w:p w14:paraId="798C2614" w14:textId="170BADA3" w:rsidR="00C85ABD" w:rsidRPr="005555B3" w:rsidRDefault="00961E4D" w:rsidP="005555B3">
      <w:pPr>
        <w:rPr>
          <w:w w:val="95"/>
        </w:rPr>
      </w:pPr>
      <w:r>
        <w:rPr>
          <w:w w:val="95"/>
        </w:rPr>
        <w:t xml:space="preserve"> </w:t>
      </w:r>
      <w:r w:rsidR="005555B3" w:rsidRPr="005555B3">
        <w:rPr>
          <w:w w:val="95"/>
        </w:rPr>
        <w:t>Catch the powder in the cup.</w:t>
      </w:r>
    </w:p>
    <w:p w14:paraId="109DC946" w14:textId="20B53A0E" w:rsidR="00C85ABD" w:rsidRDefault="005555B3">
      <w:pPr>
        <w:pStyle w:val="a4"/>
        <w:rPr>
          <w:rFonts w:ascii="Times New Roman" w:hAnsi="Times New Roman" w:cs="Times New Roman"/>
          <w:sz w:val="20"/>
        </w:rPr>
      </w:pPr>
      <w:r>
        <w:rPr>
          <w:rFonts w:hint="eastAsia"/>
          <w:noProof/>
        </w:rPr>
        <w:drawing>
          <wp:inline distT="0" distB="0" distL="0" distR="0" wp14:anchorId="6380ED78" wp14:editId="6423123F">
            <wp:extent cx="4315244" cy="3146401"/>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a:xfrm>
                      <a:off x="0" y="0"/>
                      <a:ext cx="4315244" cy="3146401"/>
                    </a:xfrm>
                    <a:prstGeom prst="rect">
                      <a:avLst/>
                    </a:prstGeom>
                    <a:noFill/>
                    <a:ln>
                      <a:noFill/>
                    </a:ln>
                  </pic:spPr>
                </pic:pic>
              </a:graphicData>
            </a:graphic>
          </wp:inline>
        </w:drawing>
      </w:r>
    </w:p>
    <w:p w14:paraId="103F4D96" w14:textId="77777777" w:rsidR="00C85ABD" w:rsidRDefault="00C85ABD">
      <w:pPr>
        <w:pStyle w:val="a4"/>
        <w:rPr>
          <w:rFonts w:ascii="Times New Roman" w:hAnsi="Times New Roman" w:cs="Times New Roman"/>
          <w:sz w:val="20"/>
        </w:rPr>
      </w:pPr>
    </w:p>
    <w:p w14:paraId="2144DD7B" w14:textId="2C561B07" w:rsidR="00C85ABD" w:rsidRDefault="00961E4D" w:rsidP="005555B3">
      <w:r>
        <w:rPr>
          <w:w w:val="95"/>
        </w:rPr>
        <w:t>Step</w:t>
      </w:r>
      <w:r>
        <w:rPr>
          <w:spacing w:val="-11"/>
          <w:w w:val="95"/>
        </w:rPr>
        <w:t xml:space="preserve"> </w:t>
      </w:r>
      <w:r w:rsidR="00527D31">
        <w:rPr>
          <w:w w:val="95"/>
        </w:rPr>
        <w:t>4</w:t>
      </w:r>
      <w:r>
        <w:rPr>
          <w:w w:val="95"/>
        </w:rPr>
        <w:t>.</w:t>
      </w:r>
      <w:r>
        <w:t xml:space="preserve"> </w:t>
      </w:r>
    </w:p>
    <w:p w14:paraId="69F18934" w14:textId="7A7D1B2D" w:rsidR="00C85ABD" w:rsidRDefault="00961E4D" w:rsidP="005555B3">
      <w:r>
        <w:rPr>
          <w:w w:val="95"/>
        </w:rPr>
        <w:t>Just</w:t>
      </w:r>
      <w:r>
        <w:rPr>
          <w:spacing w:val="-11"/>
          <w:w w:val="95"/>
        </w:rPr>
        <w:t xml:space="preserve"> </w:t>
      </w:r>
      <w:r>
        <w:rPr>
          <w:w w:val="95"/>
        </w:rPr>
        <w:t>weigh</w:t>
      </w:r>
      <w:r>
        <w:rPr>
          <w:spacing w:val="-11"/>
          <w:w w:val="95"/>
        </w:rPr>
        <w:t xml:space="preserve"> </w:t>
      </w:r>
      <w:r>
        <w:rPr>
          <w:w w:val="95"/>
        </w:rPr>
        <w:t>the</w:t>
      </w:r>
      <w:r>
        <w:rPr>
          <w:spacing w:val="-10"/>
          <w:w w:val="95"/>
        </w:rPr>
        <w:t xml:space="preserve"> </w:t>
      </w:r>
      <w:r>
        <w:rPr>
          <w:w w:val="95"/>
        </w:rPr>
        <w:t>powder</w:t>
      </w:r>
      <w:r>
        <w:rPr>
          <w:spacing w:val="-8"/>
          <w:w w:val="95"/>
        </w:rPr>
        <w:t xml:space="preserve"> </w:t>
      </w:r>
      <w:r>
        <w:rPr>
          <w:w w:val="95"/>
        </w:rPr>
        <w:t>on</w:t>
      </w:r>
      <w:r>
        <w:rPr>
          <w:spacing w:val="-9"/>
          <w:w w:val="95"/>
        </w:rPr>
        <w:t xml:space="preserve"> </w:t>
      </w:r>
      <w:r>
        <w:rPr>
          <w:w w:val="95"/>
        </w:rPr>
        <w:t>an</w:t>
      </w:r>
      <w:r>
        <w:rPr>
          <w:spacing w:val="-8"/>
          <w:w w:val="95"/>
        </w:rPr>
        <w:t xml:space="preserve"> </w:t>
      </w:r>
      <w:r>
        <w:rPr>
          <w:w w:val="95"/>
        </w:rPr>
        <w:t>electronic</w:t>
      </w:r>
      <w:r>
        <w:rPr>
          <w:spacing w:val="-8"/>
          <w:w w:val="95"/>
        </w:rPr>
        <w:t xml:space="preserve"> </w:t>
      </w:r>
      <w:r>
        <w:rPr>
          <w:w w:val="95"/>
        </w:rPr>
        <w:t>scale</w:t>
      </w:r>
      <w:r>
        <w:rPr>
          <w:spacing w:val="-9"/>
          <w:w w:val="95"/>
        </w:rPr>
        <w:t xml:space="preserve"> </w:t>
      </w:r>
      <w:r>
        <w:rPr>
          <w:w w:val="95"/>
        </w:rPr>
        <w:t>and</w:t>
      </w:r>
      <w:r>
        <w:rPr>
          <w:spacing w:val="-7"/>
          <w:w w:val="95"/>
        </w:rPr>
        <w:t xml:space="preserve"> </w:t>
      </w:r>
      <w:r>
        <w:rPr>
          <w:w w:val="95"/>
        </w:rPr>
        <w:t>enter</w:t>
      </w:r>
      <w:r>
        <w:rPr>
          <w:spacing w:val="-11"/>
          <w:w w:val="95"/>
        </w:rPr>
        <w:t xml:space="preserve"> </w:t>
      </w:r>
      <w:r>
        <w:rPr>
          <w:w w:val="95"/>
        </w:rPr>
        <w:t>the</w:t>
      </w:r>
      <w:r>
        <w:rPr>
          <w:spacing w:val="-10"/>
          <w:w w:val="95"/>
        </w:rPr>
        <w:t xml:space="preserve"> </w:t>
      </w:r>
      <w:r>
        <w:rPr>
          <w:w w:val="95"/>
        </w:rPr>
        <w:t>weight</w:t>
      </w:r>
      <w:r>
        <w:rPr>
          <w:spacing w:val="-11"/>
          <w:w w:val="95"/>
        </w:rPr>
        <w:t xml:space="preserve"> </w:t>
      </w:r>
      <w:r>
        <w:rPr>
          <w:w w:val="95"/>
        </w:rPr>
        <w:t>value</w:t>
      </w:r>
      <w:r w:rsidR="004866D0">
        <w:t>.</w:t>
      </w:r>
    </w:p>
    <w:p w14:paraId="722981B4" w14:textId="77777777" w:rsidR="00C85ABD" w:rsidRDefault="00961E4D" w:rsidP="005555B3">
      <w:pPr>
        <w:pStyle w:val="a4"/>
        <w:rPr>
          <w:rFonts w:ascii="Times New Roman" w:hAnsi="Times New Roman" w:cs="Times New Roman"/>
          <w:sz w:val="20"/>
        </w:rPr>
      </w:pPr>
      <w:r>
        <w:rPr>
          <w:rFonts w:ascii="Times New Roman" w:hAnsi="Times New Roman" w:cs="Times New Roman"/>
          <w:noProof/>
          <w:sz w:val="20"/>
        </w:rPr>
        <w:drawing>
          <wp:inline distT="0" distB="0" distL="0" distR="0" wp14:anchorId="733D8BD0" wp14:editId="1B299B08">
            <wp:extent cx="5299075" cy="3152775"/>
            <wp:effectExtent l="0" t="0" r="0" b="0"/>
            <wp:docPr id="5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9.png"/>
                    <pic:cNvPicPr>
                      <a:picLocks noChangeAspect="1"/>
                    </pic:cNvPicPr>
                  </pic:nvPicPr>
                  <pic:blipFill>
                    <a:blip r:embed="rId54" cstate="print"/>
                    <a:srcRect l="7612" r="8257"/>
                    <a:stretch>
                      <a:fillRect/>
                    </a:stretch>
                  </pic:blipFill>
                  <pic:spPr>
                    <a:xfrm>
                      <a:off x="0" y="0"/>
                      <a:ext cx="5299075" cy="3152775"/>
                    </a:xfrm>
                    <a:prstGeom prst="rect">
                      <a:avLst/>
                    </a:prstGeom>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9900"/>
        <w:tblLook w:val="04A0" w:firstRow="1" w:lastRow="0" w:firstColumn="1" w:lastColumn="0" w:noHBand="0" w:noVBand="1"/>
      </w:tblPr>
      <w:tblGrid>
        <w:gridCol w:w="10585"/>
      </w:tblGrid>
      <w:tr w:rsidR="00B45D28" w14:paraId="38D12040" w14:textId="77777777" w:rsidTr="00F2417B">
        <w:trPr>
          <w:trHeight w:val="302"/>
        </w:trPr>
        <w:tc>
          <w:tcPr>
            <w:tcW w:w="5000" w:type="pct"/>
            <w:tcBorders>
              <w:bottom w:val="single" w:sz="4" w:space="0" w:color="auto"/>
            </w:tcBorders>
            <w:shd w:val="clear" w:color="auto" w:fill="FF9900"/>
          </w:tcPr>
          <w:p w14:paraId="0804BCF1" w14:textId="77777777" w:rsidR="00B45D28" w:rsidRDefault="00B45D28" w:rsidP="00F2417B">
            <w:pPr>
              <w:rPr>
                <w:b/>
              </w:rPr>
            </w:pPr>
            <w:r w:rsidRPr="00536A4E">
              <w:rPr>
                <w:b/>
              </w:rPr>
              <w:t>Importance</w:t>
            </w:r>
            <w:r>
              <w:rPr>
                <w:rFonts w:ascii="宋体" w:eastAsia="宋体" w:hAnsi="宋体" w:cs="宋体" w:hint="eastAsia"/>
                <w:b/>
                <w:lang w:eastAsia="zh-CN"/>
              </w:rPr>
              <w:t>：</w:t>
            </w:r>
          </w:p>
        </w:tc>
      </w:tr>
      <w:tr w:rsidR="00B45D28" w14:paraId="33343577" w14:textId="77777777" w:rsidTr="00F2417B">
        <w:trPr>
          <w:trHeight w:val="1567"/>
        </w:trPr>
        <w:tc>
          <w:tcPr>
            <w:tcW w:w="5000" w:type="pct"/>
            <w:shd w:val="clear" w:color="auto" w:fill="FFCC99"/>
          </w:tcPr>
          <w:p w14:paraId="49CF01A7" w14:textId="77777777" w:rsidR="00B45D28" w:rsidRPr="00536A4E" w:rsidRDefault="00B45D28" w:rsidP="00F2417B">
            <w:pPr>
              <w:rPr>
                <w:rFonts w:eastAsiaTheme="minorEastAsia"/>
                <w:lang w:eastAsia="zh-CN"/>
              </w:rPr>
            </w:pPr>
            <w:r w:rsidRPr="00536A4E">
              <w:rPr>
                <w:lang w:eastAsia="zh-CN"/>
              </w:rPr>
              <w:t>It is recommended to calibrate three times and observe whether there is a large error in the actual calibration value (the error is within plus or minus 3 grams).</w:t>
            </w:r>
          </w:p>
          <w:p w14:paraId="257F4BAC" w14:textId="77777777" w:rsidR="00B45D28" w:rsidRPr="00536A4E" w:rsidRDefault="00B45D28" w:rsidP="00F2417B">
            <w:pPr>
              <w:rPr>
                <w:rFonts w:eastAsiaTheme="minorEastAsia"/>
                <w:lang w:eastAsia="zh-CN"/>
              </w:rPr>
            </w:pPr>
            <w:r w:rsidRPr="00536A4E">
              <w:rPr>
                <w:lang w:eastAsia="zh-CN"/>
              </w:rPr>
              <w:t>Calibration is not allowed to cause abnormal powder machine!</w:t>
            </w:r>
          </w:p>
          <w:p w14:paraId="1F86BD75" w14:textId="77777777" w:rsidR="00B45D28" w:rsidRPr="00536A4E" w:rsidRDefault="00B45D28" w:rsidP="00F2417B">
            <w:pPr>
              <w:rPr>
                <w:rFonts w:eastAsiaTheme="minorEastAsia"/>
                <w:lang w:eastAsia="zh-CN"/>
              </w:rPr>
            </w:pPr>
            <w:r w:rsidRPr="00536A4E">
              <w:rPr>
                <w:lang w:eastAsia="zh-CN"/>
              </w:rPr>
              <w:t>The weight of the cup must be reset and ignored during calibration.</w:t>
            </w:r>
          </w:p>
          <w:p w14:paraId="0F1EFF48" w14:textId="15C7388E" w:rsidR="00B45D28" w:rsidRPr="00B45D28" w:rsidRDefault="00B45D28" w:rsidP="00B45D28">
            <w:pPr>
              <w:spacing w:before="1"/>
            </w:pPr>
            <w:r>
              <w:t>Freshly</w:t>
            </w:r>
            <w:r>
              <w:rPr>
                <w:spacing w:val="-102"/>
              </w:rPr>
              <w:t xml:space="preserve"> </w:t>
            </w:r>
            <w:r>
              <w:t>unpacked powder must be used for</w:t>
            </w:r>
            <w:r>
              <w:rPr>
                <w:spacing w:val="1"/>
              </w:rPr>
              <w:t xml:space="preserve"> </w:t>
            </w:r>
            <w:r>
              <w:t>calibration</w:t>
            </w:r>
            <w:r w:rsidR="004866D0">
              <w:t>.</w:t>
            </w:r>
          </w:p>
        </w:tc>
      </w:tr>
    </w:tbl>
    <w:p w14:paraId="148CAFC0" w14:textId="77777777" w:rsidR="00505EFC" w:rsidRDefault="00505EFC" w:rsidP="00B45D28">
      <w:pPr>
        <w:pStyle w:val="2"/>
        <w:spacing w:before="240" w:after="240"/>
      </w:pPr>
      <w:bookmarkStart w:id="251" w:name="5.10_Setting_the_machine's_vending_mode"/>
      <w:bookmarkStart w:id="252" w:name="_bookmark47"/>
      <w:bookmarkStart w:id="253" w:name="_Toc31899"/>
      <w:bookmarkStart w:id="254" w:name="_Toc17023"/>
      <w:bookmarkStart w:id="255" w:name="_Toc18893"/>
      <w:bookmarkStart w:id="256" w:name="_Toc154667426"/>
      <w:bookmarkEnd w:id="251"/>
      <w:bookmarkEnd w:id="252"/>
    </w:p>
    <w:p w14:paraId="3584F38C" w14:textId="77777777" w:rsidR="00505EFC" w:rsidRDefault="00505EFC" w:rsidP="00B45D28">
      <w:pPr>
        <w:pStyle w:val="2"/>
        <w:spacing w:before="240" w:after="240"/>
      </w:pPr>
    </w:p>
    <w:p w14:paraId="76546C74" w14:textId="77777777" w:rsidR="00505EFC" w:rsidRDefault="00505EFC" w:rsidP="00B45D28">
      <w:pPr>
        <w:pStyle w:val="2"/>
        <w:spacing w:before="240" w:after="240"/>
      </w:pPr>
    </w:p>
    <w:p w14:paraId="478C2987" w14:textId="77777777" w:rsidR="00505EFC" w:rsidRDefault="00505EFC" w:rsidP="00B45D28">
      <w:pPr>
        <w:pStyle w:val="2"/>
        <w:spacing w:before="240" w:after="240"/>
      </w:pPr>
    </w:p>
    <w:p w14:paraId="1B9C1A60" w14:textId="77777777" w:rsidR="00505EFC" w:rsidRDefault="00505EFC" w:rsidP="00B45D28">
      <w:pPr>
        <w:pStyle w:val="2"/>
        <w:spacing w:before="240" w:after="240"/>
      </w:pPr>
    </w:p>
    <w:p w14:paraId="4B8D5B27" w14:textId="77777777" w:rsidR="00505EFC" w:rsidRDefault="00505EFC" w:rsidP="00B45D28">
      <w:pPr>
        <w:pStyle w:val="2"/>
        <w:spacing w:before="240" w:after="240"/>
      </w:pPr>
    </w:p>
    <w:p w14:paraId="4A389DDB" w14:textId="77777777" w:rsidR="00505EFC" w:rsidRDefault="00505EFC" w:rsidP="00B45D28">
      <w:pPr>
        <w:pStyle w:val="2"/>
        <w:spacing w:before="240" w:after="240"/>
      </w:pPr>
    </w:p>
    <w:p w14:paraId="0D25C997" w14:textId="08EEBF96" w:rsidR="00C85ABD" w:rsidRPr="00B45D28" w:rsidRDefault="00961E4D" w:rsidP="00B45D28">
      <w:pPr>
        <w:pStyle w:val="2"/>
        <w:spacing w:before="240" w:after="240"/>
      </w:pPr>
      <w:r w:rsidRPr="00B45D28">
        <w:lastRenderedPageBreak/>
        <w:t>5.10</w:t>
      </w:r>
      <w:r w:rsidR="0042333B" w:rsidRPr="00B45D28">
        <w:t xml:space="preserve"> </w:t>
      </w:r>
      <w:r w:rsidRPr="00B45D28">
        <w:t xml:space="preserve">Setting the machine's vending </w:t>
      </w:r>
      <w:proofErr w:type="gramStart"/>
      <w:r w:rsidRPr="00B45D28">
        <w:t>mode</w:t>
      </w:r>
      <w:bookmarkEnd w:id="253"/>
      <w:bookmarkEnd w:id="254"/>
      <w:bookmarkEnd w:id="255"/>
      <w:bookmarkEnd w:id="256"/>
      <w:proofErr w:type="gramEnd"/>
    </w:p>
    <w:p w14:paraId="6419FBC3" w14:textId="66489E19" w:rsidR="00B45D28" w:rsidRPr="00B45D28" w:rsidRDefault="004866D0" w:rsidP="00B45D28">
      <w:pPr>
        <w:rPr>
          <w:lang w:eastAsia="zh-CN"/>
        </w:rPr>
      </w:pPr>
      <w:bookmarkStart w:id="257" w:name="5.11_Beverage_recipe_settings"/>
      <w:bookmarkStart w:id="258" w:name="_bookmark48"/>
      <w:bookmarkStart w:id="259" w:name="_Toc8410"/>
      <w:bookmarkStart w:id="260" w:name="_Toc24777"/>
      <w:bookmarkStart w:id="261" w:name="_Toc20965"/>
      <w:bookmarkStart w:id="262" w:name="_Toc11432"/>
      <w:bookmarkEnd w:id="257"/>
      <w:bookmarkEnd w:id="258"/>
      <w:r>
        <w:rPr>
          <w:lang w:eastAsia="zh-CN"/>
        </w:rPr>
        <w:t>1.</w:t>
      </w:r>
      <w:r w:rsidR="00B45D28" w:rsidRPr="00B45D28">
        <w:rPr>
          <w:lang w:eastAsia="zh-CN"/>
        </w:rPr>
        <w:t xml:space="preserve">Enter the machine background maintenance </w:t>
      </w:r>
      <w:proofErr w:type="gramStart"/>
      <w:r w:rsidR="00B45D28" w:rsidRPr="00B45D28">
        <w:rPr>
          <w:lang w:eastAsia="zh-CN"/>
        </w:rPr>
        <w:t>interface;</w:t>
      </w:r>
      <w:proofErr w:type="gramEnd"/>
    </w:p>
    <w:p w14:paraId="5F2175FF" w14:textId="09A68259" w:rsidR="00B45D28" w:rsidRDefault="004866D0" w:rsidP="00B45D28">
      <w:r>
        <w:rPr>
          <w:lang w:eastAsia="zh-CN"/>
        </w:rPr>
        <w:t>2.</w:t>
      </w:r>
      <w:r w:rsidR="00B45D28" w:rsidRPr="00B45D28">
        <w:rPr>
          <w:lang w:eastAsia="zh-CN"/>
        </w:rPr>
        <w:t xml:space="preserve">Click Basic Settings, click Options, click </w:t>
      </w:r>
      <w:proofErr w:type="spellStart"/>
      <w:r w:rsidR="00B45D28" w:rsidRPr="00B45D28">
        <w:rPr>
          <w:lang w:eastAsia="zh-CN"/>
        </w:rPr>
        <w:t>cconfig</w:t>
      </w:r>
      <w:proofErr w:type="spellEnd"/>
      <w:r w:rsidR="00B45D28" w:rsidRPr="00B45D28">
        <w:rPr>
          <w:lang w:eastAsia="zh-CN"/>
        </w:rPr>
        <w:t xml:space="preserve"> click Transaction;</w:t>
      </w:r>
      <w:r w:rsidR="00B45D28">
        <w:rPr>
          <w:lang w:eastAsia="zh-CN"/>
        </w:rPr>
        <w:t xml:space="preserve"> </w:t>
      </w:r>
      <w:r w:rsidR="00505EFC">
        <w:rPr>
          <w:noProof/>
        </w:rPr>
        <w:drawing>
          <wp:inline distT="0" distB="0" distL="0" distR="0" wp14:anchorId="53E3369F" wp14:editId="6256B3EB">
            <wp:extent cx="3373723" cy="5822950"/>
            <wp:effectExtent l="0" t="0" r="0" b="6350"/>
            <wp:docPr id="380220795"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20795" name="图片 1" descr="电脑萤幕的截图&#10;&#10;描述已自动生成"/>
                    <pic:cNvPicPr/>
                  </pic:nvPicPr>
                  <pic:blipFill>
                    <a:blip r:embed="rId55"/>
                    <a:stretch>
                      <a:fillRect/>
                    </a:stretch>
                  </pic:blipFill>
                  <pic:spPr>
                    <a:xfrm>
                      <a:off x="0" y="0"/>
                      <a:ext cx="3379301" cy="5832577"/>
                    </a:xfrm>
                    <a:prstGeom prst="rect">
                      <a:avLst/>
                    </a:prstGeom>
                  </pic:spPr>
                </pic:pic>
              </a:graphicData>
            </a:graphic>
          </wp:inline>
        </w:drawing>
      </w:r>
    </w:p>
    <w:p w14:paraId="21B8954D" w14:textId="630BE2F0" w:rsidR="00B45D28" w:rsidRDefault="004866D0" w:rsidP="00B45D28">
      <w:pPr>
        <w:widowControl/>
        <w:autoSpaceDE/>
        <w:autoSpaceDN/>
        <w:spacing w:line="240" w:lineRule="auto"/>
        <w:ind w:right="840"/>
        <w:rPr>
          <w:noProof/>
        </w:rPr>
      </w:pPr>
      <w:r>
        <w:lastRenderedPageBreak/>
        <w:t>3.</w:t>
      </w:r>
      <w:r w:rsidR="00B45D28" w:rsidRPr="004866D0">
        <w:t>Click "Transaction" button, "ON" and "OFF" appear in free mode, ON stands for free mode, and OFF stands for charging mode. After setting, click save below to save</w:t>
      </w:r>
      <w:r w:rsidR="00B45D28" w:rsidRPr="004866D0">
        <w:rPr>
          <w:rFonts w:ascii="宋体" w:eastAsia="宋体" w:hAnsi="宋体" w:cs="宋体" w:hint="eastAsia"/>
        </w:rPr>
        <w:t>；</w:t>
      </w:r>
      <w:r w:rsidR="00505EFC">
        <w:rPr>
          <w:noProof/>
        </w:rPr>
        <w:drawing>
          <wp:inline distT="0" distB="0" distL="0" distR="0" wp14:anchorId="4DD1B59A" wp14:editId="0408DCD1">
            <wp:extent cx="3141941" cy="5422900"/>
            <wp:effectExtent l="0" t="0" r="1905" b="6350"/>
            <wp:docPr id="1456362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62746" name="图片 1"/>
                    <pic:cNvPicPr/>
                  </pic:nvPicPr>
                  <pic:blipFill>
                    <a:blip r:embed="rId55"/>
                    <a:stretch>
                      <a:fillRect/>
                    </a:stretch>
                  </pic:blipFill>
                  <pic:spPr>
                    <a:xfrm>
                      <a:off x="0" y="0"/>
                      <a:ext cx="3144323" cy="5427012"/>
                    </a:xfrm>
                    <a:prstGeom prst="rect">
                      <a:avLst/>
                    </a:prstGeom>
                  </pic:spPr>
                </pic:pic>
              </a:graphicData>
            </a:graphic>
          </wp:inline>
        </w:drawing>
      </w:r>
      <w:r w:rsidR="00505EFC" w:rsidRPr="00505EFC">
        <w:rPr>
          <w:noProof/>
        </w:rPr>
        <w:t xml:space="preserve"> </w:t>
      </w:r>
    </w:p>
    <w:p w14:paraId="67314CD8" w14:textId="77777777" w:rsidR="00505EFC" w:rsidRDefault="00505EFC" w:rsidP="00B45D28">
      <w:pPr>
        <w:widowControl/>
        <w:autoSpaceDE/>
        <w:autoSpaceDN/>
        <w:spacing w:line="240" w:lineRule="auto"/>
        <w:ind w:right="840"/>
        <w:rPr>
          <w:noProof/>
        </w:rPr>
      </w:pPr>
    </w:p>
    <w:p w14:paraId="451865B2" w14:textId="77777777" w:rsidR="00505EFC" w:rsidRDefault="00505EFC" w:rsidP="00B45D28">
      <w:pPr>
        <w:widowControl/>
        <w:autoSpaceDE/>
        <w:autoSpaceDN/>
        <w:spacing w:line="240" w:lineRule="auto"/>
        <w:ind w:right="840"/>
        <w:rPr>
          <w:noProof/>
        </w:rPr>
      </w:pPr>
    </w:p>
    <w:p w14:paraId="75403436" w14:textId="77777777" w:rsidR="00505EFC" w:rsidRDefault="00505EFC" w:rsidP="00B45D28">
      <w:pPr>
        <w:widowControl/>
        <w:autoSpaceDE/>
        <w:autoSpaceDN/>
        <w:spacing w:line="240" w:lineRule="auto"/>
        <w:ind w:right="840"/>
        <w:rPr>
          <w:noProof/>
        </w:rPr>
      </w:pPr>
    </w:p>
    <w:p w14:paraId="549C5E01" w14:textId="77777777" w:rsidR="00505EFC" w:rsidRDefault="00505EFC" w:rsidP="00B45D28">
      <w:pPr>
        <w:widowControl/>
        <w:autoSpaceDE/>
        <w:autoSpaceDN/>
        <w:spacing w:line="240" w:lineRule="auto"/>
        <w:ind w:right="840"/>
        <w:rPr>
          <w:noProof/>
        </w:rPr>
      </w:pPr>
    </w:p>
    <w:p w14:paraId="5FFEFECB" w14:textId="77777777" w:rsidR="00505EFC" w:rsidRDefault="00505EFC" w:rsidP="00B45D28">
      <w:pPr>
        <w:widowControl/>
        <w:autoSpaceDE/>
        <w:autoSpaceDN/>
        <w:spacing w:line="240" w:lineRule="auto"/>
        <w:ind w:right="840"/>
        <w:rPr>
          <w:noProof/>
        </w:rPr>
      </w:pPr>
    </w:p>
    <w:p w14:paraId="0A0E1D12" w14:textId="77777777" w:rsidR="00505EFC" w:rsidRDefault="00505EFC" w:rsidP="00B45D28">
      <w:pPr>
        <w:widowControl/>
        <w:autoSpaceDE/>
        <w:autoSpaceDN/>
        <w:spacing w:line="240" w:lineRule="auto"/>
        <w:ind w:right="840"/>
        <w:rPr>
          <w:noProof/>
        </w:rPr>
      </w:pPr>
    </w:p>
    <w:p w14:paraId="2DE24BA2" w14:textId="77777777" w:rsidR="00505EFC" w:rsidRDefault="00505EFC" w:rsidP="00B45D28">
      <w:pPr>
        <w:widowControl/>
        <w:autoSpaceDE/>
        <w:autoSpaceDN/>
        <w:spacing w:line="240" w:lineRule="auto"/>
        <w:ind w:right="840"/>
        <w:rPr>
          <w:noProof/>
        </w:rPr>
      </w:pPr>
    </w:p>
    <w:p w14:paraId="054AD3AE" w14:textId="77777777" w:rsidR="00505EFC" w:rsidRDefault="00505EFC" w:rsidP="00B45D28">
      <w:pPr>
        <w:widowControl/>
        <w:autoSpaceDE/>
        <w:autoSpaceDN/>
        <w:spacing w:line="240" w:lineRule="auto"/>
        <w:ind w:right="840"/>
        <w:rPr>
          <w:noProof/>
        </w:rPr>
      </w:pPr>
    </w:p>
    <w:p w14:paraId="09508B55" w14:textId="77777777" w:rsidR="00505EFC" w:rsidRDefault="00505EFC" w:rsidP="00B45D28">
      <w:pPr>
        <w:widowControl/>
        <w:autoSpaceDE/>
        <w:autoSpaceDN/>
        <w:spacing w:line="240" w:lineRule="auto"/>
        <w:ind w:right="840"/>
        <w:rPr>
          <w:noProof/>
        </w:rPr>
      </w:pPr>
    </w:p>
    <w:p w14:paraId="36C89CBD" w14:textId="77777777" w:rsidR="00505EFC" w:rsidRDefault="00505EFC" w:rsidP="00B45D28">
      <w:pPr>
        <w:widowControl/>
        <w:autoSpaceDE/>
        <w:autoSpaceDN/>
        <w:spacing w:line="240" w:lineRule="auto"/>
        <w:ind w:right="840"/>
        <w:rPr>
          <w:noProof/>
        </w:rPr>
      </w:pPr>
    </w:p>
    <w:p w14:paraId="177C817C" w14:textId="77777777" w:rsidR="00505EFC" w:rsidRDefault="00505EFC" w:rsidP="00B45D28">
      <w:pPr>
        <w:widowControl/>
        <w:autoSpaceDE/>
        <w:autoSpaceDN/>
        <w:spacing w:line="240" w:lineRule="auto"/>
        <w:ind w:right="840"/>
        <w:rPr>
          <w:noProof/>
        </w:rPr>
      </w:pPr>
    </w:p>
    <w:p w14:paraId="3953E780" w14:textId="77777777" w:rsidR="00505EFC" w:rsidRDefault="00505EFC" w:rsidP="00B45D28">
      <w:pPr>
        <w:widowControl/>
        <w:autoSpaceDE/>
        <w:autoSpaceDN/>
        <w:spacing w:line="240" w:lineRule="auto"/>
        <w:ind w:right="840"/>
        <w:rPr>
          <w:noProof/>
        </w:rPr>
      </w:pPr>
    </w:p>
    <w:p w14:paraId="05BC923F" w14:textId="77777777" w:rsidR="00505EFC" w:rsidRDefault="00505EFC" w:rsidP="00B45D28">
      <w:pPr>
        <w:widowControl/>
        <w:autoSpaceDE/>
        <w:autoSpaceDN/>
        <w:spacing w:line="240" w:lineRule="auto"/>
        <w:ind w:right="840"/>
        <w:rPr>
          <w:noProof/>
        </w:rPr>
      </w:pPr>
    </w:p>
    <w:p w14:paraId="606DCD71" w14:textId="77777777" w:rsidR="00505EFC" w:rsidRDefault="00505EFC" w:rsidP="00B45D28">
      <w:pPr>
        <w:widowControl/>
        <w:autoSpaceDE/>
        <w:autoSpaceDN/>
        <w:spacing w:line="240" w:lineRule="auto"/>
        <w:ind w:right="840"/>
        <w:rPr>
          <w:noProof/>
        </w:rPr>
      </w:pPr>
    </w:p>
    <w:p w14:paraId="1BAF88F3" w14:textId="77777777" w:rsidR="00505EFC" w:rsidRDefault="00505EFC" w:rsidP="00B45D28">
      <w:pPr>
        <w:widowControl/>
        <w:autoSpaceDE/>
        <w:autoSpaceDN/>
        <w:spacing w:line="240" w:lineRule="auto"/>
        <w:ind w:right="840"/>
        <w:rPr>
          <w:noProof/>
        </w:rPr>
      </w:pPr>
    </w:p>
    <w:p w14:paraId="13ED7EC0" w14:textId="77777777" w:rsidR="00505EFC" w:rsidRDefault="00505EFC" w:rsidP="00B45D28">
      <w:pPr>
        <w:widowControl/>
        <w:autoSpaceDE/>
        <w:autoSpaceDN/>
        <w:spacing w:line="240" w:lineRule="auto"/>
        <w:ind w:right="840"/>
        <w:rPr>
          <w:noProof/>
        </w:rPr>
      </w:pPr>
    </w:p>
    <w:p w14:paraId="22717984" w14:textId="77777777" w:rsidR="00505EFC" w:rsidRDefault="00505EFC" w:rsidP="00B45D28">
      <w:pPr>
        <w:widowControl/>
        <w:autoSpaceDE/>
        <w:autoSpaceDN/>
        <w:spacing w:line="240" w:lineRule="auto"/>
        <w:ind w:right="840"/>
        <w:rPr>
          <w:noProof/>
        </w:rPr>
      </w:pPr>
    </w:p>
    <w:p w14:paraId="6208ED14" w14:textId="77777777" w:rsidR="00505EFC" w:rsidRDefault="00505EFC" w:rsidP="00B45D28">
      <w:pPr>
        <w:widowControl/>
        <w:autoSpaceDE/>
        <w:autoSpaceDN/>
        <w:spacing w:line="240" w:lineRule="auto"/>
        <w:ind w:right="840"/>
        <w:rPr>
          <w:noProof/>
        </w:rPr>
      </w:pPr>
    </w:p>
    <w:p w14:paraId="2E683772" w14:textId="77777777" w:rsidR="00505EFC" w:rsidRDefault="00505EFC" w:rsidP="00B45D28">
      <w:pPr>
        <w:widowControl/>
        <w:autoSpaceDE/>
        <w:autoSpaceDN/>
        <w:spacing w:line="240" w:lineRule="auto"/>
        <w:ind w:right="840"/>
        <w:rPr>
          <w:noProof/>
        </w:rPr>
      </w:pPr>
    </w:p>
    <w:p w14:paraId="4DF5E745" w14:textId="77777777" w:rsidR="00505EFC" w:rsidRDefault="00505EFC" w:rsidP="00B45D28">
      <w:pPr>
        <w:widowControl/>
        <w:autoSpaceDE/>
        <w:autoSpaceDN/>
        <w:spacing w:line="240" w:lineRule="auto"/>
        <w:ind w:right="840"/>
        <w:rPr>
          <w:noProof/>
        </w:rPr>
      </w:pPr>
    </w:p>
    <w:p w14:paraId="7FC95465" w14:textId="77777777" w:rsidR="00505EFC" w:rsidRDefault="00505EFC" w:rsidP="00B45D28">
      <w:pPr>
        <w:widowControl/>
        <w:autoSpaceDE/>
        <w:autoSpaceDN/>
        <w:spacing w:line="240" w:lineRule="auto"/>
        <w:ind w:right="840"/>
        <w:rPr>
          <w:noProof/>
        </w:rPr>
      </w:pPr>
    </w:p>
    <w:p w14:paraId="46EEE0E7" w14:textId="77777777" w:rsidR="00505EFC" w:rsidRPr="00B45D28" w:rsidRDefault="00505EFC" w:rsidP="00B45D28">
      <w:pPr>
        <w:widowControl/>
        <w:autoSpaceDE/>
        <w:autoSpaceDN/>
        <w:spacing w:line="240" w:lineRule="auto"/>
        <w:ind w:right="840"/>
        <w:rPr>
          <w:rFonts w:asciiTheme="minorEastAsia" w:hAnsiTheme="minorEastAsia"/>
          <w:color w:val="000000" w:themeColor="text1"/>
        </w:rPr>
      </w:pPr>
    </w:p>
    <w:p w14:paraId="602817FD" w14:textId="7FD9CB11" w:rsidR="00B45D28" w:rsidRDefault="004866D0" w:rsidP="00B45D28">
      <w:pPr>
        <w:widowControl/>
        <w:ind w:right="840"/>
        <w:rPr>
          <w:rFonts w:asciiTheme="minorEastAsia" w:hAnsiTheme="minorEastAsia"/>
          <w:color w:val="000000" w:themeColor="text1"/>
        </w:rPr>
      </w:pPr>
      <w:r>
        <w:rPr>
          <w:lang w:eastAsia="zh-CN"/>
        </w:rPr>
        <w:lastRenderedPageBreak/>
        <w:t>4.</w:t>
      </w:r>
      <w:r w:rsidRPr="004866D0">
        <w:rPr>
          <w:lang w:eastAsia="zh-CN"/>
        </w:rPr>
        <w:t xml:space="preserve">After setting, restart the machine to take </w:t>
      </w:r>
      <w:proofErr w:type="gramStart"/>
      <w:r w:rsidRPr="004866D0">
        <w:rPr>
          <w:lang w:eastAsia="zh-CN"/>
        </w:rPr>
        <w:t>effect;</w:t>
      </w:r>
      <w:proofErr w:type="gramEnd"/>
    </w:p>
    <w:p w14:paraId="45F9B4FB" w14:textId="234DBB3E" w:rsidR="00B45D28" w:rsidRDefault="00505EFC" w:rsidP="00B45D28">
      <w:pPr>
        <w:widowControl/>
        <w:rPr>
          <w:rFonts w:ascii="宋体" w:eastAsia="宋体" w:hAnsi="宋体" w:cs="宋体"/>
          <w:color w:val="000000" w:themeColor="text1"/>
          <w:lang w:eastAsia="zh-CN"/>
        </w:rPr>
      </w:pPr>
      <w:r>
        <w:rPr>
          <w:noProof/>
        </w:rPr>
        <w:drawing>
          <wp:inline distT="0" distB="0" distL="0" distR="0" wp14:anchorId="781506FF" wp14:editId="22C402DB">
            <wp:extent cx="2920171" cy="2908300"/>
            <wp:effectExtent l="0" t="0" r="0" b="6350"/>
            <wp:docPr id="674864422"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64422" name="图片 1" descr="电脑萤幕的截图&#10;&#10;描述已自动生成"/>
                    <pic:cNvPicPr/>
                  </pic:nvPicPr>
                  <pic:blipFill>
                    <a:blip r:embed="rId56"/>
                    <a:stretch>
                      <a:fillRect/>
                    </a:stretch>
                  </pic:blipFill>
                  <pic:spPr>
                    <a:xfrm>
                      <a:off x="0" y="0"/>
                      <a:ext cx="2924215" cy="2912327"/>
                    </a:xfrm>
                    <a:prstGeom prst="rect">
                      <a:avLst/>
                    </a:prstGeom>
                  </pic:spPr>
                </pic:pic>
              </a:graphicData>
            </a:graphic>
          </wp:inline>
        </w:drawing>
      </w:r>
    </w:p>
    <w:p w14:paraId="3C0ECDED" w14:textId="77777777" w:rsidR="00B45D28" w:rsidRDefault="00B45D28" w:rsidP="00B45D28">
      <w:pPr>
        <w:widowControl/>
        <w:rPr>
          <w:rFonts w:ascii="宋体" w:eastAsia="宋体" w:hAnsi="宋体" w:cs="宋体" w:hint="eastAsia"/>
          <w:color w:val="000000" w:themeColor="text1"/>
          <w:lang w:eastAsia="zh-CN"/>
        </w:rPr>
      </w:pPr>
    </w:p>
    <w:p w14:paraId="732EADAE" w14:textId="5DFBB5EB" w:rsidR="00B45D28" w:rsidRDefault="004866D0" w:rsidP="00B45D28">
      <w:pPr>
        <w:widowControl/>
        <w:rPr>
          <w:lang w:eastAsia="zh-CN"/>
        </w:rPr>
      </w:pPr>
      <w:r>
        <w:rPr>
          <w:lang w:eastAsia="zh-CN"/>
        </w:rPr>
        <w:t>5.</w:t>
      </w:r>
      <w:r w:rsidR="00B45D28" w:rsidRPr="00B45D28">
        <w:rPr>
          <w:lang w:eastAsia="zh-CN"/>
        </w:rPr>
        <w:t xml:space="preserve">Click the "Back" button in the upper right corner of the interface to return to the sales interface. Check that the word "free" will no longer be displayed in the upper right corner of the touch </w:t>
      </w:r>
      <w:proofErr w:type="spellStart"/>
      <w:r w:rsidR="00B45D28" w:rsidRPr="00B45D28">
        <w:rPr>
          <w:lang w:eastAsia="zh-CN"/>
        </w:rPr>
        <w:t>screenof</w:t>
      </w:r>
      <w:proofErr w:type="spellEnd"/>
      <w:r w:rsidR="00B45D28" w:rsidRPr="00B45D28">
        <w:rPr>
          <w:lang w:eastAsia="zh-CN"/>
        </w:rPr>
        <w:t xml:space="preserve"> the machine and the amount of the sales price will appear above the product.</w:t>
      </w:r>
    </w:p>
    <w:p w14:paraId="4837EF74" w14:textId="65FE067D" w:rsidR="00B45D28" w:rsidRDefault="00505EFC" w:rsidP="00B45D28">
      <w:pPr>
        <w:widowControl/>
        <w:rPr>
          <w:rFonts w:asciiTheme="minorEastAsia" w:hAnsiTheme="minorEastAsia"/>
          <w:color w:val="000000" w:themeColor="text1"/>
        </w:rPr>
      </w:pPr>
      <w:r>
        <w:rPr>
          <w:noProof/>
        </w:rPr>
        <w:drawing>
          <wp:inline distT="0" distB="0" distL="0" distR="0" wp14:anchorId="5D4BE3EB" wp14:editId="70158A9E">
            <wp:extent cx="2637175" cy="4546297"/>
            <wp:effectExtent l="0" t="0" r="0" b="6985"/>
            <wp:docPr id="190174290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42906" name="图片 1" descr="图形用户界面, 应用程序&#10;&#10;描述已自动生成"/>
                    <pic:cNvPicPr/>
                  </pic:nvPicPr>
                  <pic:blipFill>
                    <a:blip r:embed="rId57"/>
                    <a:stretch>
                      <a:fillRect/>
                    </a:stretch>
                  </pic:blipFill>
                  <pic:spPr>
                    <a:xfrm>
                      <a:off x="0" y="0"/>
                      <a:ext cx="2642670" cy="4555771"/>
                    </a:xfrm>
                    <a:prstGeom prst="rect">
                      <a:avLst/>
                    </a:prstGeom>
                  </pic:spPr>
                </pic:pic>
              </a:graphicData>
            </a:graphic>
          </wp:inline>
        </w:drawing>
      </w:r>
    </w:p>
    <w:p w14:paraId="53E1FA9D" w14:textId="77777777" w:rsidR="00B96E39" w:rsidRDefault="00B96E39" w:rsidP="00B96E39">
      <w:pPr>
        <w:pStyle w:val="2"/>
        <w:spacing w:before="240" w:after="240"/>
      </w:pPr>
    </w:p>
    <w:p w14:paraId="50D97466" w14:textId="5D099690" w:rsidR="00C85ABD" w:rsidRDefault="00961E4D" w:rsidP="00B96E39">
      <w:pPr>
        <w:pStyle w:val="2"/>
        <w:spacing w:before="240" w:after="240"/>
      </w:pPr>
      <w:bookmarkStart w:id="263" w:name="_Toc154667427"/>
      <w:r w:rsidRPr="00B96E39">
        <w:lastRenderedPageBreak/>
        <w:t>5.11</w:t>
      </w:r>
      <w:r w:rsidR="00B96E39">
        <w:t xml:space="preserve"> </w:t>
      </w:r>
      <w:r w:rsidRPr="00B96E39">
        <w:t>Beverage recipe setting</w:t>
      </w:r>
      <w:bookmarkEnd w:id="259"/>
      <w:bookmarkEnd w:id="260"/>
      <w:bookmarkEnd w:id="261"/>
      <w:bookmarkEnd w:id="262"/>
      <w:bookmarkEnd w:id="263"/>
      <w:r w:rsidRPr="00B96E39">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FFFF"/>
        <w:tblLook w:val="04A0" w:firstRow="1" w:lastRow="0" w:firstColumn="1" w:lastColumn="0" w:noHBand="0" w:noVBand="1"/>
      </w:tblPr>
      <w:tblGrid>
        <w:gridCol w:w="10008"/>
      </w:tblGrid>
      <w:tr w:rsidR="00B96E39" w14:paraId="531936C2" w14:textId="77777777" w:rsidTr="00F2417B">
        <w:trPr>
          <w:trHeight w:val="280"/>
        </w:trPr>
        <w:tc>
          <w:tcPr>
            <w:tcW w:w="10008" w:type="dxa"/>
            <w:tcBorders>
              <w:bottom w:val="single" w:sz="4" w:space="0" w:color="auto"/>
            </w:tcBorders>
            <w:shd w:val="clear" w:color="auto" w:fill="365F91" w:themeFill="accent1" w:themeFillShade="BF"/>
          </w:tcPr>
          <w:p w14:paraId="75FBAC98" w14:textId="77777777" w:rsidR="00B96E39" w:rsidRDefault="00B96E39" w:rsidP="00B96E39">
            <w:r>
              <w:t>Note:</w:t>
            </w:r>
          </w:p>
        </w:tc>
      </w:tr>
      <w:tr w:rsidR="00B96E39" w14:paraId="0387CE3A" w14:textId="77777777" w:rsidTr="00F2417B">
        <w:tblPrEx>
          <w:shd w:val="clear" w:color="auto" w:fill="auto"/>
        </w:tblPrEx>
        <w:trPr>
          <w:trHeight w:val="314"/>
        </w:trPr>
        <w:tc>
          <w:tcPr>
            <w:tcW w:w="10008" w:type="dxa"/>
            <w:shd w:val="clear" w:color="auto" w:fill="95B3D7" w:themeFill="accent1" w:themeFillTint="99"/>
          </w:tcPr>
          <w:p w14:paraId="588F10E4" w14:textId="518BCF1F" w:rsidR="00B96E39" w:rsidRPr="00B96E39" w:rsidRDefault="00B96E39" w:rsidP="00B96E39">
            <w:pPr>
              <w:rPr>
                <w:lang w:eastAsia="zh-CN"/>
              </w:rPr>
            </w:pPr>
            <w:r w:rsidRPr="00B96E39">
              <w:rPr>
                <w:rFonts w:eastAsia="宋体"/>
                <w:lang w:eastAsia="zh-CN"/>
              </w:rPr>
              <w:t xml:space="preserve">Please contact </w:t>
            </w:r>
            <w:r w:rsidR="00561E91">
              <w:rPr>
                <w:rFonts w:eastAsia="宋体"/>
                <w:lang w:eastAsia="zh-CN"/>
              </w:rPr>
              <w:t>EVOCA</w:t>
            </w:r>
            <w:r w:rsidR="003F77EB">
              <w:rPr>
                <w:rFonts w:eastAsia="宋体"/>
                <w:lang w:eastAsia="zh-CN"/>
              </w:rPr>
              <w:t xml:space="preserve"> </w:t>
            </w:r>
            <w:r w:rsidRPr="00B96E39">
              <w:rPr>
                <w:rFonts w:eastAsia="宋体"/>
                <w:lang w:eastAsia="zh-CN"/>
              </w:rPr>
              <w:t>pre-sales service to confirm the drink recipe before the machine is shipped. Recipe changes require a highly trained professional to handle.</w:t>
            </w:r>
          </w:p>
        </w:tc>
      </w:tr>
    </w:tbl>
    <w:p w14:paraId="1C701C92" w14:textId="77777777" w:rsidR="00B96E39" w:rsidRPr="00B96E39" w:rsidRDefault="00B96E39" w:rsidP="00B96E39">
      <w:pPr>
        <w:rPr>
          <w:lang w:eastAsia="zh-CN"/>
        </w:rPr>
      </w:pPr>
    </w:p>
    <w:p w14:paraId="41534B51" w14:textId="39535D62" w:rsidR="00C85ABD" w:rsidRDefault="004866D0" w:rsidP="00B96E39">
      <w:r>
        <w:rPr>
          <w:w w:val="95"/>
        </w:rPr>
        <w:t>1.</w:t>
      </w:r>
      <w:r w:rsidR="00961E4D">
        <w:rPr>
          <w:w w:val="95"/>
        </w:rPr>
        <w:t>Open</w:t>
      </w:r>
      <w:r w:rsidR="00961E4D">
        <w:rPr>
          <w:spacing w:val="-10"/>
          <w:w w:val="95"/>
        </w:rPr>
        <w:t xml:space="preserve"> </w:t>
      </w:r>
      <w:r w:rsidR="00961E4D">
        <w:rPr>
          <w:w w:val="95"/>
        </w:rPr>
        <w:t>the</w:t>
      </w:r>
      <w:r w:rsidR="00961E4D">
        <w:rPr>
          <w:spacing w:val="-8"/>
          <w:w w:val="95"/>
        </w:rPr>
        <w:t xml:space="preserve"> </w:t>
      </w:r>
      <w:proofErr w:type="gramStart"/>
      <w:r w:rsidR="00961E4D">
        <w:rPr>
          <w:w w:val="95"/>
        </w:rPr>
        <w:t>door</w:t>
      </w:r>
      <w:r w:rsidR="00961E4D">
        <w:rPr>
          <w:spacing w:val="-8"/>
          <w:w w:val="95"/>
        </w:rPr>
        <w:t xml:space="preserve"> </w:t>
      </w:r>
      <w:r w:rsidR="00961E4D">
        <w:rPr>
          <w:spacing w:val="-8"/>
          <w:w w:val="95"/>
          <w:lang w:eastAsia="zh-CN"/>
        </w:rPr>
        <w:t>,click</w:t>
      </w:r>
      <w:proofErr w:type="gramEnd"/>
      <w:r w:rsidR="00961E4D">
        <w:rPr>
          <w:spacing w:val="-8"/>
          <w:w w:val="95"/>
          <w:lang w:eastAsia="zh-CN"/>
        </w:rPr>
        <w:t xml:space="preserve"> on</w:t>
      </w:r>
      <w:r w:rsidR="00961E4D">
        <w:rPr>
          <w:noProof/>
          <w:lang w:val="zh-CN"/>
        </w:rPr>
        <w:drawing>
          <wp:inline distT="0" distB="0" distL="0" distR="0" wp14:anchorId="580456A2" wp14:editId="397C65CF">
            <wp:extent cx="3340100" cy="482600"/>
            <wp:effectExtent l="0" t="0" r="0" b="0"/>
            <wp:docPr id="10014609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0956" name="图片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340272" cy="482625"/>
                    </a:xfrm>
                    <a:prstGeom prst="rect">
                      <a:avLst/>
                    </a:prstGeom>
                  </pic:spPr>
                </pic:pic>
              </a:graphicData>
            </a:graphic>
          </wp:inline>
        </w:drawing>
      </w:r>
      <w:r w:rsidR="00961E4D">
        <w:rPr>
          <w:lang w:eastAsia="zh-CN"/>
        </w:rPr>
        <w:t>,and</w:t>
      </w:r>
      <w:r w:rsidR="00961E4D">
        <w:rPr>
          <w:spacing w:val="-9"/>
          <w:w w:val="95"/>
        </w:rPr>
        <w:t xml:space="preserve"> </w:t>
      </w:r>
      <w:r w:rsidR="00961E4D">
        <w:rPr>
          <w:w w:val="95"/>
        </w:rPr>
        <w:t>enter</w:t>
      </w:r>
      <w:r w:rsidR="00961E4D">
        <w:rPr>
          <w:spacing w:val="-8"/>
          <w:w w:val="95"/>
        </w:rPr>
        <w:t xml:space="preserve"> </w:t>
      </w:r>
      <w:r w:rsidR="00961E4D">
        <w:rPr>
          <w:w w:val="95"/>
        </w:rPr>
        <w:t>the</w:t>
      </w:r>
      <w:r w:rsidR="00961E4D">
        <w:rPr>
          <w:spacing w:val="-7"/>
          <w:w w:val="95"/>
        </w:rPr>
        <w:t xml:space="preserve"> </w:t>
      </w:r>
      <w:r w:rsidR="00961E4D">
        <w:rPr>
          <w:w w:val="95"/>
        </w:rPr>
        <w:t>password</w:t>
      </w:r>
      <w:r w:rsidR="00961E4D">
        <w:rPr>
          <w:spacing w:val="-9"/>
          <w:w w:val="95"/>
        </w:rPr>
        <w:t xml:space="preserve"> </w:t>
      </w:r>
      <w:r w:rsidR="00961E4D">
        <w:rPr>
          <w:w w:val="95"/>
        </w:rPr>
        <w:t>(factory</w:t>
      </w:r>
      <w:r w:rsidR="00961E4D">
        <w:rPr>
          <w:spacing w:val="-7"/>
          <w:w w:val="95"/>
        </w:rPr>
        <w:t xml:space="preserve"> </w:t>
      </w:r>
      <w:r w:rsidR="00961E4D">
        <w:rPr>
          <w:w w:val="95"/>
        </w:rPr>
        <w:t>default</w:t>
      </w:r>
      <w:r w:rsidR="00961E4D">
        <w:rPr>
          <w:spacing w:val="-6"/>
          <w:w w:val="95"/>
        </w:rPr>
        <w:t xml:space="preserve"> </w:t>
      </w:r>
      <w:r w:rsidR="00961E4D">
        <w:rPr>
          <w:w w:val="95"/>
        </w:rPr>
        <w:t>10</w:t>
      </w:r>
      <w:r w:rsidR="00961E4D">
        <w:rPr>
          <w:w w:val="95"/>
          <w:lang w:eastAsia="zh-CN"/>
        </w:rPr>
        <w:t>10</w:t>
      </w:r>
      <w:r w:rsidR="00961E4D">
        <w:rPr>
          <w:w w:val="95"/>
        </w:rPr>
        <w:t>)</w:t>
      </w:r>
      <w:r w:rsidR="00961E4D">
        <w:rPr>
          <w:spacing w:val="-9"/>
          <w:w w:val="95"/>
        </w:rPr>
        <w:t xml:space="preserve"> </w:t>
      </w:r>
      <w:r w:rsidR="00961E4D">
        <w:rPr>
          <w:w w:val="95"/>
        </w:rPr>
        <w:t>to</w:t>
      </w:r>
      <w:r w:rsidR="00961E4D">
        <w:rPr>
          <w:spacing w:val="-10"/>
          <w:w w:val="95"/>
        </w:rPr>
        <w:t xml:space="preserve"> </w:t>
      </w:r>
      <w:r w:rsidR="00961E4D">
        <w:rPr>
          <w:w w:val="95"/>
        </w:rPr>
        <w:t>access</w:t>
      </w:r>
      <w:r w:rsidR="00961E4D">
        <w:rPr>
          <w:spacing w:val="-10"/>
          <w:w w:val="95"/>
        </w:rPr>
        <w:t xml:space="preserve"> </w:t>
      </w:r>
      <w:r w:rsidR="00961E4D">
        <w:rPr>
          <w:w w:val="95"/>
        </w:rPr>
        <w:t>the</w:t>
      </w:r>
      <w:r w:rsidR="00961E4D">
        <w:rPr>
          <w:spacing w:val="-10"/>
          <w:w w:val="95"/>
        </w:rPr>
        <w:t xml:space="preserve"> </w:t>
      </w:r>
      <w:r w:rsidR="00961E4D">
        <w:rPr>
          <w:w w:val="95"/>
        </w:rPr>
        <w:t>background</w:t>
      </w:r>
      <w:r w:rsidR="00961E4D">
        <w:rPr>
          <w:spacing w:val="-10"/>
          <w:w w:val="95"/>
        </w:rPr>
        <w:t xml:space="preserve"> </w:t>
      </w:r>
      <w:r w:rsidR="00961E4D">
        <w:rPr>
          <w:w w:val="95"/>
        </w:rPr>
        <w:t>maintenance</w:t>
      </w:r>
      <w:r w:rsidR="00961E4D">
        <w:rPr>
          <w:spacing w:val="1"/>
          <w:w w:val="95"/>
        </w:rPr>
        <w:t xml:space="preserve"> </w:t>
      </w:r>
      <w:r w:rsidR="00961E4D">
        <w:t>interface</w:t>
      </w:r>
      <w:r>
        <w:t>;</w:t>
      </w:r>
    </w:p>
    <w:p w14:paraId="63A3AF39" w14:textId="3ECA8E65" w:rsidR="00C85ABD" w:rsidRDefault="00B96E39" w:rsidP="00B96E39">
      <w:pPr>
        <w:rPr>
          <w:rFonts w:ascii="Times New Roman" w:hAnsi="Times New Roman" w:cs="Times New Roman"/>
        </w:rPr>
      </w:pPr>
      <w:r>
        <w:rPr>
          <w:noProof/>
        </w:rPr>
        <w:drawing>
          <wp:inline distT="0" distB="0" distL="0" distR="0" wp14:anchorId="52C88D6B" wp14:editId="72E610FE">
            <wp:extent cx="2222500" cy="3024607"/>
            <wp:effectExtent l="0" t="0" r="6350" b="4445"/>
            <wp:docPr id="1358982268"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82268" name="图片 1" descr="图形用户界面, 文本&#10;&#10;描述已自动生成"/>
                    <pic:cNvPicPr/>
                  </pic:nvPicPr>
                  <pic:blipFill>
                    <a:blip r:embed="rId58"/>
                    <a:stretch>
                      <a:fillRect/>
                    </a:stretch>
                  </pic:blipFill>
                  <pic:spPr>
                    <a:xfrm>
                      <a:off x="0" y="0"/>
                      <a:ext cx="2235318" cy="3042051"/>
                    </a:xfrm>
                    <a:prstGeom prst="rect">
                      <a:avLst/>
                    </a:prstGeom>
                  </pic:spPr>
                </pic:pic>
              </a:graphicData>
            </a:graphic>
          </wp:inline>
        </w:drawing>
      </w:r>
    </w:p>
    <w:p w14:paraId="1986020A" w14:textId="7CFD637E" w:rsidR="00C85ABD" w:rsidRDefault="004866D0" w:rsidP="00B96E39">
      <w:pPr>
        <w:rPr>
          <w:rFonts w:ascii="Times New Roman" w:hAnsi="Times New Roman" w:cs="Times New Roman"/>
        </w:rPr>
      </w:pPr>
      <w:r>
        <w:rPr>
          <w:rFonts w:ascii="Times New Roman" w:hAnsi="Times New Roman" w:cs="Times New Roman"/>
        </w:rPr>
        <w:t>2.</w:t>
      </w:r>
      <w:r w:rsidR="00961E4D">
        <w:rPr>
          <w:rFonts w:ascii="Times New Roman" w:hAnsi="Times New Roman" w:cs="Times New Roman"/>
        </w:rPr>
        <w:t xml:space="preserve">Click </w:t>
      </w:r>
      <w:r w:rsidR="00961E4D">
        <w:rPr>
          <w:rFonts w:ascii="Times New Roman" w:hAnsi="Times New Roman" w:cs="Times New Roman"/>
          <w:w w:val="95"/>
        </w:rPr>
        <w:t>on</w:t>
      </w:r>
      <w:r w:rsidR="00961E4D">
        <w:rPr>
          <w:rFonts w:ascii="Times New Roman" w:hAnsi="Times New Roman" w:cs="Times New Roman"/>
          <w:spacing w:val="-11"/>
          <w:w w:val="95"/>
        </w:rPr>
        <w:t xml:space="preserve"> </w:t>
      </w:r>
      <w:r w:rsidR="00961E4D">
        <w:rPr>
          <w:rFonts w:ascii="Times New Roman" w:hAnsi="Times New Roman" w:cs="Times New Roman"/>
          <w:w w:val="95"/>
        </w:rPr>
        <w:t>the</w:t>
      </w:r>
      <w:r w:rsidR="00961E4D">
        <w:rPr>
          <w:rFonts w:ascii="Times New Roman" w:hAnsi="Times New Roman" w:cs="Times New Roman"/>
          <w:spacing w:val="-11"/>
          <w:w w:val="95"/>
        </w:rPr>
        <w:t xml:space="preserve"> </w:t>
      </w:r>
      <w:r w:rsidR="00961E4D">
        <w:rPr>
          <w:rFonts w:ascii="Times New Roman" w:hAnsi="Times New Roman" w:cs="Times New Roman"/>
          <w:w w:val="95"/>
        </w:rPr>
        <w:t>product</w:t>
      </w:r>
      <w:r w:rsidR="00961E4D">
        <w:rPr>
          <w:rFonts w:ascii="Times New Roman" w:hAnsi="Times New Roman" w:cs="Times New Roman"/>
          <w:spacing w:val="-11"/>
          <w:w w:val="95"/>
        </w:rPr>
        <w:t xml:space="preserve"> </w:t>
      </w:r>
      <w:r w:rsidR="00961E4D">
        <w:rPr>
          <w:rFonts w:ascii="Times New Roman" w:hAnsi="Times New Roman" w:cs="Times New Roman"/>
          <w:w w:val="95"/>
        </w:rPr>
        <w:t>that</w:t>
      </w:r>
      <w:r w:rsidR="00961E4D">
        <w:rPr>
          <w:rFonts w:ascii="Times New Roman" w:hAnsi="Times New Roman" w:cs="Times New Roman"/>
          <w:spacing w:val="-11"/>
          <w:w w:val="95"/>
        </w:rPr>
        <w:t xml:space="preserve"> </w:t>
      </w:r>
      <w:r w:rsidR="00961E4D">
        <w:rPr>
          <w:rFonts w:ascii="Times New Roman" w:hAnsi="Times New Roman" w:cs="Times New Roman"/>
          <w:w w:val="95"/>
        </w:rPr>
        <w:t>needs</w:t>
      </w:r>
      <w:r w:rsidR="00961E4D">
        <w:rPr>
          <w:rFonts w:ascii="Times New Roman" w:hAnsi="Times New Roman" w:cs="Times New Roman"/>
          <w:spacing w:val="-11"/>
          <w:w w:val="95"/>
        </w:rPr>
        <w:t xml:space="preserve"> </w:t>
      </w:r>
      <w:r w:rsidR="00961E4D">
        <w:rPr>
          <w:rFonts w:ascii="Times New Roman" w:hAnsi="Times New Roman" w:cs="Times New Roman"/>
          <w:w w:val="95"/>
        </w:rPr>
        <w:t>to</w:t>
      </w:r>
      <w:r w:rsidR="00961E4D">
        <w:rPr>
          <w:rFonts w:ascii="Times New Roman" w:hAnsi="Times New Roman" w:cs="Times New Roman"/>
          <w:spacing w:val="-11"/>
          <w:w w:val="95"/>
        </w:rPr>
        <w:t xml:space="preserve"> </w:t>
      </w:r>
      <w:r w:rsidR="00961E4D">
        <w:rPr>
          <w:rFonts w:ascii="Times New Roman" w:hAnsi="Times New Roman" w:cs="Times New Roman"/>
          <w:w w:val="95"/>
        </w:rPr>
        <w:t>be</w:t>
      </w:r>
      <w:r w:rsidR="00961E4D">
        <w:rPr>
          <w:rFonts w:ascii="Times New Roman" w:hAnsi="Times New Roman" w:cs="Times New Roman"/>
          <w:spacing w:val="-10"/>
          <w:w w:val="95"/>
        </w:rPr>
        <w:t xml:space="preserve"> </w:t>
      </w:r>
      <w:r w:rsidR="00961E4D">
        <w:rPr>
          <w:rFonts w:ascii="Times New Roman" w:hAnsi="Times New Roman" w:cs="Times New Roman"/>
          <w:w w:val="95"/>
        </w:rPr>
        <w:t>adjusted</w:t>
      </w:r>
      <w:r w:rsidR="00961E4D">
        <w:rPr>
          <w:rFonts w:ascii="Times New Roman" w:hAnsi="Times New Roman" w:cs="Times New Roman"/>
          <w:spacing w:val="-11"/>
          <w:w w:val="95"/>
        </w:rPr>
        <w:t xml:space="preserve"> </w:t>
      </w:r>
      <w:proofErr w:type="gramStart"/>
      <w:r w:rsidR="00961E4D">
        <w:rPr>
          <w:rFonts w:ascii="Times New Roman" w:hAnsi="Times New Roman" w:cs="Times New Roman"/>
          <w:w w:val="95"/>
        </w:rPr>
        <w:t>accordingly</w:t>
      </w:r>
      <w:r>
        <w:rPr>
          <w:rFonts w:ascii="Times New Roman" w:hAnsi="Times New Roman" w:cs="Times New Roman"/>
        </w:rPr>
        <w:t>;</w:t>
      </w:r>
      <w:proofErr w:type="gramEnd"/>
    </w:p>
    <w:p w14:paraId="54C283A7" w14:textId="6E44ADA8" w:rsidR="00C85ABD" w:rsidRPr="0072312A" w:rsidRDefault="00B96E39" w:rsidP="00B96E39">
      <w:pPr>
        <w:rPr>
          <w:rFonts w:ascii="Times New Roman" w:hAnsi="Times New Roman" w:cs="Times New Roman"/>
          <w:sz w:val="27"/>
        </w:rPr>
      </w:pPr>
      <w:r>
        <w:rPr>
          <w:noProof/>
        </w:rPr>
        <w:drawing>
          <wp:inline distT="0" distB="0" distL="0" distR="0" wp14:anchorId="5BC6F765" wp14:editId="7B0DD726">
            <wp:extent cx="2235200" cy="3041888"/>
            <wp:effectExtent l="0" t="0" r="0" b="6350"/>
            <wp:docPr id="1953656243" name="图片 195365624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82268" name="图片 1" descr="图形用户界面, 文本&#10;&#10;描述已自动生成"/>
                    <pic:cNvPicPr/>
                  </pic:nvPicPr>
                  <pic:blipFill>
                    <a:blip r:embed="rId58"/>
                    <a:stretch>
                      <a:fillRect/>
                    </a:stretch>
                  </pic:blipFill>
                  <pic:spPr>
                    <a:xfrm>
                      <a:off x="0" y="0"/>
                      <a:ext cx="2247833" cy="3059080"/>
                    </a:xfrm>
                    <a:prstGeom prst="rect">
                      <a:avLst/>
                    </a:prstGeom>
                  </pic:spPr>
                </pic:pic>
              </a:graphicData>
            </a:graphic>
          </wp:inline>
        </w:drawing>
      </w:r>
    </w:p>
    <w:p w14:paraId="28EE339D" w14:textId="77777777" w:rsidR="00B96E39" w:rsidRPr="00B96E39" w:rsidRDefault="00B96E39" w:rsidP="00B96E39">
      <w:pPr>
        <w:rPr>
          <w:rFonts w:ascii="Times New Roman" w:hAnsi="Times New Roman" w:cs="Times New Roman"/>
        </w:rPr>
      </w:pPr>
    </w:p>
    <w:p w14:paraId="0A37ABD6" w14:textId="77777777" w:rsidR="00B96E39" w:rsidRDefault="00B96E39" w:rsidP="00B96E39">
      <w:pPr>
        <w:rPr>
          <w:rFonts w:ascii="Times New Roman" w:hAnsi="Times New Roman" w:cs="Times New Roman"/>
        </w:rPr>
      </w:pPr>
    </w:p>
    <w:p w14:paraId="45418884" w14:textId="2728F1C2" w:rsidR="00C85ABD" w:rsidRDefault="004866D0" w:rsidP="00B96E39">
      <w:pPr>
        <w:rPr>
          <w:rFonts w:ascii="Times New Roman" w:hAnsi="Times New Roman" w:cs="Times New Roman"/>
        </w:rPr>
      </w:pPr>
      <w:r>
        <w:rPr>
          <w:rFonts w:ascii="Times New Roman" w:hAnsi="Times New Roman" w:cs="Times New Roman"/>
        </w:rPr>
        <w:lastRenderedPageBreak/>
        <w:t>3.</w:t>
      </w:r>
      <w:r w:rsidR="00961E4D">
        <w:rPr>
          <w:rFonts w:ascii="Times New Roman" w:hAnsi="Times New Roman" w:cs="Times New Roman"/>
        </w:rPr>
        <w:t xml:space="preserve">Click on the powder or water amount to be </w:t>
      </w:r>
      <w:proofErr w:type="gramStart"/>
      <w:r w:rsidR="00961E4D">
        <w:rPr>
          <w:rFonts w:ascii="Times New Roman" w:hAnsi="Times New Roman" w:cs="Times New Roman"/>
        </w:rPr>
        <w:t>adjusted</w:t>
      </w:r>
      <w:r>
        <w:rPr>
          <w:rFonts w:ascii="Times New Roman" w:hAnsi="Times New Roman" w:cs="Times New Roman"/>
        </w:rPr>
        <w:t>;</w:t>
      </w:r>
      <w:proofErr w:type="gramEnd"/>
    </w:p>
    <w:p w14:paraId="5AA33F2A" w14:textId="6BEB665A" w:rsidR="00C85ABD" w:rsidRDefault="00B96E39" w:rsidP="00B96E39">
      <w:pPr>
        <w:rPr>
          <w:rFonts w:ascii="Times New Roman" w:hAnsi="Times New Roman" w:cs="Times New Roman"/>
          <w:sz w:val="16"/>
        </w:rPr>
      </w:pPr>
      <w:r>
        <w:rPr>
          <w:rFonts w:ascii="Times New Roman" w:hAnsi="Times New Roman" w:cs="Times New Roman"/>
          <w:noProof/>
          <w:sz w:val="16"/>
        </w:rPr>
        <mc:AlternateContent>
          <mc:Choice Requires="wps">
            <w:drawing>
              <wp:anchor distT="0" distB="0" distL="114300" distR="114300" simplePos="0" relativeHeight="251678720" behindDoc="0" locked="0" layoutInCell="1" allowOverlap="1" wp14:anchorId="736856DA" wp14:editId="05A63582">
                <wp:simplePos x="0" y="0"/>
                <wp:positionH relativeFrom="margin">
                  <wp:align>left</wp:align>
                </wp:positionH>
                <wp:positionV relativeFrom="paragraph">
                  <wp:posOffset>1586252</wp:posOffset>
                </wp:positionV>
                <wp:extent cx="1351370" cy="2273862"/>
                <wp:effectExtent l="0" t="0" r="20320" b="12700"/>
                <wp:wrapNone/>
                <wp:docPr id="109" name="矩形 109"/>
                <wp:cNvGraphicFramePr/>
                <a:graphic xmlns:a="http://schemas.openxmlformats.org/drawingml/2006/main">
                  <a:graphicData uri="http://schemas.microsoft.com/office/word/2010/wordprocessingShape">
                    <wps:wsp>
                      <wps:cNvSpPr/>
                      <wps:spPr>
                        <a:xfrm>
                          <a:off x="0" y="0"/>
                          <a:ext cx="1351370" cy="22738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2D4C2B0" id="矩形 109" o:spid="_x0000_s1026" style="position:absolute;left:0;text-align:left;margin-left:0;margin-top:124.9pt;width:106.4pt;height:179.05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" filled="f" strokecolor="red" strokeweight="2pt">
                <w10:wrap anchorx="margin"/>
              </v:rect>
            </w:pict>
          </mc:Fallback>
        </mc:AlternateContent>
      </w:r>
      <w:r>
        <w:rPr>
          <w:noProof/>
        </w:rPr>
        <w:drawing>
          <wp:inline distT="0" distB="0" distL="0" distR="0" wp14:anchorId="267FD34A" wp14:editId="1B36512B">
            <wp:extent cx="2661728" cy="3952111"/>
            <wp:effectExtent l="0" t="0" r="5715" b="0"/>
            <wp:docPr id="81620027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00273" name="图片 1" descr="图形用户界面, 应用程序&#10;&#10;描述已自动生成"/>
                    <pic:cNvPicPr/>
                  </pic:nvPicPr>
                  <pic:blipFill>
                    <a:blip r:embed="rId59"/>
                    <a:stretch>
                      <a:fillRect/>
                    </a:stretch>
                  </pic:blipFill>
                  <pic:spPr>
                    <a:xfrm>
                      <a:off x="0" y="0"/>
                      <a:ext cx="2685046" cy="3986733"/>
                    </a:xfrm>
                    <a:prstGeom prst="rect">
                      <a:avLst/>
                    </a:prstGeom>
                  </pic:spPr>
                </pic:pic>
              </a:graphicData>
            </a:graphic>
          </wp:inline>
        </w:drawing>
      </w:r>
    </w:p>
    <w:p w14:paraId="43BB2698" w14:textId="427B1BC0" w:rsidR="00C85ABD" w:rsidRDefault="004866D0" w:rsidP="00B96E39">
      <w:pPr>
        <w:rPr>
          <w:rFonts w:ascii="Times New Roman" w:hAnsi="Times New Roman" w:cs="Times New Roman"/>
        </w:rPr>
      </w:pPr>
      <w:r>
        <w:rPr>
          <w:rFonts w:ascii="Times New Roman" w:hAnsi="Times New Roman" w:cs="Times New Roman"/>
          <w:w w:val="95"/>
        </w:rPr>
        <w:t>4.</w:t>
      </w:r>
      <w:r w:rsidR="00961E4D">
        <w:rPr>
          <w:rFonts w:ascii="Times New Roman" w:hAnsi="Times New Roman" w:cs="Times New Roman"/>
          <w:w w:val="95"/>
        </w:rPr>
        <w:t>If</w:t>
      </w:r>
      <w:r w:rsidR="00961E4D">
        <w:rPr>
          <w:rFonts w:ascii="Times New Roman" w:hAnsi="Times New Roman" w:cs="Times New Roman"/>
          <w:spacing w:val="-9"/>
          <w:w w:val="95"/>
        </w:rPr>
        <w:t xml:space="preserve"> </w:t>
      </w:r>
      <w:r w:rsidR="00961E4D">
        <w:rPr>
          <w:rFonts w:ascii="Times New Roman" w:hAnsi="Times New Roman" w:cs="Times New Roman"/>
          <w:w w:val="95"/>
        </w:rPr>
        <w:t>necessary,</w:t>
      </w:r>
      <w:r w:rsidR="00961E4D">
        <w:rPr>
          <w:rFonts w:ascii="Times New Roman" w:hAnsi="Times New Roman" w:cs="Times New Roman"/>
          <w:spacing w:val="-9"/>
          <w:w w:val="95"/>
        </w:rPr>
        <w:t xml:space="preserve"> </w:t>
      </w:r>
      <w:r w:rsidR="00961E4D">
        <w:rPr>
          <w:rFonts w:ascii="Times New Roman" w:hAnsi="Times New Roman" w:cs="Times New Roman"/>
          <w:w w:val="95"/>
        </w:rPr>
        <w:t>click</w:t>
      </w:r>
      <w:r w:rsidR="00961E4D">
        <w:rPr>
          <w:rFonts w:ascii="Times New Roman" w:hAnsi="Times New Roman" w:cs="Times New Roman"/>
          <w:spacing w:val="-9"/>
          <w:w w:val="95"/>
        </w:rPr>
        <w:t xml:space="preserve"> </w:t>
      </w:r>
      <w:r w:rsidR="00961E4D">
        <w:rPr>
          <w:rFonts w:ascii="Times New Roman" w:hAnsi="Times New Roman" w:cs="Times New Roman"/>
          <w:w w:val="95"/>
        </w:rPr>
        <w:t>on</w:t>
      </w:r>
      <w:r w:rsidR="00961E4D">
        <w:rPr>
          <w:rFonts w:ascii="Times New Roman" w:hAnsi="Times New Roman" w:cs="Times New Roman"/>
          <w:spacing w:val="-9"/>
          <w:w w:val="95"/>
        </w:rPr>
        <w:t xml:space="preserve"> </w:t>
      </w:r>
      <w:r w:rsidR="00961E4D">
        <w:rPr>
          <w:rFonts w:ascii="Times New Roman" w:hAnsi="Times New Roman" w:cs="Times New Roman"/>
          <w:w w:val="95"/>
        </w:rPr>
        <w:t>"Test"</w:t>
      </w:r>
      <w:r w:rsidR="00961E4D">
        <w:rPr>
          <w:rFonts w:ascii="Times New Roman" w:hAnsi="Times New Roman" w:cs="Times New Roman"/>
          <w:spacing w:val="-9"/>
          <w:w w:val="95"/>
        </w:rPr>
        <w:t xml:space="preserve"> </w:t>
      </w:r>
      <w:r w:rsidR="00961E4D">
        <w:rPr>
          <w:rFonts w:ascii="Times New Roman" w:hAnsi="Times New Roman" w:cs="Times New Roman"/>
          <w:w w:val="95"/>
        </w:rPr>
        <w:t>to</w:t>
      </w:r>
      <w:r w:rsidR="00961E4D">
        <w:rPr>
          <w:rFonts w:ascii="Times New Roman" w:hAnsi="Times New Roman" w:cs="Times New Roman"/>
          <w:spacing w:val="-6"/>
          <w:w w:val="95"/>
        </w:rPr>
        <w:t xml:space="preserve"> </w:t>
      </w:r>
      <w:r w:rsidR="00961E4D">
        <w:rPr>
          <w:rFonts w:ascii="Times New Roman" w:hAnsi="Times New Roman" w:cs="Times New Roman"/>
          <w:w w:val="95"/>
        </w:rPr>
        <w:t>confirm</w:t>
      </w:r>
      <w:r w:rsidR="00961E4D">
        <w:rPr>
          <w:rFonts w:ascii="Times New Roman" w:hAnsi="Times New Roman" w:cs="Times New Roman"/>
          <w:spacing w:val="-11"/>
          <w:w w:val="95"/>
        </w:rPr>
        <w:t xml:space="preserve"> </w:t>
      </w:r>
      <w:r w:rsidR="00961E4D">
        <w:rPr>
          <w:rFonts w:ascii="Times New Roman" w:hAnsi="Times New Roman" w:cs="Times New Roman"/>
          <w:w w:val="95"/>
        </w:rPr>
        <w:t>that</w:t>
      </w:r>
      <w:r w:rsidR="00961E4D">
        <w:rPr>
          <w:rFonts w:ascii="Times New Roman" w:hAnsi="Times New Roman" w:cs="Times New Roman"/>
          <w:spacing w:val="-10"/>
          <w:w w:val="95"/>
        </w:rPr>
        <w:t xml:space="preserve"> </w:t>
      </w:r>
      <w:r w:rsidR="00961E4D">
        <w:rPr>
          <w:rFonts w:ascii="Times New Roman" w:hAnsi="Times New Roman" w:cs="Times New Roman"/>
          <w:w w:val="95"/>
        </w:rPr>
        <w:t>the</w:t>
      </w:r>
      <w:r w:rsidR="00961E4D">
        <w:rPr>
          <w:rFonts w:ascii="Times New Roman" w:hAnsi="Times New Roman" w:cs="Times New Roman"/>
          <w:spacing w:val="-11"/>
          <w:w w:val="95"/>
        </w:rPr>
        <w:t xml:space="preserve"> </w:t>
      </w:r>
      <w:r w:rsidR="00961E4D">
        <w:rPr>
          <w:rFonts w:ascii="Times New Roman" w:hAnsi="Times New Roman" w:cs="Times New Roman"/>
          <w:w w:val="95"/>
        </w:rPr>
        <w:t>taste</w:t>
      </w:r>
      <w:r w:rsidR="00961E4D">
        <w:rPr>
          <w:rFonts w:ascii="Times New Roman" w:hAnsi="Times New Roman" w:cs="Times New Roman"/>
          <w:spacing w:val="-10"/>
          <w:w w:val="95"/>
        </w:rPr>
        <w:t xml:space="preserve"> </w:t>
      </w:r>
      <w:r w:rsidR="00961E4D">
        <w:rPr>
          <w:rFonts w:ascii="Times New Roman" w:hAnsi="Times New Roman" w:cs="Times New Roman"/>
          <w:w w:val="95"/>
        </w:rPr>
        <w:t>is</w:t>
      </w:r>
      <w:r w:rsidR="00961E4D">
        <w:rPr>
          <w:rFonts w:ascii="Times New Roman" w:hAnsi="Times New Roman" w:cs="Times New Roman"/>
          <w:spacing w:val="-11"/>
          <w:w w:val="95"/>
        </w:rPr>
        <w:t xml:space="preserve"> </w:t>
      </w:r>
      <w:proofErr w:type="gramStart"/>
      <w:r w:rsidR="00961E4D">
        <w:rPr>
          <w:rFonts w:ascii="Times New Roman" w:hAnsi="Times New Roman" w:cs="Times New Roman"/>
          <w:w w:val="95"/>
        </w:rPr>
        <w:t>suitable</w:t>
      </w:r>
      <w:r>
        <w:rPr>
          <w:rFonts w:ascii="Times New Roman" w:hAnsi="Times New Roman" w:cs="Times New Roman"/>
        </w:rPr>
        <w:t>;</w:t>
      </w:r>
      <w:proofErr w:type="gramEnd"/>
    </w:p>
    <w:p w14:paraId="7CEC0B70" w14:textId="099EB366" w:rsidR="00C85ABD" w:rsidRPr="00B96E39" w:rsidRDefault="00B96E39" w:rsidP="00B96E39">
      <w:pPr>
        <w:rPr>
          <w:rFonts w:ascii="Times New Roman" w:hAnsi="Times New Roman" w:cs="Times New Roman"/>
        </w:rPr>
      </w:pPr>
      <w:r>
        <w:rPr>
          <w:rFonts w:ascii="Times New Roman" w:hAnsi="Times New Roman" w:cs="Times New Roman"/>
          <w:noProof/>
          <w:sz w:val="16"/>
        </w:rPr>
        <mc:AlternateContent>
          <mc:Choice Requires="wps">
            <w:drawing>
              <wp:anchor distT="0" distB="0" distL="114300" distR="114300" simplePos="0" relativeHeight="251681792" behindDoc="0" locked="0" layoutInCell="1" allowOverlap="1" wp14:anchorId="0F1D2FA3" wp14:editId="5136E510">
                <wp:simplePos x="0" y="0"/>
                <wp:positionH relativeFrom="column">
                  <wp:posOffset>650830</wp:posOffset>
                </wp:positionH>
                <wp:positionV relativeFrom="paragraph">
                  <wp:posOffset>180357</wp:posOffset>
                </wp:positionV>
                <wp:extent cx="629920" cy="228600"/>
                <wp:effectExtent l="0" t="0" r="17780" b="19050"/>
                <wp:wrapNone/>
                <wp:docPr id="123" name="矩形 123"/>
                <wp:cNvGraphicFramePr/>
                <a:graphic xmlns:a="http://schemas.openxmlformats.org/drawingml/2006/main">
                  <a:graphicData uri="http://schemas.microsoft.com/office/word/2010/wordprocessingShape">
                    <wps:wsp>
                      <wps:cNvSpPr/>
                      <wps:spPr>
                        <a:xfrm>
                          <a:off x="0" y="0"/>
                          <a:ext cx="62992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733A9C5D" id="矩形 123" o:spid="_x0000_s1026" style="position:absolute;left:0;text-align:left;margin-left:51.25pt;margin-top:14.2pt;width:49.6pt;height:18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" filled="f" strokecolor="red" strokeweight="2pt"/>
            </w:pict>
          </mc:Fallback>
        </mc:AlternateContent>
      </w:r>
      <w:r>
        <w:rPr>
          <w:noProof/>
        </w:rPr>
        <w:drawing>
          <wp:inline distT="0" distB="0" distL="0" distR="0" wp14:anchorId="7621A12A" wp14:editId="0330B821">
            <wp:extent cx="2443617" cy="3628261"/>
            <wp:effectExtent l="0" t="0" r="0" b="0"/>
            <wp:docPr id="885002352" name="图片 88500235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00273" name="图片 1" descr="图形用户界面, 应用程序&#10;&#10;描述已自动生成"/>
                    <pic:cNvPicPr/>
                  </pic:nvPicPr>
                  <pic:blipFill>
                    <a:blip r:embed="rId59"/>
                    <a:stretch>
                      <a:fillRect/>
                    </a:stretch>
                  </pic:blipFill>
                  <pic:spPr>
                    <a:xfrm>
                      <a:off x="0" y="0"/>
                      <a:ext cx="2460028" cy="3652628"/>
                    </a:xfrm>
                    <a:prstGeom prst="rect">
                      <a:avLst/>
                    </a:prstGeom>
                  </pic:spPr>
                </pic:pic>
              </a:graphicData>
            </a:graphic>
          </wp:inline>
        </w:drawing>
      </w:r>
    </w:p>
    <w:p w14:paraId="2B26E6C7" w14:textId="36FF3980" w:rsidR="00C85ABD" w:rsidRDefault="004866D0" w:rsidP="00B96E39">
      <w:pPr>
        <w:rPr>
          <w:rFonts w:ascii="Times New Roman" w:hAnsi="Times New Roman" w:cs="Times New Roman"/>
        </w:rPr>
      </w:pPr>
      <w:r>
        <w:rPr>
          <w:rFonts w:ascii="Times New Roman" w:hAnsi="Times New Roman" w:cs="Times New Roman"/>
          <w:w w:val="95"/>
        </w:rPr>
        <w:t>5.</w:t>
      </w:r>
      <w:r w:rsidR="00961E4D">
        <w:rPr>
          <w:rFonts w:ascii="Times New Roman" w:hAnsi="Times New Roman" w:cs="Times New Roman"/>
          <w:w w:val="95"/>
        </w:rPr>
        <w:t>After adjusting the recipe, the software needs to be restarted to save the adjusted data, and the machine</w:t>
      </w:r>
      <w:r w:rsidR="00961E4D">
        <w:rPr>
          <w:rFonts w:ascii="Times New Roman" w:hAnsi="Times New Roman" w:cs="Times New Roman"/>
          <w:spacing w:val="-97"/>
          <w:w w:val="95"/>
        </w:rPr>
        <w:t xml:space="preserve"> </w:t>
      </w:r>
      <w:r w:rsidR="00961E4D">
        <w:rPr>
          <w:rFonts w:ascii="Times New Roman" w:hAnsi="Times New Roman" w:cs="Times New Roman"/>
        </w:rPr>
        <w:t>can</w:t>
      </w:r>
      <w:r w:rsidR="00961E4D">
        <w:rPr>
          <w:rFonts w:ascii="Times New Roman" w:hAnsi="Times New Roman" w:cs="Times New Roman"/>
          <w:spacing w:val="-11"/>
        </w:rPr>
        <w:t xml:space="preserve"> </w:t>
      </w:r>
      <w:r w:rsidR="00961E4D">
        <w:rPr>
          <w:rFonts w:ascii="Times New Roman" w:hAnsi="Times New Roman" w:cs="Times New Roman"/>
        </w:rPr>
        <w:t>be</w:t>
      </w:r>
      <w:r w:rsidR="00961E4D">
        <w:rPr>
          <w:rFonts w:ascii="Times New Roman" w:hAnsi="Times New Roman" w:cs="Times New Roman"/>
          <w:spacing w:val="-10"/>
        </w:rPr>
        <w:t xml:space="preserve"> </w:t>
      </w:r>
      <w:r w:rsidR="00961E4D">
        <w:rPr>
          <w:rFonts w:ascii="Times New Roman" w:hAnsi="Times New Roman" w:cs="Times New Roman"/>
        </w:rPr>
        <w:t>started</w:t>
      </w:r>
      <w:r w:rsidR="00961E4D">
        <w:rPr>
          <w:rFonts w:ascii="Times New Roman" w:hAnsi="Times New Roman" w:cs="Times New Roman"/>
          <w:spacing w:val="-10"/>
        </w:rPr>
        <w:t xml:space="preserve"> </w:t>
      </w:r>
      <w:r w:rsidR="00961E4D">
        <w:rPr>
          <w:rFonts w:ascii="Times New Roman" w:hAnsi="Times New Roman" w:cs="Times New Roman"/>
        </w:rPr>
        <w:t>again</w:t>
      </w:r>
      <w:r w:rsidR="00961E4D">
        <w:rPr>
          <w:rFonts w:ascii="Times New Roman" w:hAnsi="Times New Roman" w:cs="Times New Roman"/>
          <w:spacing w:val="-10"/>
        </w:rPr>
        <w:t xml:space="preserve"> </w:t>
      </w:r>
      <w:r w:rsidR="00961E4D">
        <w:rPr>
          <w:rFonts w:ascii="Times New Roman" w:hAnsi="Times New Roman" w:cs="Times New Roman"/>
        </w:rPr>
        <w:t>after</w:t>
      </w:r>
      <w:r w:rsidR="00961E4D">
        <w:rPr>
          <w:rFonts w:ascii="Times New Roman" w:hAnsi="Times New Roman" w:cs="Times New Roman"/>
          <w:spacing w:val="-10"/>
        </w:rPr>
        <w:t xml:space="preserve"> </w:t>
      </w:r>
      <w:r w:rsidR="00961E4D">
        <w:rPr>
          <w:rFonts w:ascii="Times New Roman" w:hAnsi="Times New Roman" w:cs="Times New Roman"/>
        </w:rPr>
        <w:t>the</w:t>
      </w:r>
      <w:r w:rsidR="00961E4D">
        <w:rPr>
          <w:rFonts w:ascii="Times New Roman" w:hAnsi="Times New Roman" w:cs="Times New Roman"/>
          <w:spacing w:val="-10"/>
        </w:rPr>
        <w:t xml:space="preserve"> </w:t>
      </w:r>
      <w:r w:rsidR="00961E4D">
        <w:rPr>
          <w:rFonts w:ascii="Times New Roman" w:hAnsi="Times New Roman" w:cs="Times New Roman"/>
        </w:rPr>
        <w:t>restart</w:t>
      </w:r>
      <w:r>
        <w:rPr>
          <w:rFonts w:ascii="Times New Roman" w:hAnsi="Times New Roman" w:cs="Times New Roman"/>
        </w:rPr>
        <w:t>.</w:t>
      </w:r>
    </w:p>
    <w:p w14:paraId="629D313F" w14:textId="77777777" w:rsidR="00B96E39" w:rsidRPr="00BD63D0" w:rsidRDefault="00B96E39" w:rsidP="00B96E39">
      <w:pPr>
        <w:rPr>
          <w:rFonts w:ascii="Times New Roman" w:hAnsi="Times New Roman" w:cs="Times New Roman"/>
          <w:w w:val="95"/>
        </w:rPr>
      </w:pPr>
    </w:p>
    <w:p w14:paraId="0E703305" w14:textId="77777777" w:rsidR="00C85ABD" w:rsidRDefault="00C85ABD">
      <w:pPr>
        <w:pStyle w:val="a4"/>
        <w:spacing w:line="20" w:lineRule="exact"/>
        <w:ind w:left="914"/>
        <w:rPr>
          <w:rFonts w:ascii="Times New Roman" w:hAnsi="Times New Roman" w:cs="Times New Roman"/>
          <w:sz w:val="2"/>
        </w:rPr>
      </w:pPr>
    </w:p>
    <w:p w14:paraId="5B29A907" w14:textId="7FE0B11B" w:rsidR="00C85ABD" w:rsidRDefault="00961E4D" w:rsidP="009B7769">
      <w:pPr>
        <w:pStyle w:val="2"/>
        <w:spacing w:before="240" w:after="240"/>
      </w:pPr>
      <w:bookmarkStart w:id="264" w:name="_Toc26283"/>
      <w:bookmarkStart w:id="265" w:name="_Toc17752"/>
      <w:bookmarkStart w:id="266" w:name="_Toc2257"/>
      <w:bookmarkStart w:id="267" w:name="_Toc18169"/>
      <w:bookmarkStart w:id="268" w:name="_Toc154667428"/>
      <w:r w:rsidRPr="009B7769">
        <w:lastRenderedPageBreak/>
        <w:t>5.12 Beverage price setting</w:t>
      </w:r>
      <w:bookmarkEnd w:id="264"/>
      <w:bookmarkEnd w:id="265"/>
      <w:bookmarkEnd w:id="266"/>
      <w:bookmarkEnd w:id="267"/>
      <w:bookmarkEnd w:id="268"/>
      <w:r w:rsidRPr="009B7769">
        <w:t xml:space="preserve"> </w:t>
      </w:r>
    </w:p>
    <w:p w14:paraId="5FE4EEEB" w14:textId="784DB0D3" w:rsidR="009B7769" w:rsidRPr="004866D0" w:rsidRDefault="009B7769" w:rsidP="009B7769">
      <w:pPr>
        <w:rPr>
          <w:b/>
          <w:bCs/>
          <w:lang w:eastAsia="zh-CN"/>
        </w:rPr>
      </w:pPr>
      <w:r>
        <w:rPr>
          <w:noProof/>
        </w:rPr>
        <mc:AlternateContent>
          <mc:Choice Requires="wps">
            <w:drawing>
              <wp:anchor distT="45720" distB="45720" distL="114300" distR="114300" simplePos="0" relativeHeight="251875328" behindDoc="0" locked="0" layoutInCell="1" allowOverlap="1" wp14:anchorId="00BB6D4A" wp14:editId="645C0390">
                <wp:simplePos x="0" y="0"/>
                <wp:positionH relativeFrom="column">
                  <wp:posOffset>2853055</wp:posOffset>
                </wp:positionH>
                <wp:positionV relativeFrom="paragraph">
                  <wp:posOffset>8255</wp:posOffset>
                </wp:positionV>
                <wp:extent cx="461010" cy="245110"/>
                <wp:effectExtent l="0" t="0" r="0" b="2540"/>
                <wp:wrapSquare wrapText="bothSides"/>
                <wp:docPr id="12098228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245110"/>
                        </a:xfrm>
                        <a:prstGeom prst="rect">
                          <a:avLst/>
                        </a:prstGeom>
                        <a:noFill/>
                        <a:ln w="9525">
                          <a:noFill/>
                          <a:miter lim="800000"/>
                          <a:headEnd/>
                          <a:tailEnd/>
                        </a:ln>
                      </wps:spPr>
                      <wps:txbx>
                        <w:txbxContent>
                          <w:p w14:paraId="570E5D67" w14:textId="38086B71" w:rsidR="009B7769" w:rsidRDefault="009B7769" w:rsidP="009B7769">
                            <w:r>
                              <w:rPr>
                                <w:rFonts w:hint="eastAsia"/>
                              </w:rPr>
                              <w:t>1</w:t>
                            </w:r>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B6D4A" id="文本框 2" o:spid="_x0000_s1085" type="#_x0000_t202" style="position:absolute;margin-left:224.65pt;margin-top:.65pt;width:36.3pt;height:19.3pt;z-index:25187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" filled="f" stroked="f">
                <v:textbox>
                  <w:txbxContent>
                    <w:p w14:paraId="570E5D67" w14:textId="38086B71" w:rsidR="009B7769" w:rsidRDefault="009B7769" w:rsidP="009B7769">
                      <w:r>
                        <w:rPr>
                          <w:rFonts w:hint="eastAsia"/>
                        </w:rPr>
                        <w:t>1</w:t>
                      </w:r>
                      <w:r>
                        <w:t>0</w:t>
                      </w:r>
                    </w:p>
                  </w:txbxContent>
                </v:textbox>
                <w10:wrap type="square"/>
              </v:shape>
            </w:pict>
          </mc:Fallback>
        </mc:AlternateContent>
      </w:r>
      <w:r>
        <w:rPr>
          <w:noProof/>
        </w:rPr>
        <mc:AlternateContent>
          <mc:Choice Requires="wps">
            <w:drawing>
              <wp:anchor distT="0" distB="0" distL="114300" distR="114300" simplePos="0" relativeHeight="251873280" behindDoc="0" locked="0" layoutInCell="1" allowOverlap="1" wp14:anchorId="089C8A9E" wp14:editId="1A724DC7">
                <wp:simplePos x="0" y="0"/>
                <wp:positionH relativeFrom="column">
                  <wp:posOffset>2624645</wp:posOffset>
                </wp:positionH>
                <wp:positionV relativeFrom="paragraph">
                  <wp:posOffset>227042</wp:posOffset>
                </wp:positionV>
                <wp:extent cx="253213" cy="320063"/>
                <wp:effectExtent l="38100" t="0" r="33020" b="60960"/>
                <wp:wrapNone/>
                <wp:docPr id="1245857586" name="直接箭头连接符 11"/>
                <wp:cNvGraphicFramePr/>
                <a:graphic xmlns:a="http://schemas.openxmlformats.org/drawingml/2006/main">
                  <a:graphicData uri="http://schemas.microsoft.com/office/word/2010/wordprocessingShape">
                    <wps:wsp>
                      <wps:cNvCnPr/>
                      <wps:spPr>
                        <a:xfrm flipH="1">
                          <a:off x="0" y="0"/>
                          <a:ext cx="253213" cy="320063"/>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0883C" id="直接箭头连接符 11" o:spid="_x0000_s1026" type="#_x0000_t32" style="position:absolute;left:0;text-align:left;margin-left:206.65pt;margin-top:17.9pt;width:19.95pt;height:25.2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" strokecolor="#0070c0">
                <v:stroke endarrow="block"/>
              </v:shape>
            </w:pict>
          </mc:Fallback>
        </mc:AlternateContent>
      </w:r>
      <w:r>
        <w:rPr>
          <w:noProof/>
        </w:rPr>
        <mc:AlternateContent>
          <mc:Choice Requires="wps">
            <w:drawing>
              <wp:anchor distT="45720" distB="45720" distL="114300" distR="114300" simplePos="0" relativeHeight="251871232" behindDoc="0" locked="0" layoutInCell="1" allowOverlap="1" wp14:anchorId="4541B9E6" wp14:editId="058592FC">
                <wp:simplePos x="0" y="0"/>
                <wp:positionH relativeFrom="column">
                  <wp:posOffset>5363589</wp:posOffset>
                </wp:positionH>
                <wp:positionV relativeFrom="paragraph">
                  <wp:posOffset>2474440</wp:posOffset>
                </wp:positionV>
                <wp:extent cx="452755" cy="253365"/>
                <wp:effectExtent l="0" t="0" r="0" b="0"/>
                <wp:wrapSquare wrapText="bothSides"/>
                <wp:docPr id="11321563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755" cy="253365"/>
                        </a:xfrm>
                        <a:prstGeom prst="rect">
                          <a:avLst/>
                        </a:prstGeom>
                        <a:noFill/>
                        <a:ln w="9525">
                          <a:noFill/>
                          <a:miter lim="800000"/>
                          <a:headEnd/>
                          <a:tailEnd/>
                        </a:ln>
                      </wps:spPr>
                      <wps:txbx>
                        <w:txbxContent>
                          <w:p w14:paraId="13E9CA1C" w14:textId="77777777" w:rsidR="009B7769" w:rsidRDefault="009B7769" w:rsidP="009B7769">
                            <w:r>
                              <w:rPr>
                                <w:rFonts w:hint="eastAsia"/>
                              </w:rPr>
                              <w:t>1</w:t>
                            </w:r>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1B9E6" id="_x0000_s1086" type="#_x0000_t202" style="position:absolute;margin-left:422.35pt;margin-top:194.85pt;width:35.65pt;height:19.95pt;z-index:25187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" filled="f" stroked="f">
                <v:textbox>
                  <w:txbxContent>
                    <w:p w14:paraId="13E9CA1C" w14:textId="77777777" w:rsidR="009B7769" w:rsidRDefault="009B7769" w:rsidP="009B7769">
                      <w:r>
                        <w:rPr>
                          <w:rFonts w:hint="eastAsia"/>
                        </w:rPr>
                        <w:t>1</w:t>
                      </w:r>
                      <w:r>
                        <w:t>2</w:t>
                      </w:r>
                    </w:p>
                  </w:txbxContent>
                </v:textbox>
                <w10:wrap type="square"/>
              </v:shape>
            </w:pict>
          </mc:Fallback>
        </mc:AlternateContent>
      </w:r>
      <w:r>
        <w:rPr>
          <w:noProof/>
        </w:rPr>
        <mc:AlternateContent>
          <mc:Choice Requires="wps">
            <w:drawing>
              <wp:anchor distT="45720" distB="45720" distL="114300" distR="114300" simplePos="0" relativeHeight="251870208" behindDoc="0" locked="0" layoutInCell="1" allowOverlap="1" wp14:anchorId="70648CA2" wp14:editId="5C7420CE">
                <wp:simplePos x="0" y="0"/>
                <wp:positionH relativeFrom="column">
                  <wp:posOffset>5402970</wp:posOffset>
                </wp:positionH>
                <wp:positionV relativeFrom="paragraph">
                  <wp:posOffset>938247</wp:posOffset>
                </wp:positionV>
                <wp:extent cx="452755" cy="253365"/>
                <wp:effectExtent l="0" t="0" r="0" b="0"/>
                <wp:wrapSquare wrapText="bothSides"/>
                <wp:docPr id="4989289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755" cy="253365"/>
                        </a:xfrm>
                        <a:prstGeom prst="rect">
                          <a:avLst/>
                        </a:prstGeom>
                        <a:noFill/>
                        <a:ln w="9525">
                          <a:noFill/>
                          <a:miter lim="800000"/>
                          <a:headEnd/>
                          <a:tailEnd/>
                        </a:ln>
                      </wps:spPr>
                      <wps:txbx>
                        <w:txbxContent>
                          <w:p w14:paraId="0AFB4E05" w14:textId="77777777" w:rsidR="009B7769" w:rsidRDefault="009B7769" w:rsidP="009B7769">
                            <w:r>
                              <w:rPr>
                                <w:rFonts w:hint="eastAsia"/>
                              </w:rPr>
                              <w:t>1</w:t>
                            </w: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48CA2" id="_x0000_s1087" type="#_x0000_t202" style="position:absolute;margin-left:425.45pt;margin-top:73.9pt;width:35.65pt;height:19.95pt;z-index:25187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" filled="f" stroked="f">
                <v:textbox>
                  <w:txbxContent>
                    <w:p w14:paraId="0AFB4E05" w14:textId="77777777" w:rsidR="009B7769" w:rsidRDefault="009B7769" w:rsidP="009B7769">
                      <w:r>
                        <w:rPr>
                          <w:rFonts w:hint="eastAsia"/>
                        </w:rPr>
                        <w:t>1</w:t>
                      </w:r>
                      <w:r>
                        <w:t>1</w:t>
                      </w:r>
                    </w:p>
                  </w:txbxContent>
                </v:textbox>
                <w10:wrap type="square"/>
              </v:shape>
            </w:pict>
          </mc:Fallback>
        </mc:AlternateContent>
      </w:r>
      <w:r>
        <w:rPr>
          <w:noProof/>
        </w:rPr>
        <mc:AlternateContent>
          <mc:Choice Requires="wps">
            <w:drawing>
              <wp:anchor distT="45720" distB="45720" distL="114300" distR="114300" simplePos="0" relativeHeight="251869184" behindDoc="0" locked="0" layoutInCell="1" allowOverlap="1" wp14:anchorId="6E1B65B6" wp14:editId="2C19E005">
                <wp:simplePos x="0" y="0"/>
                <wp:positionH relativeFrom="column">
                  <wp:posOffset>73393</wp:posOffset>
                </wp:positionH>
                <wp:positionV relativeFrom="paragraph">
                  <wp:posOffset>3829210</wp:posOffset>
                </wp:positionV>
                <wp:extent cx="230505" cy="253365"/>
                <wp:effectExtent l="0" t="0" r="0" b="0"/>
                <wp:wrapSquare wrapText="bothSides"/>
                <wp:docPr id="211819727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253365"/>
                        </a:xfrm>
                        <a:prstGeom prst="rect">
                          <a:avLst/>
                        </a:prstGeom>
                        <a:noFill/>
                        <a:ln w="9525">
                          <a:noFill/>
                          <a:miter lim="800000"/>
                          <a:headEnd/>
                          <a:tailEnd/>
                        </a:ln>
                      </wps:spPr>
                      <wps:txbx>
                        <w:txbxContent>
                          <w:p w14:paraId="65ECD1FB" w14:textId="77777777" w:rsidR="009B7769" w:rsidRDefault="009B7769" w:rsidP="009B7769">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B65B6" id="_x0000_s1088" type="#_x0000_t202" style="position:absolute;margin-left:5.8pt;margin-top:301.5pt;width:18.15pt;height:19.95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" filled="f" stroked="f">
                <v:textbox>
                  <w:txbxContent>
                    <w:p w14:paraId="65ECD1FB" w14:textId="77777777" w:rsidR="009B7769" w:rsidRDefault="009B7769" w:rsidP="009B7769">
                      <w:r>
                        <w:t>9</w:t>
                      </w:r>
                    </w:p>
                  </w:txbxContent>
                </v:textbox>
                <w10:wrap type="square"/>
              </v:shape>
            </w:pict>
          </mc:Fallback>
        </mc:AlternateContent>
      </w:r>
      <w:r>
        <w:rPr>
          <w:noProof/>
        </w:rPr>
        <mc:AlternateContent>
          <mc:Choice Requires="wps">
            <w:drawing>
              <wp:anchor distT="45720" distB="45720" distL="114300" distR="114300" simplePos="0" relativeHeight="251868160" behindDoc="0" locked="0" layoutInCell="1" allowOverlap="1" wp14:anchorId="77B3DEAE" wp14:editId="4A72A243">
                <wp:simplePos x="0" y="0"/>
                <wp:positionH relativeFrom="column">
                  <wp:posOffset>274256</wp:posOffset>
                </wp:positionH>
                <wp:positionV relativeFrom="paragraph">
                  <wp:posOffset>3330565</wp:posOffset>
                </wp:positionV>
                <wp:extent cx="230505" cy="253365"/>
                <wp:effectExtent l="0" t="0" r="0" b="0"/>
                <wp:wrapSquare wrapText="bothSides"/>
                <wp:docPr id="18949963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253365"/>
                        </a:xfrm>
                        <a:prstGeom prst="rect">
                          <a:avLst/>
                        </a:prstGeom>
                        <a:noFill/>
                        <a:ln w="9525">
                          <a:noFill/>
                          <a:miter lim="800000"/>
                          <a:headEnd/>
                          <a:tailEnd/>
                        </a:ln>
                      </wps:spPr>
                      <wps:txbx>
                        <w:txbxContent>
                          <w:p w14:paraId="494084EA" w14:textId="77777777" w:rsidR="009B7769" w:rsidRDefault="009B7769" w:rsidP="009B7769">
                            <w:r>
                              <w:t>822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3DEAE" id="_x0000_s1089" type="#_x0000_t202" style="position:absolute;margin-left:21.6pt;margin-top:262.25pt;width:18.15pt;height:19.95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" filled="f" stroked="f">
                <v:textbox>
                  <w:txbxContent>
                    <w:p w14:paraId="494084EA" w14:textId="77777777" w:rsidR="009B7769" w:rsidRDefault="009B7769" w:rsidP="009B7769">
                      <w:r>
                        <w:t>822</w:t>
                      </w:r>
                    </w:p>
                  </w:txbxContent>
                </v:textbox>
                <w10:wrap type="square"/>
              </v:shape>
            </w:pict>
          </mc:Fallback>
        </mc:AlternateContent>
      </w:r>
      <w:r>
        <w:rPr>
          <w:noProof/>
        </w:rPr>
        <mc:AlternateContent>
          <mc:Choice Requires="wps">
            <w:drawing>
              <wp:anchor distT="45720" distB="45720" distL="114300" distR="114300" simplePos="0" relativeHeight="251867136" behindDoc="0" locked="0" layoutInCell="1" allowOverlap="1" wp14:anchorId="2AC7B14B" wp14:editId="49E952A0">
                <wp:simplePos x="0" y="0"/>
                <wp:positionH relativeFrom="column">
                  <wp:posOffset>281940</wp:posOffset>
                </wp:positionH>
                <wp:positionV relativeFrom="paragraph">
                  <wp:posOffset>2878535</wp:posOffset>
                </wp:positionV>
                <wp:extent cx="230505" cy="253365"/>
                <wp:effectExtent l="0" t="0" r="0" b="0"/>
                <wp:wrapSquare wrapText="bothSides"/>
                <wp:docPr id="7764475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253365"/>
                        </a:xfrm>
                        <a:prstGeom prst="rect">
                          <a:avLst/>
                        </a:prstGeom>
                        <a:noFill/>
                        <a:ln w="9525">
                          <a:noFill/>
                          <a:miter lim="800000"/>
                          <a:headEnd/>
                          <a:tailEnd/>
                        </a:ln>
                      </wps:spPr>
                      <wps:txbx>
                        <w:txbxContent>
                          <w:p w14:paraId="4B37F314" w14:textId="77777777" w:rsidR="009B7769" w:rsidRDefault="009B7769" w:rsidP="009B7769">
                            <w:r>
                              <w:t>7</w:t>
                            </w:r>
                          </w:p>
                          <w:p w14:paraId="3C751996" w14:textId="77777777" w:rsidR="009B7769" w:rsidRDefault="009B7769" w:rsidP="009B77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7B14B" id="_x0000_s1090" type="#_x0000_t202" style="position:absolute;margin-left:22.2pt;margin-top:226.65pt;width:18.15pt;height:19.9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" filled="f" stroked="f">
                <v:textbox>
                  <w:txbxContent>
                    <w:p w14:paraId="4B37F314" w14:textId="77777777" w:rsidR="009B7769" w:rsidRDefault="009B7769" w:rsidP="009B7769">
                      <w:r>
                        <w:t>7</w:t>
                      </w:r>
                    </w:p>
                    <w:p w14:paraId="3C751996" w14:textId="77777777" w:rsidR="009B7769" w:rsidRDefault="009B7769" w:rsidP="009B7769"/>
                  </w:txbxContent>
                </v:textbox>
                <w10:wrap type="square"/>
              </v:shape>
            </w:pict>
          </mc:Fallback>
        </mc:AlternateContent>
      </w:r>
      <w:r>
        <w:rPr>
          <w:noProof/>
        </w:rPr>
        <mc:AlternateContent>
          <mc:Choice Requires="wps">
            <w:drawing>
              <wp:anchor distT="45720" distB="45720" distL="114300" distR="114300" simplePos="0" relativeHeight="251866112" behindDoc="0" locked="0" layoutInCell="1" allowOverlap="1" wp14:anchorId="1713AFCD" wp14:editId="694BFF9F">
                <wp:simplePos x="0" y="0"/>
                <wp:positionH relativeFrom="column">
                  <wp:posOffset>359741</wp:posOffset>
                </wp:positionH>
                <wp:positionV relativeFrom="paragraph">
                  <wp:posOffset>2188791</wp:posOffset>
                </wp:positionV>
                <wp:extent cx="230505" cy="253365"/>
                <wp:effectExtent l="0" t="0" r="0" b="0"/>
                <wp:wrapSquare wrapText="bothSides"/>
                <wp:docPr id="4736185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253365"/>
                        </a:xfrm>
                        <a:prstGeom prst="rect">
                          <a:avLst/>
                        </a:prstGeom>
                        <a:noFill/>
                        <a:ln w="9525">
                          <a:noFill/>
                          <a:miter lim="800000"/>
                          <a:headEnd/>
                          <a:tailEnd/>
                        </a:ln>
                      </wps:spPr>
                      <wps:txbx>
                        <w:txbxContent>
                          <w:p w14:paraId="736368BB" w14:textId="77777777" w:rsidR="009B7769" w:rsidRDefault="009B7769" w:rsidP="009B7769">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13AFCD" id="_x0000_s1091" type="#_x0000_t202" style="position:absolute;margin-left:28.35pt;margin-top:172.35pt;width:18.15pt;height:19.95pt;z-index:251866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" filled="f" stroked="f">
                <v:textbox>
                  <w:txbxContent>
                    <w:p w14:paraId="736368BB" w14:textId="77777777" w:rsidR="009B7769" w:rsidRDefault="009B7769" w:rsidP="009B7769">
                      <w:r>
                        <w:t>6</w:t>
                      </w:r>
                    </w:p>
                  </w:txbxContent>
                </v:textbox>
                <w10:wrap type="square"/>
              </v:shape>
            </w:pict>
          </mc:Fallback>
        </mc:AlternateContent>
      </w:r>
      <w:r>
        <w:rPr>
          <w:noProof/>
        </w:rPr>
        <mc:AlternateContent>
          <mc:Choice Requires="wps">
            <w:drawing>
              <wp:anchor distT="45720" distB="45720" distL="114300" distR="114300" simplePos="0" relativeHeight="251865088" behindDoc="0" locked="0" layoutInCell="1" allowOverlap="1" wp14:anchorId="239A60CA" wp14:editId="747FD9AE">
                <wp:simplePos x="0" y="0"/>
                <wp:positionH relativeFrom="column">
                  <wp:posOffset>398716</wp:posOffset>
                </wp:positionH>
                <wp:positionV relativeFrom="paragraph">
                  <wp:posOffset>1367374</wp:posOffset>
                </wp:positionV>
                <wp:extent cx="230505" cy="253365"/>
                <wp:effectExtent l="0" t="0" r="0" b="0"/>
                <wp:wrapSquare wrapText="bothSides"/>
                <wp:docPr id="11235475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253365"/>
                        </a:xfrm>
                        <a:prstGeom prst="rect">
                          <a:avLst/>
                        </a:prstGeom>
                        <a:noFill/>
                        <a:ln w="9525">
                          <a:noFill/>
                          <a:miter lim="800000"/>
                          <a:headEnd/>
                          <a:tailEnd/>
                        </a:ln>
                      </wps:spPr>
                      <wps:txbx>
                        <w:txbxContent>
                          <w:p w14:paraId="47B5B496" w14:textId="77777777" w:rsidR="009B7769" w:rsidRDefault="009B7769" w:rsidP="009B7769">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A60CA" id="_x0000_s1092" type="#_x0000_t202" style="position:absolute;margin-left:31.4pt;margin-top:107.65pt;width:18.15pt;height:19.9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" filled="f" stroked="f">
                <v:textbox>
                  <w:txbxContent>
                    <w:p w14:paraId="47B5B496" w14:textId="77777777" w:rsidR="009B7769" w:rsidRDefault="009B7769" w:rsidP="009B7769">
                      <w:r>
                        <w:t>5</w:t>
                      </w:r>
                    </w:p>
                  </w:txbxContent>
                </v:textbox>
                <w10:wrap type="square"/>
              </v:shape>
            </w:pict>
          </mc:Fallback>
        </mc:AlternateContent>
      </w:r>
      <w:r>
        <w:rPr>
          <w:noProof/>
        </w:rPr>
        <mc:AlternateContent>
          <mc:Choice Requires="wps">
            <w:drawing>
              <wp:anchor distT="45720" distB="45720" distL="114300" distR="114300" simplePos="0" relativeHeight="251864064" behindDoc="0" locked="0" layoutInCell="1" allowOverlap="1" wp14:anchorId="67CEE02B" wp14:editId="067ACA7C">
                <wp:simplePos x="0" y="0"/>
                <wp:positionH relativeFrom="column">
                  <wp:posOffset>414848</wp:posOffset>
                </wp:positionH>
                <wp:positionV relativeFrom="paragraph">
                  <wp:posOffset>1057852</wp:posOffset>
                </wp:positionV>
                <wp:extent cx="230505" cy="253365"/>
                <wp:effectExtent l="0" t="0" r="0" b="0"/>
                <wp:wrapSquare wrapText="bothSides"/>
                <wp:docPr id="9967590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253365"/>
                        </a:xfrm>
                        <a:prstGeom prst="rect">
                          <a:avLst/>
                        </a:prstGeom>
                        <a:noFill/>
                        <a:ln w="9525">
                          <a:noFill/>
                          <a:miter lim="800000"/>
                          <a:headEnd/>
                          <a:tailEnd/>
                        </a:ln>
                      </wps:spPr>
                      <wps:txbx>
                        <w:txbxContent>
                          <w:p w14:paraId="20DDB2A4" w14:textId="77777777" w:rsidR="009B7769" w:rsidRDefault="009B7769" w:rsidP="009B7769">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CEE02B" id="_x0000_s1093" type="#_x0000_t202" style="position:absolute;margin-left:32.65pt;margin-top:83.3pt;width:18.15pt;height:19.95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" filled="f" stroked="f">
                <v:textbox>
                  <w:txbxContent>
                    <w:p w14:paraId="20DDB2A4" w14:textId="77777777" w:rsidR="009B7769" w:rsidRDefault="009B7769" w:rsidP="009B7769">
                      <w:r>
                        <w:t>4</w:t>
                      </w:r>
                    </w:p>
                  </w:txbxContent>
                </v:textbox>
                <w10:wrap type="square"/>
              </v:shape>
            </w:pict>
          </mc:Fallback>
        </mc:AlternateContent>
      </w:r>
      <w:r>
        <w:rPr>
          <w:noProof/>
        </w:rPr>
        <mc:AlternateContent>
          <mc:Choice Requires="wps">
            <w:drawing>
              <wp:anchor distT="45720" distB="45720" distL="114300" distR="114300" simplePos="0" relativeHeight="251863040" behindDoc="0" locked="0" layoutInCell="1" allowOverlap="1" wp14:anchorId="2FB6AA00" wp14:editId="0DA48943">
                <wp:simplePos x="0" y="0"/>
                <wp:positionH relativeFrom="column">
                  <wp:posOffset>392195</wp:posOffset>
                </wp:positionH>
                <wp:positionV relativeFrom="paragraph">
                  <wp:posOffset>871300</wp:posOffset>
                </wp:positionV>
                <wp:extent cx="230505" cy="253365"/>
                <wp:effectExtent l="0" t="0" r="0" b="0"/>
                <wp:wrapSquare wrapText="bothSides"/>
                <wp:docPr id="9513904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253365"/>
                        </a:xfrm>
                        <a:prstGeom prst="rect">
                          <a:avLst/>
                        </a:prstGeom>
                        <a:noFill/>
                        <a:ln w="9525">
                          <a:noFill/>
                          <a:miter lim="800000"/>
                          <a:headEnd/>
                          <a:tailEnd/>
                        </a:ln>
                      </wps:spPr>
                      <wps:txbx>
                        <w:txbxContent>
                          <w:p w14:paraId="741AF060" w14:textId="77777777" w:rsidR="009B7769" w:rsidRDefault="009B7769" w:rsidP="009B7769">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6AA00" id="_x0000_s1094" type="#_x0000_t202" style="position:absolute;margin-left:30.9pt;margin-top:68.6pt;width:18.15pt;height:19.95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" filled="f" stroked="f">
                <v:textbox>
                  <w:txbxContent>
                    <w:p w14:paraId="741AF060" w14:textId="77777777" w:rsidR="009B7769" w:rsidRDefault="009B7769" w:rsidP="009B7769">
                      <w:r>
                        <w:t>3</w:t>
                      </w:r>
                    </w:p>
                  </w:txbxContent>
                </v:textbox>
                <w10:wrap type="square"/>
              </v:shape>
            </w:pict>
          </mc:Fallback>
        </mc:AlternateContent>
      </w:r>
      <w:r>
        <w:rPr>
          <w:noProof/>
        </w:rPr>
        <mc:AlternateContent>
          <mc:Choice Requires="wps">
            <w:drawing>
              <wp:anchor distT="45720" distB="45720" distL="114300" distR="114300" simplePos="0" relativeHeight="251862016" behindDoc="0" locked="0" layoutInCell="1" allowOverlap="1" wp14:anchorId="7C3278D9" wp14:editId="3ED5A3AF">
                <wp:simplePos x="0" y="0"/>
                <wp:positionH relativeFrom="column">
                  <wp:posOffset>346401</wp:posOffset>
                </wp:positionH>
                <wp:positionV relativeFrom="paragraph">
                  <wp:posOffset>699460</wp:posOffset>
                </wp:positionV>
                <wp:extent cx="230505" cy="253365"/>
                <wp:effectExtent l="0" t="0" r="0" b="0"/>
                <wp:wrapSquare wrapText="bothSides"/>
                <wp:docPr id="5616042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253365"/>
                        </a:xfrm>
                        <a:prstGeom prst="rect">
                          <a:avLst/>
                        </a:prstGeom>
                        <a:noFill/>
                        <a:ln w="9525">
                          <a:noFill/>
                          <a:miter lim="800000"/>
                          <a:headEnd/>
                          <a:tailEnd/>
                        </a:ln>
                      </wps:spPr>
                      <wps:txbx>
                        <w:txbxContent>
                          <w:p w14:paraId="488498EC" w14:textId="77777777" w:rsidR="009B7769" w:rsidRDefault="009B7769" w:rsidP="009B7769">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278D9" id="_x0000_s1095" type="#_x0000_t202" style="position:absolute;margin-left:27.3pt;margin-top:55.1pt;width:18.15pt;height:19.95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" filled="f" stroked="f">
                <v:textbox>
                  <w:txbxContent>
                    <w:p w14:paraId="488498EC" w14:textId="77777777" w:rsidR="009B7769" w:rsidRDefault="009B7769" w:rsidP="009B7769">
                      <w:r>
                        <w:t>2</w:t>
                      </w:r>
                    </w:p>
                  </w:txbxContent>
                </v:textbox>
                <w10:wrap type="square"/>
              </v:shape>
            </w:pict>
          </mc:Fallback>
        </mc:AlternateContent>
      </w:r>
      <w:r>
        <w:rPr>
          <w:noProof/>
        </w:rPr>
        <mc:AlternateContent>
          <mc:Choice Requires="wps">
            <w:drawing>
              <wp:anchor distT="45720" distB="45720" distL="114300" distR="114300" simplePos="0" relativeHeight="251860992" behindDoc="0" locked="0" layoutInCell="1" allowOverlap="1" wp14:anchorId="086B8C98" wp14:editId="20FD4696">
                <wp:simplePos x="0" y="0"/>
                <wp:positionH relativeFrom="column">
                  <wp:posOffset>485524</wp:posOffset>
                </wp:positionH>
                <wp:positionV relativeFrom="paragraph">
                  <wp:posOffset>546997</wp:posOffset>
                </wp:positionV>
                <wp:extent cx="230505" cy="253365"/>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253365"/>
                        </a:xfrm>
                        <a:prstGeom prst="rect">
                          <a:avLst/>
                        </a:prstGeom>
                        <a:noFill/>
                        <a:ln w="9525">
                          <a:noFill/>
                          <a:miter lim="800000"/>
                          <a:headEnd/>
                          <a:tailEnd/>
                        </a:ln>
                      </wps:spPr>
                      <wps:txbx>
                        <w:txbxContent>
                          <w:p w14:paraId="21EB6DED" w14:textId="77777777" w:rsidR="009B7769" w:rsidRDefault="009B7769" w:rsidP="009B7769">
                            <w:r>
                              <w:rPr>
                                <w:rFonts w:hint="eastAsia"/>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B8C98" id="_x0000_s1096" type="#_x0000_t202" style="position:absolute;margin-left:38.25pt;margin-top:43.05pt;width:18.15pt;height:19.95pt;z-index:25186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" filled="f" stroked="f">
                <v:textbox>
                  <w:txbxContent>
                    <w:p w14:paraId="21EB6DED" w14:textId="77777777" w:rsidR="009B7769" w:rsidRDefault="009B7769" w:rsidP="009B7769">
                      <w:r>
                        <w:rPr>
                          <w:rFonts w:hint="eastAsia"/>
                        </w:rPr>
                        <w:t>1</w:t>
                      </w:r>
                    </w:p>
                  </w:txbxContent>
                </v:textbox>
                <w10:wrap type="square"/>
              </v:shape>
            </w:pict>
          </mc:Fallback>
        </mc:AlternateContent>
      </w:r>
      <w:r>
        <w:rPr>
          <w:noProof/>
        </w:rPr>
        <mc:AlternateContent>
          <mc:Choice Requires="wps">
            <w:drawing>
              <wp:anchor distT="0" distB="0" distL="114300" distR="114300" simplePos="0" relativeHeight="251859968" behindDoc="0" locked="0" layoutInCell="1" allowOverlap="1" wp14:anchorId="2F89B824" wp14:editId="516A1A23">
                <wp:simplePos x="0" y="0"/>
                <wp:positionH relativeFrom="column">
                  <wp:posOffset>578511</wp:posOffset>
                </wp:positionH>
                <wp:positionV relativeFrom="paragraph">
                  <wp:posOffset>3444251</wp:posOffset>
                </wp:positionV>
                <wp:extent cx="1767327" cy="38420"/>
                <wp:effectExtent l="0" t="76200" r="23495" b="57150"/>
                <wp:wrapNone/>
                <wp:docPr id="600870734" name="直接箭头连接符 14"/>
                <wp:cNvGraphicFramePr/>
                <a:graphic xmlns:a="http://schemas.openxmlformats.org/drawingml/2006/main">
                  <a:graphicData uri="http://schemas.microsoft.com/office/word/2010/wordprocessingShape">
                    <wps:wsp>
                      <wps:cNvCnPr/>
                      <wps:spPr>
                        <a:xfrm flipV="1">
                          <a:off x="0" y="0"/>
                          <a:ext cx="1767327" cy="3842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5B851E" id="直接箭头连接符 14" o:spid="_x0000_s1026" type="#_x0000_t32" style="position:absolute;left:0;text-align:left;margin-left:45.55pt;margin-top:271.2pt;width:139.15pt;height:3.0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" strokecolor="#0070c0">
                <v:stroke endarrow="block"/>
              </v:shape>
            </w:pict>
          </mc:Fallback>
        </mc:AlternateContent>
      </w:r>
      <w:r>
        <w:rPr>
          <w:noProof/>
        </w:rPr>
        <mc:AlternateContent>
          <mc:Choice Requires="wps">
            <w:drawing>
              <wp:anchor distT="0" distB="0" distL="114300" distR="114300" simplePos="0" relativeHeight="251858944" behindDoc="0" locked="0" layoutInCell="1" allowOverlap="1" wp14:anchorId="6E79A17B" wp14:editId="4B34D3AF">
                <wp:simplePos x="0" y="0"/>
                <wp:positionH relativeFrom="column">
                  <wp:posOffset>4489685</wp:posOffset>
                </wp:positionH>
                <wp:positionV relativeFrom="paragraph">
                  <wp:posOffset>2614375</wp:posOffset>
                </wp:positionV>
                <wp:extent cx="929768" cy="30736"/>
                <wp:effectExtent l="38100" t="38100" r="22860" b="83820"/>
                <wp:wrapNone/>
                <wp:docPr id="1206545338" name="直接箭头连接符 13"/>
                <wp:cNvGraphicFramePr/>
                <a:graphic xmlns:a="http://schemas.openxmlformats.org/drawingml/2006/main">
                  <a:graphicData uri="http://schemas.microsoft.com/office/word/2010/wordprocessingShape">
                    <wps:wsp>
                      <wps:cNvCnPr/>
                      <wps:spPr>
                        <a:xfrm flipH="1">
                          <a:off x="0" y="0"/>
                          <a:ext cx="929768" cy="30736"/>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7ADDF3" id="直接箭头连接符 13" o:spid="_x0000_s1026" type="#_x0000_t32" style="position:absolute;left:0;text-align:left;margin-left:353.5pt;margin-top:205.85pt;width:73.2pt;height:2.4pt;flip:x;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" strokecolor="#0070c0">
                <v:stroke endarrow="block"/>
              </v:shape>
            </w:pict>
          </mc:Fallback>
        </mc:AlternateContent>
      </w:r>
      <w:r>
        <w:rPr>
          <w:noProof/>
        </w:rPr>
        <mc:AlternateContent>
          <mc:Choice Requires="wps">
            <w:drawing>
              <wp:anchor distT="0" distB="0" distL="114300" distR="114300" simplePos="0" relativeHeight="251857920" behindDoc="0" locked="0" layoutInCell="1" allowOverlap="1" wp14:anchorId="44A9BEE9" wp14:editId="3F0DBE6C">
                <wp:simplePos x="0" y="0"/>
                <wp:positionH relativeFrom="column">
                  <wp:posOffset>4512737</wp:posOffset>
                </wp:positionH>
                <wp:positionV relativeFrom="paragraph">
                  <wp:posOffset>1077568</wp:posOffset>
                </wp:positionV>
                <wp:extent cx="845244" cy="76200"/>
                <wp:effectExtent l="38100" t="0" r="12065" b="95250"/>
                <wp:wrapNone/>
                <wp:docPr id="853006848" name="直接箭头连接符 12"/>
                <wp:cNvGraphicFramePr/>
                <a:graphic xmlns:a="http://schemas.openxmlformats.org/drawingml/2006/main">
                  <a:graphicData uri="http://schemas.microsoft.com/office/word/2010/wordprocessingShape">
                    <wps:wsp>
                      <wps:cNvCnPr/>
                      <wps:spPr>
                        <a:xfrm flipH="1">
                          <a:off x="0" y="0"/>
                          <a:ext cx="845244" cy="7620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878CAD" id="直接箭头连接符 12" o:spid="_x0000_s1026" type="#_x0000_t32" style="position:absolute;left:0;text-align:left;margin-left:355.35pt;margin-top:84.85pt;width:66.55pt;height:6pt;flip:x;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" strokecolor="#0070c0">
                <v:stroke endarrow="block"/>
              </v:shape>
            </w:pict>
          </mc:Fallback>
        </mc:AlternateContent>
      </w:r>
      <w:r>
        <w:rPr>
          <w:noProof/>
        </w:rPr>
        <mc:AlternateContent>
          <mc:Choice Requires="wps">
            <w:drawing>
              <wp:anchor distT="0" distB="0" distL="114300" distR="114300" simplePos="0" relativeHeight="251856896" behindDoc="0" locked="0" layoutInCell="1" allowOverlap="1" wp14:anchorId="0D4EFD8B" wp14:editId="2A617BD7">
                <wp:simplePos x="0" y="0"/>
                <wp:positionH relativeFrom="column">
                  <wp:posOffset>2883722</wp:posOffset>
                </wp:positionH>
                <wp:positionV relativeFrom="paragraph">
                  <wp:posOffset>2153334</wp:posOffset>
                </wp:positionV>
                <wp:extent cx="1552175" cy="975872"/>
                <wp:effectExtent l="0" t="0" r="10160" b="15240"/>
                <wp:wrapNone/>
                <wp:docPr id="2017968853" name="矩形 8"/>
                <wp:cNvGraphicFramePr/>
                <a:graphic xmlns:a="http://schemas.openxmlformats.org/drawingml/2006/main">
                  <a:graphicData uri="http://schemas.microsoft.com/office/word/2010/wordprocessingShape">
                    <wps:wsp>
                      <wps:cNvSpPr/>
                      <wps:spPr>
                        <a:xfrm>
                          <a:off x="0" y="0"/>
                          <a:ext cx="1552175" cy="97587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4A7C6" id="矩形 8" o:spid="_x0000_s1026" style="position:absolute;left:0;text-align:left;margin-left:227.05pt;margin-top:169.55pt;width:122.2pt;height:76.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" filled="f" strokecolor="red" strokeweight="2pt"/>
            </w:pict>
          </mc:Fallback>
        </mc:AlternateContent>
      </w:r>
      <w:r>
        <w:rPr>
          <w:noProof/>
        </w:rPr>
        <mc:AlternateContent>
          <mc:Choice Requires="wps">
            <w:drawing>
              <wp:anchor distT="0" distB="0" distL="114300" distR="114300" simplePos="0" relativeHeight="251855872" behindDoc="0" locked="0" layoutInCell="1" allowOverlap="1" wp14:anchorId="78D89F60" wp14:editId="29670F87">
                <wp:simplePos x="0" y="0"/>
                <wp:positionH relativeFrom="column">
                  <wp:posOffset>2883380</wp:posOffset>
                </wp:positionH>
                <wp:positionV relativeFrom="paragraph">
                  <wp:posOffset>600267</wp:posOffset>
                </wp:positionV>
                <wp:extent cx="1552175" cy="1475335"/>
                <wp:effectExtent l="0" t="0" r="10160" b="10795"/>
                <wp:wrapNone/>
                <wp:docPr id="1581170824" name="矩形 8"/>
                <wp:cNvGraphicFramePr/>
                <a:graphic xmlns:a="http://schemas.openxmlformats.org/drawingml/2006/main">
                  <a:graphicData uri="http://schemas.microsoft.com/office/word/2010/wordprocessingShape">
                    <wps:wsp>
                      <wps:cNvSpPr/>
                      <wps:spPr>
                        <a:xfrm>
                          <a:off x="0" y="0"/>
                          <a:ext cx="1552175" cy="14753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7B4D1" id="矩形 8" o:spid="_x0000_s1026" style="position:absolute;left:0;text-align:left;margin-left:227.05pt;margin-top:47.25pt;width:122.2pt;height:116.1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" filled="f" strokecolor="red" strokeweight="2pt"/>
            </w:pict>
          </mc:Fallback>
        </mc:AlternateContent>
      </w:r>
      <w:r>
        <w:rPr>
          <w:noProof/>
        </w:rPr>
        <mc:AlternateContent>
          <mc:Choice Requires="wps">
            <w:drawing>
              <wp:anchor distT="0" distB="0" distL="114300" distR="114300" simplePos="0" relativeHeight="251854848" behindDoc="0" locked="0" layoutInCell="1" allowOverlap="1" wp14:anchorId="71CB6603" wp14:editId="2315753B">
                <wp:simplePos x="0" y="0"/>
                <wp:positionH relativeFrom="column">
                  <wp:posOffset>332623</wp:posOffset>
                </wp:positionH>
                <wp:positionV relativeFrom="paragraph">
                  <wp:posOffset>3959081</wp:posOffset>
                </wp:positionV>
                <wp:extent cx="968188" cy="46104"/>
                <wp:effectExtent l="0" t="38100" r="80010" b="87630"/>
                <wp:wrapNone/>
                <wp:docPr id="894794428" name="直接箭头连接符 10"/>
                <wp:cNvGraphicFramePr/>
                <a:graphic xmlns:a="http://schemas.openxmlformats.org/drawingml/2006/main">
                  <a:graphicData uri="http://schemas.microsoft.com/office/word/2010/wordprocessingShape">
                    <wps:wsp>
                      <wps:cNvCnPr/>
                      <wps:spPr>
                        <a:xfrm>
                          <a:off x="0" y="0"/>
                          <a:ext cx="968188" cy="46104"/>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28F6DA" id="直接箭头连接符 10" o:spid="_x0000_s1026" type="#_x0000_t32" style="position:absolute;left:0;text-align:left;margin-left:26.2pt;margin-top:311.75pt;width:76.25pt;height:3.6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" strokecolor="#0070c0">
                <v:stroke endarrow="block"/>
              </v:shape>
            </w:pict>
          </mc:Fallback>
        </mc:AlternateContent>
      </w:r>
      <w:r>
        <w:rPr>
          <w:noProof/>
        </w:rPr>
        <mc:AlternateContent>
          <mc:Choice Requires="wps">
            <w:drawing>
              <wp:anchor distT="0" distB="0" distL="114300" distR="114300" simplePos="0" relativeHeight="251853824" behindDoc="0" locked="0" layoutInCell="1" allowOverlap="1" wp14:anchorId="093F20E5" wp14:editId="55DD971B">
                <wp:simplePos x="0" y="0"/>
                <wp:positionH relativeFrom="column">
                  <wp:posOffset>1377650</wp:posOffset>
                </wp:positionH>
                <wp:positionV relativeFrom="paragraph">
                  <wp:posOffset>3328989</wp:posOffset>
                </wp:positionV>
                <wp:extent cx="1552175" cy="1475335"/>
                <wp:effectExtent l="0" t="0" r="10160" b="10795"/>
                <wp:wrapNone/>
                <wp:docPr id="291790907" name="矩形 8"/>
                <wp:cNvGraphicFramePr/>
                <a:graphic xmlns:a="http://schemas.openxmlformats.org/drawingml/2006/main">
                  <a:graphicData uri="http://schemas.microsoft.com/office/word/2010/wordprocessingShape">
                    <wps:wsp>
                      <wps:cNvSpPr/>
                      <wps:spPr>
                        <a:xfrm>
                          <a:off x="0" y="0"/>
                          <a:ext cx="1552175" cy="14753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17B6D" id="矩形 8" o:spid="_x0000_s1026" style="position:absolute;left:0;text-align:left;margin-left:108.5pt;margin-top:262.15pt;width:122.2pt;height:116.1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" filled="f" strokecolor="red" strokeweight="2pt"/>
            </w:pict>
          </mc:Fallback>
        </mc:AlternateContent>
      </w:r>
      <w:r>
        <w:rPr>
          <w:noProof/>
        </w:rPr>
        <mc:AlternateContent>
          <mc:Choice Requires="wps">
            <w:drawing>
              <wp:anchor distT="0" distB="0" distL="114300" distR="114300" simplePos="0" relativeHeight="251852800" behindDoc="0" locked="0" layoutInCell="1" allowOverlap="1" wp14:anchorId="30FABD34" wp14:editId="1E3937EE">
                <wp:simplePos x="0" y="0"/>
                <wp:positionH relativeFrom="column">
                  <wp:posOffset>532407</wp:posOffset>
                </wp:positionH>
                <wp:positionV relativeFrom="paragraph">
                  <wp:posOffset>3013945</wp:posOffset>
                </wp:positionV>
                <wp:extent cx="799140" cy="30736"/>
                <wp:effectExtent l="0" t="38100" r="58420" b="83820"/>
                <wp:wrapNone/>
                <wp:docPr id="2068766744" name="直接箭头连接符 9"/>
                <wp:cNvGraphicFramePr/>
                <a:graphic xmlns:a="http://schemas.openxmlformats.org/drawingml/2006/main">
                  <a:graphicData uri="http://schemas.microsoft.com/office/word/2010/wordprocessingShape">
                    <wps:wsp>
                      <wps:cNvCnPr/>
                      <wps:spPr>
                        <a:xfrm>
                          <a:off x="0" y="0"/>
                          <a:ext cx="799140" cy="30736"/>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B11C99" id="直接箭头连接符 9" o:spid="_x0000_s1026" type="#_x0000_t32" style="position:absolute;left:0;text-align:left;margin-left:41.9pt;margin-top:237.3pt;width:62.9pt;height:2.4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" strokecolor="#0070c0">
                <v:stroke endarrow="block"/>
              </v:shape>
            </w:pict>
          </mc:Fallback>
        </mc:AlternateContent>
      </w:r>
      <w:r>
        <w:rPr>
          <w:noProof/>
        </w:rPr>
        <mc:AlternateContent>
          <mc:Choice Requires="wps">
            <w:drawing>
              <wp:anchor distT="0" distB="0" distL="114300" distR="114300" simplePos="0" relativeHeight="251851776" behindDoc="0" locked="0" layoutInCell="1" allowOverlap="1" wp14:anchorId="1423563E" wp14:editId="2AB04584">
                <wp:simplePos x="0" y="0"/>
                <wp:positionH relativeFrom="column">
                  <wp:posOffset>1453969</wp:posOffset>
                </wp:positionH>
                <wp:positionV relativeFrom="paragraph">
                  <wp:posOffset>2720948</wp:posOffset>
                </wp:positionV>
                <wp:extent cx="1329690" cy="545396"/>
                <wp:effectExtent l="0" t="0" r="22860" b="26670"/>
                <wp:wrapNone/>
                <wp:docPr id="728864996" name="矩形 8"/>
                <wp:cNvGraphicFramePr/>
                <a:graphic xmlns:a="http://schemas.openxmlformats.org/drawingml/2006/main">
                  <a:graphicData uri="http://schemas.microsoft.com/office/word/2010/wordprocessingShape">
                    <wps:wsp>
                      <wps:cNvSpPr/>
                      <wps:spPr>
                        <a:xfrm>
                          <a:off x="0" y="0"/>
                          <a:ext cx="1329690" cy="54539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71A211" id="矩形 8" o:spid="_x0000_s1026" style="position:absolute;left:0;text-align:left;margin-left:114.5pt;margin-top:214.25pt;width:104.7pt;height:42.95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" filled="f" strokecolor="red" strokeweight="2pt"/>
            </w:pict>
          </mc:Fallback>
        </mc:AlternateContent>
      </w:r>
      <w:r>
        <w:rPr>
          <w:noProof/>
        </w:rPr>
        <mc:AlternateContent>
          <mc:Choice Requires="wps">
            <w:drawing>
              <wp:anchor distT="0" distB="0" distL="114300" distR="114300" simplePos="0" relativeHeight="251850752" behindDoc="0" locked="0" layoutInCell="1" allowOverlap="1" wp14:anchorId="4767AD3F" wp14:editId="6F6E30FC">
                <wp:simplePos x="0" y="0"/>
                <wp:positionH relativeFrom="column">
                  <wp:posOffset>1446807</wp:posOffset>
                </wp:positionH>
                <wp:positionV relativeFrom="paragraph">
                  <wp:posOffset>2145649</wp:posOffset>
                </wp:positionV>
                <wp:extent cx="1329690" cy="545396"/>
                <wp:effectExtent l="0" t="0" r="22860" b="26670"/>
                <wp:wrapNone/>
                <wp:docPr id="1939336294" name="矩形 8"/>
                <wp:cNvGraphicFramePr/>
                <a:graphic xmlns:a="http://schemas.openxmlformats.org/drawingml/2006/main">
                  <a:graphicData uri="http://schemas.microsoft.com/office/word/2010/wordprocessingShape">
                    <wps:wsp>
                      <wps:cNvSpPr/>
                      <wps:spPr>
                        <a:xfrm>
                          <a:off x="0" y="0"/>
                          <a:ext cx="1329690" cy="54539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3A708A" id="矩形 8" o:spid="_x0000_s1026" style="position:absolute;left:0;text-align:left;margin-left:113.9pt;margin-top:168.95pt;width:104.7pt;height:42.9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" filled="f" strokecolor="red" strokeweight="2pt"/>
            </w:pict>
          </mc:Fallback>
        </mc:AlternateContent>
      </w:r>
      <w:r>
        <w:rPr>
          <w:noProof/>
        </w:rPr>
        <mc:AlternateContent>
          <mc:Choice Requires="wps">
            <w:drawing>
              <wp:anchor distT="0" distB="0" distL="114300" distR="114300" simplePos="0" relativeHeight="251849728" behindDoc="0" locked="0" layoutInCell="1" allowOverlap="1" wp14:anchorId="715A3159" wp14:editId="2C2422A3">
                <wp:simplePos x="0" y="0"/>
                <wp:positionH relativeFrom="column">
                  <wp:posOffset>593880</wp:posOffset>
                </wp:positionH>
                <wp:positionV relativeFrom="paragraph">
                  <wp:posOffset>2364163</wp:posOffset>
                </wp:positionV>
                <wp:extent cx="806823" cy="45719"/>
                <wp:effectExtent l="0" t="38100" r="50800" b="88265"/>
                <wp:wrapNone/>
                <wp:docPr id="1608912636" name="直接箭头连接符 7"/>
                <wp:cNvGraphicFramePr/>
                <a:graphic xmlns:a="http://schemas.openxmlformats.org/drawingml/2006/main">
                  <a:graphicData uri="http://schemas.microsoft.com/office/word/2010/wordprocessingShape">
                    <wps:wsp>
                      <wps:cNvCnPr/>
                      <wps:spPr>
                        <a:xfrm>
                          <a:off x="0" y="0"/>
                          <a:ext cx="806823" cy="4571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E1EF1" id="直接箭头连接符 7" o:spid="_x0000_s1026" type="#_x0000_t32" style="position:absolute;left:0;text-align:left;margin-left:46.75pt;margin-top:186.15pt;width:63.55pt;height:3.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" strokecolor="#0070c0">
                <v:stroke endarrow="block"/>
              </v:shape>
            </w:pict>
          </mc:Fallback>
        </mc:AlternateContent>
      </w:r>
      <w:r>
        <w:rPr>
          <w:noProof/>
        </w:rPr>
        <mc:AlternateContent>
          <mc:Choice Requires="wps">
            <w:drawing>
              <wp:anchor distT="0" distB="0" distL="114300" distR="114300" simplePos="0" relativeHeight="251848704" behindDoc="0" locked="0" layoutInCell="1" allowOverlap="1" wp14:anchorId="01519213" wp14:editId="315D81A0">
                <wp:simplePos x="0" y="0"/>
                <wp:positionH relativeFrom="column">
                  <wp:posOffset>655058</wp:posOffset>
                </wp:positionH>
                <wp:positionV relativeFrom="paragraph">
                  <wp:posOffset>1518472</wp:posOffset>
                </wp:positionV>
                <wp:extent cx="667946" cy="15368"/>
                <wp:effectExtent l="0" t="57150" r="18415" b="99060"/>
                <wp:wrapNone/>
                <wp:docPr id="1824362149" name="直接箭头连接符 6"/>
                <wp:cNvGraphicFramePr/>
                <a:graphic xmlns:a="http://schemas.openxmlformats.org/drawingml/2006/main">
                  <a:graphicData uri="http://schemas.microsoft.com/office/word/2010/wordprocessingShape">
                    <wps:wsp>
                      <wps:cNvCnPr/>
                      <wps:spPr>
                        <a:xfrm>
                          <a:off x="0" y="0"/>
                          <a:ext cx="667946" cy="15368"/>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8CCCD3" id="直接箭头连接符 6" o:spid="_x0000_s1026" type="#_x0000_t32" style="position:absolute;left:0;text-align:left;margin-left:51.6pt;margin-top:119.55pt;width:52.6pt;height:1.2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" strokecolor="#0070c0">
                <v:stroke endarrow="block"/>
              </v:shape>
            </w:pict>
          </mc:Fallback>
        </mc:AlternateContent>
      </w:r>
      <w:r>
        <w:rPr>
          <w:noProof/>
        </w:rPr>
        <mc:AlternateContent>
          <mc:Choice Requires="wps">
            <w:drawing>
              <wp:anchor distT="0" distB="0" distL="114300" distR="114300" simplePos="0" relativeHeight="251847680" behindDoc="0" locked="0" layoutInCell="1" allowOverlap="1" wp14:anchorId="6B429CBB" wp14:editId="7583B3D2">
                <wp:simplePos x="0" y="0"/>
                <wp:positionH relativeFrom="column">
                  <wp:posOffset>663036</wp:posOffset>
                </wp:positionH>
                <wp:positionV relativeFrom="paragraph">
                  <wp:posOffset>1154409</wp:posOffset>
                </wp:positionV>
                <wp:extent cx="791456" cy="15368"/>
                <wp:effectExtent l="0" t="76200" r="27940" b="80010"/>
                <wp:wrapNone/>
                <wp:docPr id="543460597" name="直接箭头连接符 5"/>
                <wp:cNvGraphicFramePr/>
                <a:graphic xmlns:a="http://schemas.openxmlformats.org/drawingml/2006/main">
                  <a:graphicData uri="http://schemas.microsoft.com/office/word/2010/wordprocessingShape">
                    <wps:wsp>
                      <wps:cNvCnPr/>
                      <wps:spPr>
                        <a:xfrm flipV="1">
                          <a:off x="0" y="0"/>
                          <a:ext cx="791456" cy="15368"/>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EFD7AD" id="直接箭头连接符 5" o:spid="_x0000_s1026" type="#_x0000_t32" style="position:absolute;left:0;text-align:left;margin-left:52.2pt;margin-top:90.9pt;width:62.3pt;height:1.2pt;flip:y;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" strokecolor="#0070c0">
                <v:stroke endarrow="block"/>
              </v:shape>
            </w:pict>
          </mc:Fallback>
        </mc:AlternateContent>
      </w:r>
      <w:r>
        <w:rPr>
          <w:noProof/>
        </w:rPr>
        <mc:AlternateContent>
          <mc:Choice Requires="wps">
            <w:drawing>
              <wp:anchor distT="0" distB="0" distL="114300" distR="114300" simplePos="0" relativeHeight="251846656" behindDoc="0" locked="0" layoutInCell="1" allowOverlap="1" wp14:anchorId="58966783" wp14:editId="1D0DFFE8">
                <wp:simplePos x="0" y="0"/>
                <wp:positionH relativeFrom="column">
                  <wp:posOffset>624616</wp:posOffset>
                </wp:positionH>
                <wp:positionV relativeFrom="paragraph">
                  <wp:posOffset>1000728</wp:posOffset>
                </wp:positionV>
                <wp:extent cx="822191" cy="15368"/>
                <wp:effectExtent l="0" t="57150" r="16510" b="99060"/>
                <wp:wrapNone/>
                <wp:docPr id="1957525519" name="直接箭头连接符 4"/>
                <wp:cNvGraphicFramePr/>
                <a:graphic xmlns:a="http://schemas.openxmlformats.org/drawingml/2006/main">
                  <a:graphicData uri="http://schemas.microsoft.com/office/word/2010/wordprocessingShape">
                    <wps:wsp>
                      <wps:cNvCnPr/>
                      <wps:spPr>
                        <a:xfrm>
                          <a:off x="0" y="0"/>
                          <a:ext cx="822191" cy="15368"/>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E186F6" id="直接箭头连接符 4" o:spid="_x0000_s1026" type="#_x0000_t32" style="position:absolute;left:0;text-align:left;margin-left:49.2pt;margin-top:78.8pt;width:64.75pt;height:1.2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" strokecolor="#0070c0">
                <v:stroke endarrow="block"/>
              </v:shape>
            </w:pict>
          </mc:Fallback>
        </mc:AlternateContent>
      </w:r>
      <w:r>
        <w:rPr>
          <w:noProof/>
        </w:rPr>
        <mc:AlternateContent>
          <mc:Choice Requires="wps">
            <w:drawing>
              <wp:anchor distT="0" distB="0" distL="114300" distR="114300" simplePos="0" relativeHeight="251844608" behindDoc="0" locked="0" layoutInCell="1" allowOverlap="1" wp14:anchorId="3D1F2FAA" wp14:editId="70745210">
                <wp:simplePos x="0" y="0"/>
                <wp:positionH relativeFrom="column">
                  <wp:posOffset>670720</wp:posOffset>
                </wp:positionH>
                <wp:positionV relativeFrom="paragraph">
                  <wp:posOffset>696922</wp:posOffset>
                </wp:positionV>
                <wp:extent cx="1013967" cy="45719"/>
                <wp:effectExtent l="0" t="38100" r="34290" b="88265"/>
                <wp:wrapNone/>
                <wp:docPr id="643616444" name="直接箭头连接符 1"/>
                <wp:cNvGraphicFramePr/>
                <a:graphic xmlns:a="http://schemas.openxmlformats.org/drawingml/2006/main">
                  <a:graphicData uri="http://schemas.microsoft.com/office/word/2010/wordprocessingShape">
                    <wps:wsp>
                      <wps:cNvCnPr/>
                      <wps:spPr>
                        <a:xfrm>
                          <a:off x="0" y="0"/>
                          <a:ext cx="1013967" cy="4571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5B3D6" id="直接箭头连接符 1" o:spid="_x0000_s1026" type="#_x0000_t32" style="position:absolute;left:0;text-align:left;margin-left:52.8pt;margin-top:54.9pt;width:79.85pt;height:3.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" strokecolor="#0070c0">
                <v:stroke endarrow="block"/>
              </v:shape>
            </w:pict>
          </mc:Fallback>
        </mc:AlternateContent>
      </w:r>
      <w:r>
        <w:rPr>
          <w:noProof/>
        </w:rPr>
        <mc:AlternateContent>
          <mc:Choice Requires="wps">
            <w:drawing>
              <wp:anchor distT="0" distB="0" distL="114300" distR="114300" simplePos="0" relativeHeight="251845632" behindDoc="0" locked="0" layoutInCell="1" allowOverlap="1" wp14:anchorId="397D30B1" wp14:editId="12C1B9F7">
                <wp:simplePos x="0" y="0"/>
                <wp:positionH relativeFrom="column">
                  <wp:posOffset>601564</wp:posOffset>
                </wp:positionH>
                <wp:positionV relativeFrom="paragraph">
                  <wp:posOffset>839108</wp:posOffset>
                </wp:positionV>
                <wp:extent cx="829507" cy="45719"/>
                <wp:effectExtent l="0" t="38100" r="46990" b="88265"/>
                <wp:wrapNone/>
                <wp:docPr id="787162413" name="直接箭头连接符 2"/>
                <wp:cNvGraphicFramePr/>
                <a:graphic xmlns:a="http://schemas.openxmlformats.org/drawingml/2006/main">
                  <a:graphicData uri="http://schemas.microsoft.com/office/word/2010/wordprocessingShape">
                    <wps:wsp>
                      <wps:cNvCnPr/>
                      <wps:spPr>
                        <a:xfrm>
                          <a:off x="0" y="0"/>
                          <a:ext cx="829507" cy="4571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E0E6F" id="直接箭头连接符 2" o:spid="_x0000_s1026" type="#_x0000_t32" style="position:absolute;left:0;text-align:left;margin-left:47.35pt;margin-top:66.05pt;width:65.3pt;height:3.6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" strokecolor="#0070c0">
                <v:stroke endarrow="block"/>
              </v:shape>
            </w:pict>
          </mc:Fallback>
        </mc:AlternateContent>
      </w:r>
      <w:r>
        <w:rPr>
          <w:noProof/>
        </w:rPr>
        <w:drawing>
          <wp:anchor distT="0" distB="0" distL="114300" distR="114300" simplePos="0" relativeHeight="251843584" behindDoc="0" locked="0" layoutInCell="1" allowOverlap="1" wp14:anchorId="2D07ED08" wp14:editId="3E2918B3">
            <wp:simplePos x="0" y="0"/>
            <wp:positionH relativeFrom="margin">
              <wp:posOffset>1352171</wp:posOffset>
            </wp:positionH>
            <wp:positionV relativeFrom="paragraph">
              <wp:posOffset>337451</wp:posOffset>
            </wp:positionV>
            <wp:extent cx="3054350" cy="4534535"/>
            <wp:effectExtent l="0" t="0" r="0" b="0"/>
            <wp:wrapTopAndBottom/>
            <wp:docPr id="1215628664" name="图片 121562866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00273" name="图片 1" descr="图形用户界面, 应用程序&#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3054350" cy="4534535"/>
                    </a:xfrm>
                    <a:prstGeom prst="rect">
                      <a:avLst/>
                    </a:prstGeom>
                  </pic:spPr>
                </pic:pic>
              </a:graphicData>
            </a:graphic>
            <wp14:sizeRelH relativeFrom="margin">
              <wp14:pctWidth>0</wp14:pctWidth>
            </wp14:sizeRelH>
            <wp14:sizeRelV relativeFrom="margin">
              <wp14:pctHeight>0</wp14:pctHeight>
            </wp14:sizeRelV>
          </wp:anchor>
        </w:drawing>
      </w:r>
      <w:r w:rsidRPr="009B7769">
        <w:t xml:space="preserve"> </w:t>
      </w:r>
      <w:r w:rsidRPr="004866D0">
        <w:rPr>
          <w:b/>
          <w:bCs/>
          <w:lang w:eastAsia="zh-CN"/>
        </w:rPr>
        <w:t>set interface</w:t>
      </w:r>
      <w:r w:rsidR="004866D0" w:rsidRPr="004866D0">
        <w:rPr>
          <w:b/>
          <w:bCs/>
          <w:lang w:eastAsia="zh-CN"/>
        </w:rPr>
        <w:t>:</w:t>
      </w:r>
    </w:p>
    <w:p w14:paraId="6CAE94B2" w14:textId="77777777" w:rsidR="009B7769" w:rsidRPr="005226E9" w:rsidRDefault="009B7769" w:rsidP="009B7769">
      <w:pPr>
        <w:rPr>
          <w:lang w:eastAsia="zh-CN"/>
        </w:rPr>
      </w:pPr>
    </w:p>
    <w:p w14:paraId="72E905E9" w14:textId="689B482D" w:rsidR="009B7769" w:rsidRPr="009B7769" w:rsidRDefault="009B7769" w:rsidP="009B7769">
      <w:pPr>
        <w:rPr>
          <w:lang w:eastAsia="zh-CN"/>
        </w:rPr>
      </w:pPr>
      <w:r w:rsidRPr="009B7769">
        <w:rPr>
          <w:lang w:eastAsia="zh-CN"/>
        </w:rPr>
        <w:t>Note:</w:t>
      </w:r>
    </w:p>
    <w:p w14:paraId="13B55411" w14:textId="578579E0" w:rsidR="009B7769" w:rsidRPr="009B7769" w:rsidRDefault="009B7769" w:rsidP="009B7769">
      <w:pPr>
        <w:rPr>
          <w:lang w:eastAsia="zh-CN"/>
        </w:rPr>
      </w:pPr>
      <w:r w:rsidRPr="009B7769">
        <w:rPr>
          <w:lang w:eastAsia="zh-CN"/>
        </w:rPr>
        <w:t xml:space="preserve">1. Current </w:t>
      </w:r>
      <w:proofErr w:type="gramStart"/>
      <w:r w:rsidRPr="009B7769">
        <w:rPr>
          <w:lang w:eastAsia="zh-CN"/>
        </w:rPr>
        <w:t>products</w:t>
      </w:r>
      <w:r w:rsidR="004866D0">
        <w:rPr>
          <w:lang w:eastAsia="zh-CN"/>
        </w:rPr>
        <w:t>;</w:t>
      </w:r>
      <w:proofErr w:type="gramEnd"/>
    </w:p>
    <w:p w14:paraId="3897A1E4" w14:textId="36A15D84" w:rsidR="009B7769" w:rsidRPr="009B7769" w:rsidRDefault="009B7769" w:rsidP="009B7769">
      <w:pPr>
        <w:rPr>
          <w:lang w:eastAsia="zh-CN"/>
        </w:rPr>
      </w:pPr>
      <w:r w:rsidRPr="009B7769">
        <w:rPr>
          <w:lang w:eastAsia="zh-CN"/>
        </w:rPr>
        <w:t xml:space="preserve">2. Product </w:t>
      </w:r>
      <w:proofErr w:type="gramStart"/>
      <w:r w:rsidRPr="009B7769">
        <w:rPr>
          <w:lang w:eastAsia="zh-CN"/>
        </w:rPr>
        <w:t>ID</w:t>
      </w:r>
      <w:r w:rsidR="004866D0">
        <w:rPr>
          <w:lang w:eastAsia="zh-CN"/>
        </w:rPr>
        <w:t>;</w:t>
      </w:r>
      <w:proofErr w:type="gramEnd"/>
    </w:p>
    <w:p w14:paraId="74AF1AF2" w14:textId="678D744E" w:rsidR="009B7769" w:rsidRPr="009B7769" w:rsidRDefault="009B7769" w:rsidP="009B7769">
      <w:pPr>
        <w:rPr>
          <w:lang w:eastAsia="zh-CN"/>
        </w:rPr>
      </w:pPr>
      <w:r w:rsidRPr="009B7769">
        <w:rPr>
          <w:lang w:eastAsia="zh-CN"/>
        </w:rPr>
        <w:t xml:space="preserve">3. Product </w:t>
      </w:r>
      <w:proofErr w:type="gramStart"/>
      <w:r w:rsidRPr="009B7769">
        <w:rPr>
          <w:lang w:eastAsia="zh-CN"/>
        </w:rPr>
        <w:t>name</w:t>
      </w:r>
      <w:r w:rsidR="004866D0">
        <w:rPr>
          <w:lang w:eastAsia="zh-CN"/>
        </w:rPr>
        <w:t>;</w:t>
      </w:r>
      <w:proofErr w:type="gramEnd"/>
    </w:p>
    <w:p w14:paraId="163AE8F5" w14:textId="38B3CEFF" w:rsidR="009B7769" w:rsidRPr="009B7769" w:rsidRDefault="009B7769" w:rsidP="009B7769">
      <w:pPr>
        <w:rPr>
          <w:lang w:eastAsia="zh-CN"/>
        </w:rPr>
      </w:pPr>
      <w:r w:rsidRPr="009B7769">
        <w:rPr>
          <w:lang w:eastAsia="zh-CN"/>
        </w:rPr>
        <w:t xml:space="preserve">4. Product display </w:t>
      </w:r>
      <w:proofErr w:type="gramStart"/>
      <w:r w:rsidRPr="009B7769">
        <w:rPr>
          <w:lang w:eastAsia="zh-CN"/>
        </w:rPr>
        <w:t>name</w:t>
      </w:r>
      <w:r w:rsidR="004866D0">
        <w:rPr>
          <w:lang w:eastAsia="zh-CN"/>
        </w:rPr>
        <w:t>;</w:t>
      </w:r>
      <w:proofErr w:type="gramEnd"/>
    </w:p>
    <w:p w14:paraId="5DE64CDE" w14:textId="6518CD5F" w:rsidR="009B7769" w:rsidRPr="009B7769" w:rsidRDefault="009B7769" w:rsidP="009B7769">
      <w:pPr>
        <w:rPr>
          <w:lang w:eastAsia="zh-CN"/>
        </w:rPr>
      </w:pPr>
      <w:r w:rsidRPr="009B7769">
        <w:rPr>
          <w:lang w:eastAsia="zh-CN"/>
        </w:rPr>
        <w:t xml:space="preserve">5. Product price </w:t>
      </w:r>
      <w:proofErr w:type="gramStart"/>
      <w:r w:rsidRPr="009B7769">
        <w:rPr>
          <w:lang w:eastAsia="zh-CN"/>
        </w:rPr>
        <w:t>setting</w:t>
      </w:r>
      <w:r w:rsidR="004866D0">
        <w:rPr>
          <w:lang w:eastAsia="zh-CN"/>
        </w:rPr>
        <w:t>;</w:t>
      </w:r>
      <w:proofErr w:type="gramEnd"/>
    </w:p>
    <w:p w14:paraId="4A21FDF9" w14:textId="038BB352" w:rsidR="009B7769" w:rsidRPr="009B7769" w:rsidRDefault="009B7769" w:rsidP="009B7769">
      <w:pPr>
        <w:rPr>
          <w:lang w:eastAsia="zh-CN"/>
        </w:rPr>
      </w:pPr>
      <w:r w:rsidRPr="009B7769">
        <w:rPr>
          <w:lang w:eastAsia="zh-CN"/>
        </w:rPr>
        <w:t xml:space="preserve">6. Raw materials that can be put into the </w:t>
      </w:r>
      <w:proofErr w:type="gramStart"/>
      <w:r w:rsidRPr="009B7769">
        <w:rPr>
          <w:lang w:eastAsia="zh-CN"/>
        </w:rPr>
        <w:t>machine</w:t>
      </w:r>
      <w:r w:rsidR="004866D0">
        <w:rPr>
          <w:lang w:eastAsia="zh-CN"/>
        </w:rPr>
        <w:t>;</w:t>
      </w:r>
      <w:proofErr w:type="gramEnd"/>
    </w:p>
    <w:p w14:paraId="00D4BBF4" w14:textId="7E29B9AF" w:rsidR="009B7769" w:rsidRPr="009B7769" w:rsidRDefault="009B7769" w:rsidP="009B7769">
      <w:pPr>
        <w:rPr>
          <w:lang w:eastAsia="zh-CN"/>
        </w:rPr>
      </w:pPr>
      <w:r w:rsidRPr="009B7769">
        <w:rPr>
          <w:lang w:eastAsia="zh-CN"/>
        </w:rPr>
        <w:t xml:space="preserve">7. Sequence of product discharging </w:t>
      </w:r>
      <w:proofErr w:type="gramStart"/>
      <w:r w:rsidRPr="009B7769">
        <w:rPr>
          <w:lang w:eastAsia="zh-CN"/>
        </w:rPr>
        <w:t>steps</w:t>
      </w:r>
      <w:r w:rsidR="004866D0">
        <w:rPr>
          <w:lang w:eastAsia="zh-CN"/>
        </w:rPr>
        <w:t>;</w:t>
      </w:r>
      <w:proofErr w:type="gramEnd"/>
    </w:p>
    <w:p w14:paraId="06E84EC8" w14:textId="21C55E4B" w:rsidR="009B7769" w:rsidRPr="009B7769" w:rsidRDefault="009B7769" w:rsidP="009B7769">
      <w:pPr>
        <w:rPr>
          <w:lang w:eastAsia="zh-CN"/>
        </w:rPr>
      </w:pPr>
      <w:r w:rsidRPr="009B7769">
        <w:rPr>
          <w:lang w:eastAsia="zh-CN"/>
        </w:rPr>
        <w:t xml:space="preserve">8. Coffee and milk concentration adjustment </w:t>
      </w:r>
      <w:proofErr w:type="gramStart"/>
      <w:r w:rsidRPr="009B7769">
        <w:rPr>
          <w:lang w:eastAsia="zh-CN"/>
        </w:rPr>
        <w:t>switch</w:t>
      </w:r>
      <w:r w:rsidR="004866D0">
        <w:rPr>
          <w:lang w:eastAsia="zh-CN"/>
        </w:rPr>
        <w:t>;</w:t>
      </w:r>
      <w:proofErr w:type="gramEnd"/>
    </w:p>
    <w:p w14:paraId="6EFEA50E" w14:textId="2BBF367E" w:rsidR="009B7769" w:rsidRPr="009B7769" w:rsidRDefault="009B7769" w:rsidP="009B7769">
      <w:pPr>
        <w:rPr>
          <w:lang w:eastAsia="zh-CN"/>
        </w:rPr>
      </w:pPr>
      <w:r w:rsidRPr="009B7769">
        <w:rPr>
          <w:lang w:eastAsia="zh-CN"/>
        </w:rPr>
        <w:t xml:space="preserve">9. Adjust the amount of powder and water for </w:t>
      </w:r>
      <w:proofErr w:type="gramStart"/>
      <w:r w:rsidRPr="009B7769">
        <w:rPr>
          <w:lang w:eastAsia="zh-CN"/>
        </w:rPr>
        <w:t>discharging</w:t>
      </w:r>
      <w:r w:rsidR="004866D0">
        <w:rPr>
          <w:lang w:eastAsia="zh-CN"/>
        </w:rPr>
        <w:t>;</w:t>
      </w:r>
      <w:proofErr w:type="gramEnd"/>
    </w:p>
    <w:p w14:paraId="6D2A54B7" w14:textId="619A520B" w:rsidR="009B7769" w:rsidRPr="009B7769" w:rsidRDefault="009B7769" w:rsidP="009B7769">
      <w:pPr>
        <w:rPr>
          <w:lang w:eastAsia="zh-CN"/>
        </w:rPr>
      </w:pPr>
      <w:r w:rsidRPr="009B7769">
        <w:rPr>
          <w:lang w:eastAsia="zh-CN"/>
        </w:rPr>
        <w:t xml:space="preserve">10. Test and make the </w:t>
      </w:r>
      <w:proofErr w:type="gramStart"/>
      <w:r w:rsidRPr="009B7769">
        <w:rPr>
          <w:lang w:eastAsia="zh-CN"/>
        </w:rPr>
        <w:t>product</w:t>
      </w:r>
      <w:r w:rsidR="004866D0">
        <w:rPr>
          <w:lang w:eastAsia="zh-CN"/>
        </w:rPr>
        <w:t>;</w:t>
      </w:r>
      <w:proofErr w:type="gramEnd"/>
    </w:p>
    <w:p w14:paraId="18863920" w14:textId="784A5AC4" w:rsidR="009B7769" w:rsidRPr="009B7769" w:rsidRDefault="009B7769" w:rsidP="009B7769">
      <w:pPr>
        <w:rPr>
          <w:lang w:eastAsia="zh-CN"/>
        </w:rPr>
      </w:pPr>
      <w:r w:rsidRPr="009B7769">
        <w:rPr>
          <w:lang w:eastAsia="zh-CN"/>
        </w:rPr>
        <w:t xml:space="preserve">11. Layout of raw materials for the </w:t>
      </w:r>
      <w:proofErr w:type="gramStart"/>
      <w:r w:rsidRPr="009B7769">
        <w:rPr>
          <w:lang w:eastAsia="zh-CN"/>
        </w:rPr>
        <w:t>machine</w:t>
      </w:r>
      <w:r w:rsidR="004866D0">
        <w:rPr>
          <w:lang w:eastAsia="zh-CN"/>
        </w:rPr>
        <w:t>;</w:t>
      </w:r>
      <w:proofErr w:type="gramEnd"/>
    </w:p>
    <w:p w14:paraId="609813F0" w14:textId="57890B2F" w:rsidR="009B7769" w:rsidRDefault="009B7769" w:rsidP="009B7769">
      <w:pPr>
        <w:rPr>
          <w:lang w:eastAsia="zh-CN"/>
        </w:rPr>
      </w:pPr>
      <w:r w:rsidRPr="009B7769">
        <w:rPr>
          <w:lang w:eastAsia="zh-CN"/>
        </w:rPr>
        <w:t xml:space="preserve">12. Advanced Settings (for the advanced parameters of product adjustment, please contact the after-sales staff of </w:t>
      </w:r>
      <w:proofErr w:type="spellStart"/>
      <w:r w:rsidRPr="009B7769">
        <w:rPr>
          <w:lang w:eastAsia="zh-CN"/>
        </w:rPr>
        <w:t>Aiweka</w:t>
      </w:r>
      <w:proofErr w:type="spellEnd"/>
      <w:r w:rsidRPr="009B7769">
        <w:rPr>
          <w:lang w:eastAsia="zh-CN"/>
        </w:rPr>
        <w:t xml:space="preserve"> for adjustment after training)</w:t>
      </w:r>
      <w:r w:rsidR="004866D0">
        <w:rPr>
          <w:lang w:eastAsia="zh-CN"/>
        </w:rPr>
        <w:t>.</w:t>
      </w:r>
    </w:p>
    <w:p w14:paraId="39CE8131" w14:textId="77777777" w:rsidR="009B7769" w:rsidRDefault="009B7769" w:rsidP="009B7769">
      <w:pPr>
        <w:rPr>
          <w:rFonts w:eastAsiaTheme="minorEastAsia"/>
          <w:lang w:eastAsia="zh-CN"/>
        </w:rPr>
      </w:pPr>
    </w:p>
    <w:p w14:paraId="51658278" w14:textId="77777777" w:rsidR="009B7769" w:rsidRDefault="009B7769" w:rsidP="009B7769">
      <w:pPr>
        <w:rPr>
          <w:rFonts w:eastAsiaTheme="minorEastAsia"/>
          <w:lang w:eastAsia="zh-CN"/>
        </w:rPr>
      </w:pPr>
    </w:p>
    <w:p w14:paraId="3F08E2CD" w14:textId="77777777" w:rsidR="009B7769" w:rsidRDefault="009B7769" w:rsidP="009B7769">
      <w:pPr>
        <w:pStyle w:val="3"/>
        <w:spacing w:before="240" w:after="240"/>
        <w:rPr>
          <w:lang w:eastAsia="zh-CN"/>
        </w:rPr>
      </w:pPr>
      <w:bookmarkStart w:id="269" w:name="_Toc154667429"/>
      <w:r>
        <w:rPr>
          <w:rFonts w:hint="eastAsia"/>
          <w:lang w:eastAsia="zh-CN"/>
        </w:rPr>
        <w:lastRenderedPageBreak/>
        <w:t>5</w:t>
      </w:r>
      <w:r>
        <w:rPr>
          <w:lang w:eastAsia="zh-CN"/>
        </w:rPr>
        <w:t xml:space="preserve">.12.1 </w:t>
      </w:r>
      <w:r w:rsidRPr="009B7769">
        <w:rPr>
          <w:lang w:eastAsia="zh-CN"/>
        </w:rPr>
        <w:t xml:space="preserve">Beverage selling price </w:t>
      </w:r>
      <w:proofErr w:type="gramStart"/>
      <w:r w:rsidRPr="009B7769">
        <w:rPr>
          <w:lang w:eastAsia="zh-CN"/>
        </w:rPr>
        <w:t>setting</w:t>
      </w:r>
      <w:bookmarkEnd w:id="269"/>
      <w:proofErr w:type="gramEnd"/>
      <w:r w:rsidRPr="009B7769">
        <w:rPr>
          <w:lang w:eastAsia="zh-CN"/>
        </w:rPr>
        <w:t xml:space="preserve"> </w:t>
      </w:r>
    </w:p>
    <w:p w14:paraId="684649A8" w14:textId="381688FA" w:rsidR="00C85ABD" w:rsidRDefault="004866D0" w:rsidP="00712829">
      <w:r>
        <w:t>1.</w:t>
      </w:r>
      <w:r w:rsidR="00961E4D">
        <w:t>Open the door</w:t>
      </w:r>
      <w:r w:rsidR="00961E4D">
        <w:rPr>
          <w:lang w:eastAsia="zh-CN"/>
        </w:rPr>
        <w:t xml:space="preserve">, click on </w:t>
      </w:r>
      <w:r w:rsidR="00961E4D">
        <w:rPr>
          <w:noProof/>
        </w:rPr>
        <w:drawing>
          <wp:inline distT="0" distB="0" distL="0" distR="0" wp14:anchorId="65C7AAE3" wp14:editId="37F3A9F8">
            <wp:extent cx="3340100" cy="482600"/>
            <wp:effectExtent l="0" t="0" r="0" b="0"/>
            <wp:docPr id="6723915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91593" name="图片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340272" cy="482625"/>
                    </a:xfrm>
                    <a:prstGeom prst="rect">
                      <a:avLst/>
                    </a:prstGeom>
                  </pic:spPr>
                </pic:pic>
              </a:graphicData>
            </a:graphic>
          </wp:inline>
        </w:drawing>
      </w:r>
      <w:r w:rsidR="00961E4D">
        <w:t xml:space="preserve"> and enter the password (factory default 10</w:t>
      </w:r>
      <w:r w:rsidR="00961E4D">
        <w:rPr>
          <w:lang w:eastAsia="zh-CN"/>
        </w:rPr>
        <w:t>10</w:t>
      </w:r>
      <w:proofErr w:type="gramStart"/>
      <w:r w:rsidR="00961E4D">
        <w:t>)</w:t>
      </w:r>
      <w:r>
        <w:t>;</w:t>
      </w:r>
      <w:proofErr w:type="gramEnd"/>
    </w:p>
    <w:p w14:paraId="1AF195CA" w14:textId="60F7F59C" w:rsidR="00FA48CE" w:rsidRPr="00BD63D0" w:rsidRDefault="004866D0" w:rsidP="00712829">
      <w:r>
        <w:t>2.</w:t>
      </w:r>
      <w:r w:rsidR="00961E4D">
        <w:t>Click on the Product</w:t>
      </w:r>
      <w:r w:rsidR="00961E4D">
        <w:rPr>
          <w:lang w:eastAsia="zh-CN"/>
        </w:rPr>
        <w:t xml:space="preserve"> you wan</w:t>
      </w:r>
      <w:r w:rsidR="00FA48CE">
        <w:rPr>
          <w:rFonts w:hint="eastAsia"/>
          <w:lang w:eastAsia="zh-CN"/>
        </w:rPr>
        <w:t>t</w:t>
      </w:r>
      <w:r w:rsidR="00FA48CE">
        <w:rPr>
          <w:lang w:eastAsia="zh-CN"/>
        </w:rPr>
        <w:t xml:space="preserve"> to</w:t>
      </w:r>
      <w:r w:rsidR="00961E4D">
        <w:rPr>
          <w:lang w:eastAsia="zh-CN"/>
        </w:rPr>
        <w:t xml:space="preserve"> </w:t>
      </w:r>
      <w:proofErr w:type="gramStart"/>
      <w:r w:rsidR="00961E4D">
        <w:rPr>
          <w:lang w:eastAsia="zh-CN"/>
        </w:rPr>
        <w:t>change</w:t>
      </w:r>
      <w:r>
        <w:rPr>
          <w:lang w:eastAsia="zh-CN"/>
        </w:rPr>
        <w:t>;</w:t>
      </w:r>
      <w:proofErr w:type="gramEnd"/>
    </w:p>
    <w:p w14:paraId="385C1000" w14:textId="382E78BA" w:rsidR="00C85ABD" w:rsidRPr="00712829" w:rsidRDefault="00446571" w:rsidP="00712829">
      <w:pPr>
        <w:rPr>
          <w:sz w:val="26"/>
        </w:rPr>
      </w:pPr>
      <w:r>
        <w:rPr>
          <w:noProof/>
        </w:rPr>
        <mc:AlternateContent>
          <mc:Choice Requires="wps">
            <w:drawing>
              <wp:anchor distT="0" distB="0" distL="114300" distR="114300" simplePos="0" relativeHeight="251657216" behindDoc="0" locked="0" layoutInCell="1" allowOverlap="1" wp14:anchorId="34EAB748" wp14:editId="17BFE7DB">
                <wp:simplePos x="0" y="0"/>
                <wp:positionH relativeFrom="margin">
                  <wp:align>left</wp:align>
                </wp:positionH>
                <wp:positionV relativeFrom="paragraph">
                  <wp:posOffset>803579</wp:posOffset>
                </wp:positionV>
                <wp:extent cx="1264142" cy="554668"/>
                <wp:effectExtent l="19050" t="19050" r="12700" b="17145"/>
                <wp:wrapNone/>
                <wp:docPr id="557" name="矩形 557"/>
                <wp:cNvGraphicFramePr/>
                <a:graphic xmlns:a="http://schemas.openxmlformats.org/drawingml/2006/main">
                  <a:graphicData uri="http://schemas.microsoft.com/office/word/2010/wordprocessingShape">
                    <wps:wsp>
                      <wps:cNvSpPr/>
                      <wps:spPr>
                        <a:xfrm>
                          <a:off x="0" y="0"/>
                          <a:ext cx="1264142" cy="554668"/>
                        </a:xfrm>
                        <a:prstGeom prst="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6049C4A" id="矩形 557" o:spid="_x0000_s1026" style="position:absolute;left:0;text-align:left;margin-left:0;margin-top:63.25pt;width:99.55pt;height:43.65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" filled="f" strokecolor="red" strokeweight="3.25pt">
                <w10:wrap anchorx="margin"/>
              </v:rect>
            </w:pict>
          </mc:Fallback>
        </mc:AlternateContent>
      </w:r>
      <w:r w:rsidR="00712829">
        <w:rPr>
          <w:noProof/>
        </w:rPr>
        <w:drawing>
          <wp:inline distT="0" distB="0" distL="0" distR="0" wp14:anchorId="7A8B366B" wp14:editId="49B3A606">
            <wp:extent cx="2661728" cy="3952111"/>
            <wp:effectExtent l="0" t="0" r="5715" b="0"/>
            <wp:docPr id="1160121572" name="图片 116012157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00273" name="图片 1" descr="图形用户界面, 应用程序&#10;&#10;描述已自动生成"/>
                    <pic:cNvPicPr/>
                  </pic:nvPicPr>
                  <pic:blipFill>
                    <a:blip r:embed="rId59"/>
                    <a:stretch>
                      <a:fillRect/>
                    </a:stretch>
                  </pic:blipFill>
                  <pic:spPr>
                    <a:xfrm>
                      <a:off x="0" y="0"/>
                      <a:ext cx="2685046" cy="3986733"/>
                    </a:xfrm>
                    <a:prstGeom prst="rect">
                      <a:avLst/>
                    </a:prstGeom>
                  </pic:spPr>
                </pic:pic>
              </a:graphicData>
            </a:graphic>
          </wp:inline>
        </w:drawing>
      </w:r>
    </w:p>
    <w:p w14:paraId="62E7BB67" w14:textId="577B4AFB" w:rsidR="00C85ABD" w:rsidRDefault="004866D0" w:rsidP="00712829">
      <w:pPr>
        <w:rPr>
          <w:w w:val="95"/>
        </w:rPr>
      </w:pPr>
      <w:r>
        <w:rPr>
          <w:w w:val="95"/>
        </w:rPr>
        <w:t>3.</w:t>
      </w:r>
      <w:r w:rsidR="00961E4D">
        <w:rPr>
          <w:w w:val="95"/>
        </w:rPr>
        <w:t>Once you have set the prices for A, B, C, and D, click on the "Save" button to save the changes. The A price represents the regular selling price of the machine, while the B, C, and D prices are for promotional prices during specific time periods. Make sure to enter the corresponding prices for all the categories to complete the setup.</w:t>
      </w:r>
    </w:p>
    <w:p w14:paraId="330BB9D6" w14:textId="77777777" w:rsidR="00712829" w:rsidRDefault="00712829" w:rsidP="00712829">
      <w:pPr>
        <w:rPr>
          <w:w w:val="95"/>
        </w:rPr>
      </w:pPr>
    </w:p>
    <w:p w14:paraId="66E673E5" w14:textId="77777777" w:rsidR="00712829" w:rsidRDefault="00712829" w:rsidP="00712829">
      <w:pPr>
        <w:rPr>
          <w:w w:val="95"/>
        </w:rPr>
      </w:pPr>
    </w:p>
    <w:p w14:paraId="3A6C2069" w14:textId="77777777" w:rsidR="00712829" w:rsidRDefault="00712829" w:rsidP="00712829">
      <w:pPr>
        <w:rPr>
          <w:w w:val="95"/>
        </w:rPr>
      </w:pPr>
    </w:p>
    <w:p w14:paraId="43240E25" w14:textId="77777777" w:rsidR="00712829" w:rsidRDefault="00712829" w:rsidP="00712829">
      <w:pPr>
        <w:rPr>
          <w:w w:val="95"/>
        </w:rPr>
      </w:pPr>
    </w:p>
    <w:p w14:paraId="729D3402" w14:textId="77777777" w:rsidR="00712829" w:rsidRDefault="00712829" w:rsidP="00712829">
      <w:pPr>
        <w:rPr>
          <w:w w:val="95"/>
        </w:rPr>
      </w:pPr>
    </w:p>
    <w:p w14:paraId="3EE8A5C3" w14:textId="77777777" w:rsidR="00712829" w:rsidRDefault="00712829" w:rsidP="00712829">
      <w:pPr>
        <w:rPr>
          <w:w w:val="95"/>
        </w:rPr>
      </w:pPr>
    </w:p>
    <w:p w14:paraId="76CA3C15" w14:textId="77777777" w:rsidR="00712829" w:rsidRDefault="00712829" w:rsidP="00712829">
      <w:pPr>
        <w:rPr>
          <w:w w:val="95"/>
        </w:rPr>
      </w:pPr>
    </w:p>
    <w:p w14:paraId="2B1C1B75" w14:textId="77777777" w:rsidR="00712829" w:rsidRDefault="00712829" w:rsidP="00712829">
      <w:pPr>
        <w:rPr>
          <w:w w:val="95"/>
        </w:rPr>
      </w:pPr>
    </w:p>
    <w:p w14:paraId="332ECB7B" w14:textId="77777777" w:rsidR="00712829" w:rsidRDefault="00712829" w:rsidP="00712829">
      <w:pPr>
        <w:rPr>
          <w:w w:val="95"/>
        </w:rPr>
      </w:pPr>
    </w:p>
    <w:p w14:paraId="4A79F4F9" w14:textId="77777777" w:rsidR="00712829" w:rsidRDefault="00712829" w:rsidP="00712829">
      <w:pPr>
        <w:rPr>
          <w:w w:val="95"/>
        </w:rPr>
      </w:pPr>
    </w:p>
    <w:p w14:paraId="7D6C4B89" w14:textId="77777777" w:rsidR="00712829" w:rsidRDefault="00712829" w:rsidP="00712829">
      <w:pPr>
        <w:rPr>
          <w:w w:val="95"/>
        </w:rPr>
      </w:pPr>
    </w:p>
    <w:p w14:paraId="53FB02C1" w14:textId="77777777" w:rsidR="00712829" w:rsidRDefault="00712829" w:rsidP="00712829">
      <w:pPr>
        <w:rPr>
          <w:w w:val="95"/>
        </w:rPr>
      </w:pPr>
    </w:p>
    <w:p w14:paraId="6B27A571" w14:textId="77777777" w:rsidR="00712829" w:rsidRPr="00712829" w:rsidRDefault="00712829" w:rsidP="00712829">
      <w:pPr>
        <w:rPr>
          <w:w w:val="95"/>
        </w:rPr>
      </w:pPr>
    </w:p>
    <w:p w14:paraId="6DFC968E" w14:textId="6A103509" w:rsidR="00C85ABD" w:rsidRPr="00BD63D0" w:rsidRDefault="00961E4D" w:rsidP="00712829">
      <w:pPr>
        <w:pStyle w:val="3"/>
        <w:spacing w:before="240" w:after="240"/>
      </w:pPr>
      <w:bookmarkStart w:id="270" w:name="_Toc154667430"/>
      <w:r>
        <w:rPr>
          <w:w w:val="95"/>
          <w:lang w:eastAsia="zh-CN"/>
        </w:rPr>
        <w:lastRenderedPageBreak/>
        <w:t xml:space="preserve">5.12.2 </w:t>
      </w:r>
      <w:r>
        <w:rPr>
          <w:w w:val="95"/>
        </w:rPr>
        <w:t>Different</w:t>
      </w:r>
      <w:r>
        <w:rPr>
          <w:spacing w:val="8"/>
          <w:w w:val="95"/>
        </w:rPr>
        <w:t xml:space="preserve"> </w:t>
      </w:r>
      <w:r>
        <w:rPr>
          <w:w w:val="95"/>
        </w:rPr>
        <w:t>prices</w:t>
      </w:r>
      <w:r>
        <w:rPr>
          <w:spacing w:val="9"/>
          <w:w w:val="95"/>
        </w:rPr>
        <w:t xml:space="preserve"> </w:t>
      </w:r>
      <w:r>
        <w:rPr>
          <w:w w:val="95"/>
        </w:rPr>
        <w:t>for</w:t>
      </w:r>
      <w:r>
        <w:rPr>
          <w:spacing w:val="9"/>
          <w:w w:val="95"/>
        </w:rPr>
        <w:t xml:space="preserve"> </w:t>
      </w:r>
      <w:r>
        <w:rPr>
          <w:w w:val="95"/>
        </w:rPr>
        <w:t>different</w:t>
      </w:r>
      <w:r>
        <w:rPr>
          <w:spacing w:val="9"/>
          <w:w w:val="95"/>
        </w:rPr>
        <w:t xml:space="preserve"> </w:t>
      </w:r>
      <w:r>
        <w:rPr>
          <w:w w:val="95"/>
        </w:rPr>
        <w:t>time</w:t>
      </w:r>
      <w:r>
        <w:rPr>
          <w:spacing w:val="9"/>
          <w:w w:val="95"/>
        </w:rPr>
        <w:t xml:space="preserve"> </w:t>
      </w:r>
      <w:r>
        <w:rPr>
          <w:w w:val="95"/>
        </w:rPr>
        <w:t>periods</w:t>
      </w:r>
      <w:bookmarkEnd w:id="270"/>
      <w:r>
        <w:rPr>
          <w:spacing w:val="10"/>
          <w:w w:val="95"/>
        </w:rPr>
        <w:t xml:space="preserve"> </w:t>
      </w:r>
      <w:r>
        <w:t xml:space="preserve"> </w:t>
      </w:r>
    </w:p>
    <w:p w14:paraId="67F138C4" w14:textId="41164C71" w:rsidR="00C85ABD" w:rsidRDefault="004866D0" w:rsidP="00712829">
      <w:pPr>
        <w:rPr>
          <w:w w:val="95"/>
        </w:rPr>
      </w:pPr>
      <w:r>
        <w:rPr>
          <w:lang w:eastAsia="zh-CN"/>
        </w:rPr>
        <w:t>1.</w:t>
      </w:r>
      <w:r w:rsidR="00961E4D" w:rsidRPr="00712829">
        <w:rPr>
          <w:lang w:eastAsia="zh-CN"/>
        </w:rPr>
        <w:t>Click on</w:t>
      </w:r>
      <w:r w:rsidR="00961E4D">
        <w:rPr>
          <w:noProof/>
          <w:lang w:val="zh-CN"/>
        </w:rPr>
        <w:drawing>
          <wp:inline distT="0" distB="0" distL="0" distR="0" wp14:anchorId="34DDF417" wp14:editId="41E9EE9F">
            <wp:extent cx="3340100" cy="482600"/>
            <wp:effectExtent l="0" t="0" r="0" b="0"/>
            <wp:docPr id="1538723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23276" name="图片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340272" cy="482625"/>
                    </a:xfrm>
                    <a:prstGeom prst="rect">
                      <a:avLst/>
                    </a:prstGeom>
                  </pic:spPr>
                </pic:pic>
              </a:graphicData>
            </a:graphic>
          </wp:inline>
        </w:drawing>
      </w:r>
      <w:r w:rsidR="00961E4D" w:rsidRPr="00712829">
        <w:rPr>
          <w:lang w:eastAsia="zh-CN"/>
        </w:rPr>
        <w:t>,and enter password 1010.</w:t>
      </w:r>
      <w:r w:rsidR="00961E4D" w:rsidRPr="00712829">
        <w:rPr>
          <w:w w:val="95"/>
        </w:rPr>
        <w:t xml:space="preserve"> you have set the prices for A, B, C, and D, click on the "Save" button to save the changes. The A price represents the regular selling price of the machine, while the B, C, and D prices are for promotional prices</w:t>
      </w:r>
      <w:r>
        <w:rPr>
          <w:w w:val="95"/>
        </w:rPr>
        <w:t>;</w:t>
      </w:r>
      <w:r w:rsidR="00712829">
        <w:rPr>
          <w:noProof/>
        </w:rPr>
        <w:drawing>
          <wp:inline distT="0" distB="0" distL="0" distR="0" wp14:anchorId="77EB0202" wp14:editId="6ECDBD19">
            <wp:extent cx="3905250" cy="4421875"/>
            <wp:effectExtent l="0" t="0" r="0" b="0"/>
            <wp:docPr id="243351076" name="图片 24335107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00273" name="图片 1" descr="图形用户界面, 应用程序&#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3907266" cy="4424157"/>
                    </a:xfrm>
                    <a:prstGeom prst="rect">
                      <a:avLst/>
                    </a:prstGeom>
                  </pic:spPr>
                </pic:pic>
              </a:graphicData>
            </a:graphic>
          </wp:inline>
        </w:drawing>
      </w:r>
    </w:p>
    <w:p w14:paraId="14ED2540" w14:textId="77777777" w:rsidR="00712829" w:rsidRPr="00712829" w:rsidRDefault="00712829" w:rsidP="00712829">
      <w:pPr>
        <w:rPr>
          <w:w w:val="95"/>
        </w:rPr>
      </w:pPr>
    </w:p>
    <w:p w14:paraId="3B07E89B" w14:textId="45C42364" w:rsidR="00C85ABD" w:rsidRPr="00BD63D0" w:rsidRDefault="004866D0" w:rsidP="00712829">
      <w:r>
        <w:rPr>
          <w:lang w:eastAsia="zh-CN"/>
        </w:rPr>
        <w:t>2.</w:t>
      </w:r>
      <w:r w:rsidR="00961E4D">
        <w:rPr>
          <w:lang w:eastAsia="zh-CN"/>
        </w:rPr>
        <w:t xml:space="preserve">Click </w:t>
      </w:r>
      <w:proofErr w:type="gramStart"/>
      <w:r w:rsidR="00961E4D">
        <w:rPr>
          <w:lang w:eastAsia="zh-CN"/>
        </w:rPr>
        <w:t>on</w:t>
      </w:r>
      <w:r w:rsidR="00961E4D">
        <w:t>“</w:t>
      </w:r>
      <w:proofErr w:type="gramEnd"/>
      <w:r w:rsidR="00961E4D">
        <w:rPr>
          <w:noProof/>
          <w:lang w:val="zh-CN"/>
        </w:rPr>
        <w:drawing>
          <wp:inline distT="0" distB="0" distL="0" distR="0" wp14:anchorId="6F596851" wp14:editId="5403DAD8">
            <wp:extent cx="3340100" cy="482600"/>
            <wp:effectExtent l="0" t="0" r="0" b="0"/>
            <wp:docPr id="7105204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20407" name="图片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340272" cy="482625"/>
                    </a:xfrm>
                    <a:prstGeom prst="rect">
                      <a:avLst/>
                    </a:prstGeom>
                  </pic:spPr>
                </pic:pic>
              </a:graphicData>
            </a:graphic>
          </wp:inline>
        </w:drawing>
      </w:r>
      <w:r w:rsidR="00961E4D">
        <w:rPr>
          <w:lang w:eastAsia="zh-CN"/>
        </w:rPr>
        <w:t>,and enter 2020</w:t>
      </w:r>
      <w:r>
        <w:rPr>
          <w:lang w:eastAsia="zh-CN"/>
        </w:rPr>
        <w:t>.</w:t>
      </w:r>
    </w:p>
    <w:p w14:paraId="39734FC9" w14:textId="77777777" w:rsidR="00C85ABD" w:rsidRDefault="00961E4D" w:rsidP="00712829">
      <w:r>
        <w:rPr>
          <w:noProof/>
        </w:rPr>
        <w:drawing>
          <wp:inline distT="0" distB="0" distL="0" distR="0" wp14:anchorId="32EF6E35" wp14:editId="35E516E1">
            <wp:extent cx="6297723" cy="2238233"/>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28075" cy="2249020"/>
                    </a:xfrm>
                    <a:prstGeom prst="rect">
                      <a:avLst/>
                    </a:prstGeom>
                  </pic:spPr>
                </pic:pic>
              </a:graphicData>
            </a:graphic>
          </wp:inline>
        </w:drawing>
      </w:r>
    </w:p>
    <w:p w14:paraId="308E06E3" w14:textId="77777777" w:rsidR="00C85ABD" w:rsidRDefault="00961E4D" w:rsidP="00712829">
      <w:pPr>
        <w:pStyle w:val="2"/>
        <w:spacing w:before="240" w:after="240"/>
      </w:pPr>
      <w:bookmarkStart w:id="271" w:name="_Toc7166"/>
      <w:bookmarkStart w:id="272" w:name="_Toc11406"/>
      <w:bookmarkStart w:id="273" w:name="_Toc18277"/>
      <w:bookmarkStart w:id="274" w:name="_Toc18520"/>
      <w:bookmarkStart w:id="275" w:name="_Toc154667431"/>
      <w:r w:rsidRPr="00712829">
        <w:lastRenderedPageBreak/>
        <w:t>5.13 Automatic machine cleaning settings</w:t>
      </w:r>
      <w:bookmarkEnd w:id="271"/>
      <w:bookmarkEnd w:id="272"/>
      <w:bookmarkEnd w:id="273"/>
      <w:bookmarkEnd w:id="274"/>
      <w:bookmarkEnd w:id="275"/>
      <w:r w:rsidRPr="00712829">
        <w:t xml:space="preserve"> </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3"/>
      </w:tblGrid>
      <w:tr w:rsidR="00712829" w14:paraId="1805D0F1" w14:textId="77777777" w:rsidTr="00F2417B">
        <w:trPr>
          <w:trHeight w:val="245"/>
        </w:trPr>
        <w:tc>
          <w:tcPr>
            <w:tcW w:w="9853"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4AF0EECB" w14:textId="01FBA3E7" w:rsidR="00712829" w:rsidRDefault="00712829" w:rsidP="00712829">
            <w:r w:rsidRPr="00712829">
              <w:t>Notes.</w:t>
            </w:r>
          </w:p>
        </w:tc>
      </w:tr>
      <w:tr w:rsidR="00712829" w14:paraId="1520767D" w14:textId="77777777" w:rsidTr="00F2417B">
        <w:trPr>
          <w:trHeight w:val="353"/>
        </w:trPr>
        <w:tc>
          <w:tcPr>
            <w:tcW w:w="9853" w:type="dxa"/>
            <w:tcBorders>
              <w:top w:val="single" w:sz="4" w:space="0" w:color="auto"/>
              <w:left w:val="single" w:sz="4" w:space="0" w:color="auto"/>
              <w:bottom w:val="single" w:sz="4" w:space="0" w:color="auto"/>
              <w:right w:val="single" w:sz="4" w:space="0" w:color="auto"/>
            </w:tcBorders>
            <w:shd w:val="clear" w:color="auto" w:fill="95B3D7" w:themeFill="accent1" w:themeFillTint="99"/>
          </w:tcPr>
          <w:p w14:paraId="322D764F" w14:textId="6B09143A" w:rsidR="00712829" w:rsidRPr="00712829" w:rsidRDefault="00712829" w:rsidP="00712829">
            <w:pPr>
              <w:rPr>
                <w:w w:val="95"/>
              </w:rPr>
            </w:pPr>
            <w:r>
              <w:rPr>
                <w:rFonts w:hint="eastAsia"/>
                <w:w w:val="95"/>
              </w:rPr>
              <w:t xml:space="preserve">The automatic cleaning of the machine can effectively avoid the clogging of the mixer, </w:t>
            </w:r>
            <w:proofErr w:type="gramStart"/>
            <w:r>
              <w:rPr>
                <w:rFonts w:hint="eastAsia"/>
                <w:w w:val="95"/>
              </w:rPr>
              <w:t>brewer</w:t>
            </w:r>
            <w:proofErr w:type="gramEnd"/>
            <w:r>
              <w:rPr>
                <w:rFonts w:hint="eastAsia"/>
                <w:w w:val="95"/>
              </w:rPr>
              <w:t xml:space="preserve"> and pipes. And keep the inside of the machine in good hygienic condition!</w:t>
            </w:r>
          </w:p>
        </w:tc>
      </w:tr>
    </w:tbl>
    <w:p w14:paraId="62BF0C9F" w14:textId="047906A6" w:rsidR="00C85ABD" w:rsidRDefault="004866D0" w:rsidP="00712829">
      <w:r>
        <w:rPr>
          <w:lang w:eastAsia="zh-CN"/>
        </w:rPr>
        <w:t>1.</w:t>
      </w:r>
      <w:r w:rsidR="00961E4D">
        <w:rPr>
          <w:lang w:eastAsia="zh-CN"/>
        </w:rPr>
        <w:t xml:space="preserve">Open the </w:t>
      </w:r>
      <w:proofErr w:type="spellStart"/>
      <w:r w:rsidR="00961E4D">
        <w:rPr>
          <w:lang w:eastAsia="zh-CN"/>
        </w:rPr>
        <w:t>door</w:t>
      </w:r>
      <w:r w:rsidR="00961E4D">
        <w:rPr>
          <w:rFonts w:ascii="宋体" w:eastAsia="宋体" w:hAnsi="宋体" w:cs="宋体" w:hint="eastAsia"/>
        </w:rPr>
        <w:t>，</w:t>
      </w:r>
      <w:r w:rsidR="00961E4D">
        <w:rPr>
          <w:lang w:eastAsia="zh-CN"/>
        </w:rPr>
        <w:t>click</w:t>
      </w:r>
      <w:proofErr w:type="spellEnd"/>
      <w:r w:rsidR="00961E4D">
        <w:rPr>
          <w:lang w:eastAsia="zh-CN"/>
        </w:rPr>
        <w:t xml:space="preserve"> on</w:t>
      </w:r>
      <w:r w:rsidR="00961E4D">
        <w:rPr>
          <w:noProof/>
          <w:lang w:val="zh-CN"/>
        </w:rPr>
        <w:drawing>
          <wp:inline distT="0" distB="0" distL="0" distR="0" wp14:anchorId="3B9BA162" wp14:editId="5C8AFB46">
            <wp:extent cx="3340100" cy="482600"/>
            <wp:effectExtent l="0" t="0" r="0" b="0"/>
            <wp:docPr id="10826714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71460" name="图片 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340272" cy="482625"/>
                    </a:xfrm>
                    <a:prstGeom prst="rect">
                      <a:avLst/>
                    </a:prstGeom>
                  </pic:spPr>
                </pic:pic>
              </a:graphicData>
            </a:graphic>
          </wp:inline>
        </w:drawing>
      </w:r>
      <w:r w:rsidR="00961E4D">
        <w:rPr>
          <w:lang w:eastAsia="zh-CN"/>
        </w:rPr>
        <w:t xml:space="preserve">and enter </w:t>
      </w:r>
      <w:proofErr w:type="gramStart"/>
      <w:r w:rsidR="00961E4D">
        <w:rPr>
          <w:lang w:eastAsia="zh-CN"/>
        </w:rPr>
        <w:t>2020</w:t>
      </w:r>
      <w:r>
        <w:rPr>
          <w:lang w:eastAsia="zh-CN"/>
        </w:rPr>
        <w:t>;</w:t>
      </w:r>
      <w:proofErr w:type="gramEnd"/>
    </w:p>
    <w:p w14:paraId="71BC0235" w14:textId="4C88E8FC" w:rsidR="00C85ABD" w:rsidRPr="00BD63D0" w:rsidRDefault="004866D0" w:rsidP="00712829">
      <w:pPr>
        <w:rPr>
          <w:rFonts w:eastAsiaTheme="minorEastAsia"/>
          <w:lang w:eastAsia="zh-CN"/>
        </w:rPr>
      </w:pPr>
      <w:r>
        <w:rPr>
          <w:lang w:eastAsia="zh-CN"/>
        </w:rPr>
        <w:t>2.</w:t>
      </w:r>
      <w:r w:rsidR="00961E4D">
        <w:rPr>
          <w:lang w:eastAsia="zh-CN"/>
        </w:rPr>
        <w:t xml:space="preserve">After setting the fixed flushing time, click on the "Save" </w:t>
      </w:r>
      <w:proofErr w:type="gramStart"/>
      <w:r w:rsidR="00961E4D">
        <w:rPr>
          <w:lang w:eastAsia="zh-CN"/>
        </w:rPr>
        <w:t>button</w:t>
      </w:r>
      <w:r>
        <w:rPr>
          <w:lang w:eastAsia="zh-CN"/>
        </w:rPr>
        <w:t>;</w:t>
      </w:r>
      <w:proofErr w:type="gramEnd"/>
    </w:p>
    <w:p w14:paraId="54ADABAE" w14:textId="77777777" w:rsidR="00C85ABD" w:rsidRDefault="00961E4D" w:rsidP="00712829">
      <w:r>
        <w:rPr>
          <w:noProof/>
        </w:rPr>
        <mc:AlternateContent>
          <mc:Choice Requires="wps">
            <w:drawing>
              <wp:anchor distT="0" distB="0" distL="114300" distR="114300" simplePos="0" relativeHeight="251683840" behindDoc="0" locked="0" layoutInCell="1" allowOverlap="1" wp14:anchorId="5AD6A1FE" wp14:editId="6CE10742">
                <wp:simplePos x="0" y="0"/>
                <wp:positionH relativeFrom="column">
                  <wp:posOffset>2774315</wp:posOffset>
                </wp:positionH>
                <wp:positionV relativeFrom="paragraph">
                  <wp:posOffset>2369820</wp:posOffset>
                </wp:positionV>
                <wp:extent cx="869950" cy="425450"/>
                <wp:effectExtent l="13970" t="13970" r="17780" b="17780"/>
                <wp:wrapNone/>
                <wp:docPr id="206" name="矩形 206"/>
                <wp:cNvGraphicFramePr/>
                <a:graphic xmlns:a="http://schemas.openxmlformats.org/drawingml/2006/main">
                  <a:graphicData uri="http://schemas.microsoft.com/office/word/2010/wordprocessingShape">
                    <wps:wsp>
                      <wps:cNvSpPr/>
                      <wps:spPr>
                        <a:xfrm>
                          <a:off x="0" y="0"/>
                          <a:ext cx="869950" cy="425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DD5832C" id="矩形 206" o:spid="_x0000_s1026" style="position:absolute;left:0;text-align:left;margin-left:218.45pt;margin-top:186.6pt;width:68.5pt;height:33.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" filled="f" strokecolor="red" strokeweight="2.25pt"/>
            </w:pict>
          </mc:Fallback>
        </mc:AlternateContent>
      </w:r>
      <w:r>
        <w:rPr>
          <w:noProof/>
        </w:rPr>
        <w:drawing>
          <wp:inline distT="0" distB="0" distL="0" distR="0" wp14:anchorId="71A4F598" wp14:editId="05062A34">
            <wp:extent cx="6292215" cy="2921635"/>
            <wp:effectExtent l="0" t="0" r="6985" b="1206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292811" cy="2921779"/>
                    </a:xfrm>
                    <a:prstGeom prst="rect">
                      <a:avLst/>
                    </a:prstGeom>
                  </pic:spPr>
                </pic:pic>
              </a:graphicData>
            </a:graphic>
          </wp:inline>
        </w:drawing>
      </w:r>
    </w:p>
    <w:p w14:paraId="25A018F1" w14:textId="77777777" w:rsidR="00C85ABD" w:rsidRDefault="00C85ABD" w:rsidP="00712829"/>
    <w:p w14:paraId="710813C7" w14:textId="5DFEE1F7" w:rsidR="00C85ABD" w:rsidRDefault="004866D0" w:rsidP="00712829">
      <w:pPr>
        <w:rPr>
          <w:lang w:eastAsia="zh-CN"/>
        </w:rPr>
      </w:pPr>
      <w:r>
        <w:rPr>
          <w:lang w:eastAsia="zh-CN"/>
        </w:rPr>
        <w:t>3.</w:t>
      </w:r>
      <w:r w:rsidR="00961E4D">
        <w:rPr>
          <w:lang w:eastAsia="zh-CN"/>
        </w:rPr>
        <w:t>Please refer to the following image for manual flushing instructions</w:t>
      </w:r>
      <w:r>
        <w:rPr>
          <w:lang w:eastAsia="zh-CN"/>
        </w:rPr>
        <w:t>;</w:t>
      </w:r>
      <w:r w:rsidR="00961E4D">
        <w:rPr>
          <w:noProof/>
        </w:rPr>
        <w:drawing>
          <wp:inline distT="0" distB="0" distL="0" distR="0" wp14:anchorId="1117D682" wp14:editId="5A8CEC07">
            <wp:extent cx="6264275" cy="2926080"/>
            <wp:effectExtent l="0" t="0" r="9525" b="7620"/>
            <wp:docPr id="2273490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49071" name="图片 6"/>
                    <pic:cNvPicPr>
                      <a:picLocks noChangeAspect="1"/>
                    </pic:cNvPicPr>
                  </pic:nvPicPr>
                  <pic:blipFill>
                    <a:blip r:embed="rId62" cstate="print">
                      <a:extLst>
                        <a:ext uri="{28A0092B-C50C-407E-A947-70E740481C1C}">
                          <a14:useLocalDpi xmlns:a14="http://schemas.microsoft.com/office/drawing/2010/main" val="0"/>
                        </a:ext>
                      </a:extLst>
                    </a:blip>
                    <a:srcRect b="3980"/>
                    <a:stretch>
                      <a:fillRect/>
                    </a:stretch>
                  </pic:blipFill>
                  <pic:spPr>
                    <a:xfrm>
                      <a:off x="0" y="0"/>
                      <a:ext cx="6264275" cy="2926080"/>
                    </a:xfrm>
                    <a:prstGeom prst="rect">
                      <a:avLst/>
                    </a:prstGeom>
                  </pic:spPr>
                </pic:pic>
              </a:graphicData>
            </a:graphic>
          </wp:inline>
        </w:drawing>
      </w:r>
    </w:p>
    <w:p w14:paraId="01B62E2D" w14:textId="77777777" w:rsidR="00712829" w:rsidRDefault="00712829" w:rsidP="00712829">
      <w:pPr>
        <w:rPr>
          <w:rFonts w:eastAsiaTheme="minorEastAsia"/>
          <w:lang w:eastAsia="zh-CN"/>
        </w:rPr>
      </w:pPr>
    </w:p>
    <w:p w14:paraId="7857F4BA" w14:textId="77777777" w:rsidR="00712829" w:rsidRPr="00712829" w:rsidRDefault="00712829" w:rsidP="00712829">
      <w:pPr>
        <w:rPr>
          <w:rFonts w:eastAsiaTheme="minorEastAsia"/>
        </w:rPr>
      </w:pPr>
    </w:p>
    <w:p w14:paraId="32F0E03C" w14:textId="36885120" w:rsidR="00C85ABD" w:rsidRPr="00BD63D0" w:rsidRDefault="00961E4D" w:rsidP="00712829">
      <w:pPr>
        <w:pStyle w:val="1"/>
        <w:spacing w:before="240" w:after="240"/>
      </w:pPr>
      <w:bookmarkStart w:id="276" w:name="_Toc18518"/>
      <w:bookmarkStart w:id="277" w:name="_Toc17626"/>
      <w:bookmarkStart w:id="278" w:name="_Toc11626"/>
      <w:bookmarkStart w:id="279" w:name="_Toc2951"/>
      <w:bookmarkStart w:id="280" w:name="_Toc154667432"/>
      <w:r>
        <w:rPr>
          <w:lang w:eastAsia="zh-CN"/>
        </w:rPr>
        <w:lastRenderedPageBreak/>
        <w:t>6</w:t>
      </w:r>
      <w:r w:rsidR="00D40474">
        <w:rPr>
          <w:lang w:eastAsia="zh-CN"/>
        </w:rPr>
        <w:t xml:space="preserve"> </w:t>
      </w:r>
      <w:r>
        <w:rPr>
          <w:rStyle w:val="30"/>
          <w:rFonts w:ascii="Times New Roman" w:hAnsi="Times New Roman" w:cs="Times New Roman"/>
        </w:rPr>
        <w:t>Turnover &amp; Accounts</w:t>
      </w:r>
      <w:bookmarkEnd w:id="276"/>
      <w:bookmarkEnd w:id="277"/>
      <w:bookmarkEnd w:id="278"/>
      <w:bookmarkEnd w:id="279"/>
      <w:bookmarkEnd w:id="280"/>
      <w:r>
        <w:rPr>
          <w:rStyle w:val="30"/>
          <w:rFonts w:ascii="Times New Roman" w:hAnsi="Times New Roman" w:cs="Times New Roman"/>
        </w:rPr>
        <w:t xml:space="preserve"> </w:t>
      </w:r>
    </w:p>
    <w:p w14:paraId="5DD71BFC" w14:textId="162FAB95" w:rsidR="00C85ABD" w:rsidRDefault="00961E4D" w:rsidP="00712829">
      <w:pPr>
        <w:rPr>
          <w:sz w:val="20"/>
          <w:lang w:eastAsia="zh-CN"/>
        </w:rPr>
      </w:pPr>
      <w:r>
        <w:t>Click on "Reports &amp; F</w:t>
      </w:r>
      <w:r>
        <w:rPr>
          <w:spacing w:val="-2"/>
        </w:rPr>
        <w:t>i</w:t>
      </w:r>
      <w:r>
        <w:t>nancials (Sales Lis</w:t>
      </w:r>
      <w:r>
        <w:rPr>
          <w:spacing w:val="-2"/>
        </w:rPr>
        <w:t>t</w:t>
      </w:r>
      <w:r>
        <w:rPr>
          <w:spacing w:val="-105"/>
        </w:rPr>
        <w:t>"</w:t>
      </w:r>
      <w:r>
        <w:rPr>
          <w:spacing w:val="-7"/>
        </w:rPr>
        <w:t xml:space="preserve">) in </w:t>
      </w:r>
      <w:r>
        <w:t xml:space="preserve">the upper right corner of the </w:t>
      </w:r>
      <w:proofErr w:type="gramStart"/>
      <w:r>
        <w:t>back office</w:t>
      </w:r>
      <w:proofErr w:type="gramEnd"/>
      <w:r>
        <w:rPr>
          <w:spacing w:val="1"/>
        </w:rPr>
        <w:t xml:space="preserve"> </w:t>
      </w:r>
      <w:r>
        <w:t>maintenance</w:t>
      </w:r>
      <w:r>
        <w:rPr>
          <w:spacing w:val="-1"/>
        </w:rPr>
        <w:t xml:space="preserve"> </w:t>
      </w:r>
      <w:r>
        <w:t>scree</w:t>
      </w:r>
      <w:r>
        <w:rPr>
          <w:lang w:eastAsia="zh-CN"/>
        </w:rPr>
        <w:t>n</w:t>
      </w:r>
      <w:r w:rsidR="004866D0">
        <w:rPr>
          <w:lang w:eastAsia="zh-CN"/>
        </w:rPr>
        <w:t>.</w:t>
      </w:r>
    </w:p>
    <w:p w14:paraId="2059899C" w14:textId="77777777" w:rsidR="00C85ABD" w:rsidRDefault="00961E4D" w:rsidP="00712829">
      <w:pPr>
        <w:rPr>
          <w:sz w:val="29"/>
        </w:rPr>
      </w:pPr>
      <w:r>
        <w:rPr>
          <w:noProof/>
        </w:rPr>
        <w:drawing>
          <wp:inline distT="0" distB="0" distL="0" distR="0" wp14:anchorId="6B47A839" wp14:editId="370D9130">
            <wp:extent cx="6292215" cy="2926715"/>
            <wp:effectExtent l="0" t="0" r="6985"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92816" cy="2926814"/>
                    </a:xfrm>
                    <a:prstGeom prst="rect">
                      <a:avLst/>
                    </a:prstGeom>
                  </pic:spPr>
                </pic:pic>
              </a:graphicData>
            </a:graphic>
          </wp:inline>
        </w:drawing>
      </w:r>
    </w:p>
    <w:p w14:paraId="0D320EF7" w14:textId="64E27309" w:rsidR="00C85ABD" w:rsidRDefault="00961E4D" w:rsidP="00712829">
      <w:pPr>
        <w:rPr>
          <w:lang w:eastAsia="zh-CN"/>
        </w:rPr>
      </w:pPr>
      <w:bookmarkStart w:id="281" w:name="5.12.3_Coupon_code_setup_and_distributio"/>
      <w:bookmarkStart w:id="282" w:name="OLE_LINK4"/>
      <w:bookmarkEnd w:id="281"/>
      <w:r>
        <w:rPr>
          <w:lang w:eastAsia="zh-CN"/>
        </w:rPr>
        <w:t>l</w:t>
      </w:r>
    </w:p>
    <w:tbl>
      <w:tblPr>
        <w:tblpPr w:leftFromText="180" w:rightFromText="180" w:vertAnchor="text" w:tblpX="16" w:tblpY="2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0"/>
      </w:tblGrid>
      <w:tr w:rsidR="00712829" w14:paraId="1F66A825" w14:textId="77777777" w:rsidTr="00F2417B">
        <w:trPr>
          <w:trHeight w:val="270"/>
        </w:trPr>
        <w:tc>
          <w:tcPr>
            <w:tcW w:w="9910" w:type="dxa"/>
            <w:shd w:val="clear" w:color="auto" w:fill="365F91" w:themeFill="accent1" w:themeFillShade="BF"/>
          </w:tcPr>
          <w:p w14:paraId="292C3129" w14:textId="5B6BCB7B" w:rsidR="00712829" w:rsidRDefault="00852C3D" w:rsidP="00852C3D">
            <w:pPr>
              <w:rPr>
                <w:b/>
              </w:rPr>
            </w:pPr>
            <w:r>
              <w:rPr>
                <w:rFonts w:ascii="宋体" w:eastAsia="宋体" w:hAnsi="宋体" w:cs="宋体"/>
                <w:b/>
                <w:w w:val="101"/>
              </w:rPr>
              <w:t>I</w:t>
            </w:r>
            <w:r w:rsidRPr="00852C3D">
              <w:rPr>
                <w:rFonts w:ascii="宋体" w:eastAsia="宋体" w:hAnsi="宋体" w:cs="宋体"/>
                <w:b/>
                <w:w w:val="101"/>
              </w:rPr>
              <w:t>llustrate</w:t>
            </w:r>
            <w:r w:rsidRPr="00852C3D">
              <w:rPr>
                <w:rFonts w:ascii="宋体" w:eastAsia="宋体" w:hAnsi="宋体" w:cs="宋体" w:hint="eastAsia"/>
                <w:b/>
                <w:w w:val="101"/>
              </w:rPr>
              <w:t xml:space="preserve"> </w:t>
            </w:r>
            <w:r w:rsidR="00712829">
              <w:rPr>
                <w:rFonts w:ascii="宋体" w:eastAsia="宋体" w:hAnsi="宋体" w:cs="宋体" w:hint="eastAsia"/>
                <w:b/>
                <w:w w:val="101"/>
              </w:rPr>
              <w:t>：</w:t>
            </w:r>
          </w:p>
        </w:tc>
      </w:tr>
      <w:tr w:rsidR="00712829" w14:paraId="5FB545F5" w14:textId="77777777" w:rsidTr="00F2417B">
        <w:trPr>
          <w:trHeight w:val="945"/>
        </w:trPr>
        <w:tc>
          <w:tcPr>
            <w:tcW w:w="9910" w:type="dxa"/>
            <w:shd w:val="clear" w:color="auto" w:fill="95B3D7" w:themeFill="accent1" w:themeFillTint="99"/>
          </w:tcPr>
          <w:p w14:paraId="54A8F69B" w14:textId="77777777" w:rsidR="00852C3D" w:rsidRPr="00852C3D" w:rsidRDefault="00852C3D" w:rsidP="00852C3D">
            <w:pPr>
              <w:rPr>
                <w:rFonts w:ascii="宋体" w:eastAsia="宋体" w:hAnsi="宋体" w:cs="宋体"/>
                <w:lang w:eastAsia="zh-CN"/>
              </w:rPr>
            </w:pPr>
            <w:r w:rsidRPr="00852C3D">
              <w:rPr>
                <w:rFonts w:ascii="宋体" w:eastAsia="宋体" w:hAnsi="宋体" w:cs="宋体"/>
                <w:lang w:eastAsia="zh-CN"/>
              </w:rPr>
              <w:t xml:space="preserve">The accumulated/recent data comes from the international EVA general standard protocol: initialization/restore to factory settings. The "cumulative" setting means that the sales data cannot be </w:t>
            </w:r>
            <w:proofErr w:type="gramStart"/>
            <w:r w:rsidRPr="00852C3D">
              <w:rPr>
                <w:rFonts w:ascii="宋体" w:eastAsia="宋体" w:hAnsi="宋体" w:cs="宋体"/>
                <w:lang w:eastAsia="zh-CN"/>
              </w:rPr>
              <w:t>reset</w:t>
            </w:r>
            <w:proofErr w:type="gramEnd"/>
            <w:r w:rsidRPr="00852C3D">
              <w:rPr>
                <w:rFonts w:ascii="宋体" w:eastAsia="宋体" w:hAnsi="宋体" w:cs="宋体"/>
                <w:lang w:eastAsia="zh-CN"/>
              </w:rPr>
              <w:t xml:space="preserve"> and the statistics will start from the effective use of the machine. "Recent" will be cleared every time EVA PDA or remote data collects data.</w:t>
            </w:r>
          </w:p>
          <w:p w14:paraId="7291D56A" w14:textId="710989D3" w:rsidR="00712829" w:rsidRDefault="00852C3D" w:rsidP="00852C3D">
            <w:pPr>
              <w:rPr>
                <w:w w:val="101"/>
                <w:lang w:eastAsia="zh-CN"/>
              </w:rPr>
            </w:pPr>
            <w:r w:rsidRPr="00852C3D">
              <w:rPr>
                <w:rFonts w:ascii="宋体" w:eastAsia="宋体" w:hAnsi="宋体" w:cs="宋体"/>
                <w:lang w:eastAsia="zh-CN"/>
              </w:rPr>
              <w:t>Click on the header of each column to sort the table.</w:t>
            </w:r>
          </w:p>
        </w:tc>
      </w:tr>
    </w:tbl>
    <w:p w14:paraId="22D9BA6F" w14:textId="5E64007A" w:rsidR="00C85ABD" w:rsidRPr="00BD63D0" w:rsidRDefault="00C85ABD" w:rsidP="00712829">
      <w:pPr>
        <w:rPr>
          <w:lang w:eastAsia="zh-CN"/>
        </w:rPr>
        <w:sectPr w:rsidR="00C85ABD" w:rsidRPr="00BD63D0">
          <w:pgSz w:w="11910" w:h="16840"/>
          <w:pgMar w:top="1157" w:right="686" w:bottom="1157" w:left="629" w:header="560" w:footer="978" w:gutter="0"/>
          <w:cols w:space="720"/>
        </w:sectPr>
      </w:pPr>
    </w:p>
    <w:p w14:paraId="03357C97" w14:textId="0A0D717B" w:rsidR="00C85ABD" w:rsidRPr="00712829" w:rsidRDefault="00961E4D" w:rsidP="00712829">
      <w:pPr>
        <w:pStyle w:val="1"/>
        <w:spacing w:before="240" w:after="240"/>
      </w:pPr>
      <w:bookmarkStart w:id="283" w:name="_Toc22582"/>
      <w:bookmarkStart w:id="284" w:name="_Toc26403"/>
      <w:bookmarkStart w:id="285" w:name="_Toc18137"/>
      <w:bookmarkStart w:id="286" w:name="_Toc32353"/>
      <w:bookmarkStart w:id="287" w:name="_Toc154667433"/>
      <w:bookmarkEnd w:id="282"/>
      <w:r w:rsidRPr="00712829">
        <w:lastRenderedPageBreak/>
        <w:t>7</w:t>
      </w:r>
      <w:r w:rsidR="00D40474">
        <w:t xml:space="preserve"> </w:t>
      </w:r>
      <w:r w:rsidRPr="00712829">
        <w:t>Machine function options</w:t>
      </w:r>
      <w:bookmarkEnd w:id="283"/>
      <w:bookmarkEnd w:id="284"/>
      <w:bookmarkEnd w:id="285"/>
      <w:bookmarkEnd w:id="286"/>
      <w:bookmarkEnd w:id="287"/>
      <w:r w:rsidRPr="00712829">
        <w:t xml:space="preserve"> </w:t>
      </w:r>
    </w:p>
    <w:p w14:paraId="3AE8CEF1" w14:textId="4380D130" w:rsidR="00C85ABD" w:rsidRPr="00BD63D0" w:rsidRDefault="00961E4D" w:rsidP="00712829">
      <w:r>
        <w:rPr>
          <w:w w:val="95"/>
        </w:rPr>
        <w:t>The</w:t>
      </w:r>
      <w:r>
        <w:rPr>
          <w:spacing w:val="-11"/>
          <w:w w:val="95"/>
        </w:rPr>
        <w:t xml:space="preserve"> </w:t>
      </w:r>
      <w:r>
        <w:rPr>
          <w:w w:val="95"/>
        </w:rPr>
        <w:t>machine</w:t>
      </w:r>
      <w:r>
        <w:rPr>
          <w:spacing w:val="-12"/>
          <w:w w:val="95"/>
        </w:rPr>
        <w:t xml:space="preserve"> </w:t>
      </w:r>
      <w:r>
        <w:rPr>
          <w:w w:val="95"/>
        </w:rPr>
        <w:t>buttons</w:t>
      </w:r>
      <w:r>
        <w:rPr>
          <w:spacing w:val="-11"/>
          <w:w w:val="95"/>
        </w:rPr>
        <w:t xml:space="preserve"> </w:t>
      </w:r>
      <w:r>
        <w:rPr>
          <w:w w:val="95"/>
        </w:rPr>
        <w:t>show</w:t>
      </w:r>
      <w:r>
        <w:rPr>
          <w:spacing w:val="-11"/>
          <w:w w:val="95"/>
        </w:rPr>
        <w:t xml:space="preserve"> </w:t>
      </w:r>
      <w:r>
        <w:rPr>
          <w:w w:val="95"/>
        </w:rPr>
        <w:t>the</w:t>
      </w:r>
      <w:r>
        <w:rPr>
          <w:spacing w:val="-10"/>
          <w:w w:val="95"/>
        </w:rPr>
        <w:t xml:space="preserve"> </w:t>
      </w:r>
      <w:r>
        <w:rPr>
          <w:w w:val="95"/>
        </w:rPr>
        <w:t>various</w:t>
      </w:r>
      <w:r>
        <w:rPr>
          <w:spacing w:val="-11"/>
          <w:w w:val="95"/>
        </w:rPr>
        <w:t xml:space="preserve"> </w:t>
      </w:r>
      <w:r>
        <w:rPr>
          <w:w w:val="95"/>
        </w:rPr>
        <w:t>parts</w:t>
      </w:r>
      <w:r>
        <w:rPr>
          <w:spacing w:val="-11"/>
          <w:w w:val="95"/>
        </w:rPr>
        <w:t xml:space="preserve"> </w:t>
      </w:r>
      <w:r>
        <w:rPr>
          <w:w w:val="95"/>
        </w:rPr>
        <w:t>of</w:t>
      </w:r>
      <w:r>
        <w:rPr>
          <w:spacing w:val="-11"/>
          <w:w w:val="95"/>
        </w:rPr>
        <w:t xml:space="preserve"> </w:t>
      </w:r>
      <w:r>
        <w:rPr>
          <w:w w:val="95"/>
        </w:rPr>
        <w:t>the</w:t>
      </w:r>
      <w:r>
        <w:rPr>
          <w:spacing w:val="-11"/>
          <w:w w:val="95"/>
        </w:rPr>
        <w:t xml:space="preserve"> </w:t>
      </w:r>
      <w:r>
        <w:rPr>
          <w:w w:val="95"/>
        </w:rPr>
        <w:t>machine.</w:t>
      </w:r>
      <w:r>
        <w:t xml:space="preserve"> </w:t>
      </w:r>
    </w:p>
    <w:p w14:paraId="12EB0CF4" w14:textId="5BB098B0" w:rsidR="00C85ABD" w:rsidRDefault="00961E4D" w:rsidP="00712829">
      <w:r>
        <w:rPr>
          <w:lang w:eastAsia="zh-CN"/>
        </w:rPr>
        <w:t>lick on</w:t>
      </w:r>
      <w:r>
        <w:rPr>
          <w:noProof/>
          <w:lang w:val="zh-CN"/>
        </w:rPr>
        <w:drawing>
          <wp:inline distT="0" distB="0" distL="0" distR="0" wp14:anchorId="157A984A" wp14:editId="1B311B9D">
            <wp:extent cx="3340100" cy="482600"/>
            <wp:effectExtent l="0" t="0" r="0" b="0"/>
            <wp:docPr id="3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340272" cy="482625"/>
                    </a:xfrm>
                    <a:prstGeom prst="rect">
                      <a:avLst/>
                    </a:prstGeom>
                  </pic:spPr>
                </pic:pic>
              </a:graphicData>
            </a:graphic>
          </wp:inline>
        </w:drawing>
      </w:r>
      <w:r>
        <w:rPr>
          <w:lang w:eastAsia="zh-CN"/>
        </w:rPr>
        <w:t>and enter 2020</w:t>
      </w:r>
      <w:r w:rsidR="004866D0">
        <w:rPr>
          <w:lang w:eastAsia="zh-CN"/>
        </w:rPr>
        <w:t>,</w:t>
      </w:r>
      <w:r>
        <w:rPr>
          <w:rFonts w:hint="eastAsia"/>
          <w:lang w:eastAsia="zh-CN"/>
        </w:rPr>
        <w:t>Lick on‘machine settings ’you would see the parts inside.</w:t>
      </w:r>
    </w:p>
    <w:p w14:paraId="5E5C9D6B" w14:textId="77777777" w:rsidR="00C85ABD" w:rsidRDefault="00961E4D" w:rsidP="00712829">
      <w:pPr>
        <w:rPr>
          <w:lang w:eastAsia="zh-CN"/>
        </w:rPr>
      </w:pPr>
      <w:r>
        <w:rPr>
          <w:noProof/>
        </w:rPr>
        <w:drawing>
          <wp:inline distT="0" distB="0" distL="0" distR="0" wp14:anchorId="45FD0983" wp14:editId="1762B844">
            <wp:extent cx="6106795" cy="2778760"/>
            <wp:effectExtent l="0" t="0" r="1905" b="2540"/>
            <wp:docPr id="3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3"/>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06795" cy="2779043"/>
                    </a:xfrm>
                    <a:prstGeom prst="rect">
                      <a:avLst/>
                    </a:prstGeom>
                    <a:noFill/>
                    <a:ln w="9525">
                      <a:noFill/>
                      <a:miter lim="800000"/>
                      <a:headEnd/>
                      <a:tailEnd/>
                    </a:ln>
                  </pic:spPr>
                </pic:pic>
              </a:graphicData>
            </a:graphic>
          </wp:inline>
        </w:drawing>
      </w:r>
    </w:p>
    <w:p w14:paraId="220FF53A" w14:textId="77777777" w:rsidR="00C85ABD" w:rsidRDefault="00C85ABD" w:rsidP="00712829">
      <w:pPr>
        <w:rPr>
          <w:sz w:val="2"/>
        </w:rPr>
      </w:pPr>
    </w:p>
    <w:p w14:paraId="500EDDC6" w14:textId="77777777" w:rsidR="00C85ABD" w:rsidRDefault="00C85ABD" w:rsidP="00712829">
      <w:pPr>
        <w:rPr>
          <w:sz w:val="19"/>
        </w:rPr>
      </w:pPr>
      <w:bookmarkStart w:id="288" w:name="Machines"/>
      <w:bookmarkEnd w:id="288"/>
    </w:p>
    <w:p w14:paraId="53F41127" w14:textId="297331CB" w:rsidR="00C85ABD" w:rsidRPr="00712829" w:rsidRDefault="00961E4D" w:rsidP="00712829">
      <w:pPr>
        <w:rPr>
          <w:sz w:val="28"/>
        </w:rPr>
      </w:pPr>
      <w:bookmarkStart w:id="289" w:name="Adjustments"/>
      <w:bookmarkEnd w:id="289"/>
      <w:r>
        <w:rPr>
          <w:sz w:val="28"/>
        </w:rPr>
        <w:t xml:space="preserve">Adjustments </w:t>
      </w:r>
    </w:p>
    <w:p w14:paraId="02BCB288" w14:textId="434A0519" w:rsidR="00C85ABD" w:rsidRPr="00712829" w:rsidRDefault="00961E4D" w:rsidP="00712829">
      <w:r>
        <w:t>Note:</w:t>
      </w:r>
      <w:r>
        <w:rPr>
          <w:spacing w:val="1"/>
        </w:rPr>
        <w:t xml:space="preserve"> </w:t>
      </w:r>
      <w:r>
        <w:rPr>
          <w:spacing w:val="9"/>
        </w:rPr>
        <w:t xml:space="preserve">The </w:t>
      </w:r>
      <w:r>
        <w:t>machine is set by factory default.</w:t>
      </w:r>
      <w:r>
        <w:rPr>
          <w:spacing w:val="1"/>
        </w:rPr>
        <w:t xml:space="preserve"> </w:t>
      </w:r>
      <w:r>
        <w:t>Please check the meaning of each parameter before changing</w:t>
      </w:r>
      <w:r>
        <w:rPr>
          <w:spacing w:val="-102"/>
        </w:rPr>
        <w:t xml:space="preserve"> </w:t>
      </w:r>
      <w:r>
        <w:t xml:space="preserve">it.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1965"/>
        <w:gridCol w:w="3084"/>
        <w:gridCol w:w="5536"/>
      </w:tblGrid>
      <w:tr w:rsidR="00C85ABD" w14:paraId="06C86866" w14:textId="77777777" w:rsidTr="00712829">
        <w:trPr>
          <w:trHeight w:val="90"/>
        </w:trPr>
        <w:tc>
          <w:tcPr>
            <w:tcW w:w="928" w:type="pct"/>
          </w:tcPr>
          <w:p w14:paraId="1C19B0DF" w14:textId="77777777" w:rsidR="00C85ABD" w:rsidRDefault="00961E4D" w:rsidP="00712829">
            <w:r>
              <w:rPr>
                <w:w w:val="95"/>
              </w:rPr>
              <w:t>Part</w:t>
            </w:r>
            <w:r>
              <w:rPr>
                <w:spacing w:val="-12"/>
                <w:w w:val="95"/>
              </w:rPr>
              <w:t xml:space="preserve"> </w:t>
            </w:r>
            <w:r>
              <w:rPr>
                <w:w w:val="95"/>
              </w:rPr>
              <w:t>Type</w:t>
            </w:r>
            <w:r>
              <w:t xml:space="preserve"> </w:t>
            </w:r>
          </w:p>
        </w:tc>
        <w:tc>
          <w:tcPr>
            <w:tcW w:w="1457" w:type="pct"/>
          </w:tcPr>
          <w:p w14:paraId="20A32DF6" w14:textId="77777777" w:rsidR="00C85ABD" w:rsidRDefault="00961E4D" w:rsidP="00712829">
            <w:r>
              <w:t>Adjusted</w:t>
            </w:r>
            <w:r>
              <w:rPr>
                <w:spacing w:val="-102"/>
              </w:rPr>
              <w:t xml:space="preserve"> </w:t>
            </w:r>
            <w:r>
              <w:t xml:space="preserve">for </w:t>
            </w:r>
          </w:p>
        </w:tc>
        <w:tc>
          <w:tcPr>
            <w:tcW w:w="2615" w:type="pct"/>
          </w:tcPr>
          <w:p w14:paraId="2F2703C5" w14:textId="77777777" w:rsidR="00C85ABD" w:rsidRDefault="00961E4D" w:rsidP="00712829">
            <w:r>
              <w:t>Remarks</w:t>
            </w:r>
          </w:p>
        </w:tc>
      </w:tr>
      <w:tr w:rsidR="00C85ABD" w14:paraId="6B934F7F" w14:textId="77777777" w:rsidTr="00712829">
        <w:trPr>
          <w:trHeight w:val="90"/>
        </w:trPr>
        <w:tc>
          <w:tcPr>
            <w:tcW w:w="928" w:type="pct"/>
            <w:vMerge w:val="restart"/>
          </w:tcPr>
          <w:p w14:paraId="5159BDA3" w14:textId="77777777" w:rsidR="00C85ABD" w:rsidRDefault="00961E4D" w:rsidP="00712829">
            <w:pPr>
              <w:rPr>
                <w:sz w:val="20"/>
              </w:rPr>
            </w:pPr>
            <w:r>
              <w:rPr>
                <w:sz w:val="20"/>
              </w:rPr>
              <w:t xml:space="preserve"> </w:t>
            </w:r>
          </w:p>
          <w:p w14:paraId="7ACCF2F9" w14:textId="77777777" w:rsidR="00C85ABD" w:rsidRDefault="00961E4D" w:rsidP="00712829">
            <w:pPr>
              <w:rPr>
                <w:sz w:val="20"/>
              </w:rPr>
            </w:pPr>
            <w:r>
              <w:rPr>
                <w:sz w:val="20"/>
              </w:rPr>
              <w:t xml:space="preserve"> </w:t>
            </w:r>
          </w:p>
          <w:p w14:paraId="239235B7" w14:textId="77777777" w:rsidR="00C85ABD" w:rsidRDefault="00961E4D" w:rsidP="00712829">
            <w:pPr>
              <w:rPr>
                <w:sz w:val="20"/>
              </w:rPr>
            </w:pPr>
            <w:r>
              <w:rPr>
                <w:sz w:val="20"/>
              </w:rPr>
              <w:t xml:space="preserve"> </w:t>
            </w:r>
          </w:p>
          <w:p w14:paraId="3B237FAD" w14:textId="77777777" w:rsidR="00C85ABD" w:rsidRDefault="00961E4D" w:rsidP="00712829">
            <w:pPr>
              <w:rPr>
                <w:sz w:val="20"/>
              </w:rPr>
            </w:pPr>
            <w:r>
              <w:rPr>
                <w:sz w:val="20"/>
              </w:rPr>
              <w:t xml:space="preserve"> </w:t>
            </w:r>
          </w:p>
          <w:p w14:paraId="5BE5F3A7" w14:textId="77777777" w:rsidR="00C85ABD" w:rsidRDefault="00961E4D" w:rsidP="00712829">
            <w:pPr>
              <w:rPr>
                <w:sz w:val="20"/>
              </w:rPr>
            </w:pPr>
            <w:r>
              <w:rPr>
                <w:sz w:val="20"/>
              </w:rPr>
              <w:t xml:space="preserve"> </w:t>
            </w:r>
          </w:p>
          <w:p w14:paraId="1FC12569" w14:textId="3512DA59" w:rsidR="00C85ABD" w:rsidRDefault="00630ED0" w:rsidP="00712829">
            <w:r>
              <w:t>Cannister</w:t>
            </w:r>
            <w:r w:rsidR="00961E4D">
              <w:t xml:space="preserve"> </w:t>
            </w:r>
          </w:p>
        </w:tc>
        <w:tc>
          <w:tcPr>
            <w:tcW w:w="1457" w:type="pct"/>
          </w:tcPr>
          <w:p w14:paraId="4FC4FB85" w14:textId="77777777" w:rsidR="00C85ABD" w:rsidRDefault="00961E4D" w:rsidP="00712829">
            <w:r>
              <w:t xml:space="preserve">Speed </w:t>
            </w:r>
          </w:p>
        </w:tc>
        <w:tc>
          <w:tcPr>
            <w:tcW w:w="2615" w:type="pct"/>
          </w:tcPr>
          <w:p w14:paraId="52F1F701" w14:textId="77777777" w:rsidR="00C85ABD" w:rsidRDefault="00961E4D" w:rsidP="00712829">
            <w:r>
              <w:rPr>
                <w:w w:val="95"/>
              </w:rPr>
              <w:t>Set</w:t>
            </w:r>
            <w:r>
              <w:rPr>
                <w:spacing w:val="-10"/>
                <w:w w:val="95"/>
              </w:rPr>
              <w:t xml:space="preserve"> </w:t>
            </w:r>
            <w:r>
              <w:rPr>
                <w:w w:val="95"/>
              </w:rPr>
              <w:t>a</w:t>
            </w:r>
            <w:r>
              <w:rPr>
                <w:spacing w:val="-11"/>
                <w:w w:val="95"/>
              </w:rPr>
              <w:t xml:space="preserve"> </w:t>
            </w:r>
            <w:r>
              <w:rPr>
                <w:w w:val="95"/>
              </w:rPr>
              <w:t>fixed</w:t>
            </w:r>
            <w:r>
              <w:rPr>
                <w:spacing w:val="-10"/>
                <w:w w:val="95"/>
              </w:rPr>
              <w:t xml:space="preserve"> </w:t>
            </w:r>
            <w:r>
              <w:rPr>
                <w:w w:val="95"/>
              </w:rPr>
              <w:t>speed</w:t>
            </w:r>
            <w:r>
              <w:rPr>
                <w:spacing w:val="-10"/>
                <w:w w:val="95"/>
              </w:rPr>
              <w:t xml:space="preserve"> </w:t>
            </w:r>
            <w:r>
              <w:rPr>
                <w:w w:val="95"/>
              </w:rPr>
              <w:t>for</w:t>
            </w:r>
            <w:r>
              <w:rPr>
                <w:spacing w:val="-10"/>
                <w:w w:val="95"/>
              </w:rPr>
              <w:t xml:space="preserve"> </w:t>
            </w:r>
            <w:r>
              <w:rPr>
                <w:w w:val="95"/>
              </w:rPr>
              <w:t>powder</w:t>
            </w:r>
            <w:r>
              <w:rPr>
                <w:spacing w:val="-10"/>
                <w:w w:val="95"/>
              </w:rPr>
              <w:t xml:space="preserve"> </w:t>
            </w:r>
            <w:r>
              <w:rPr>
                <w:w w:val="95"/>
              </w:rPr>
              <w:t>volume</w:t>
            </w:r>
            <w:r>
              <w:rPr>
                <w:spacing w:val="-11"/>
                <w:w w:val="95"/>
              </w:rPr>
              <w:t xml:space="preserve"> </w:t>
            </w:r>
            <w:proofErr w:type="gramStart"/>
            <w:r>
              <w:rPr>
                <w:w w:val="95"/>
              </w:rPr>
              <w:t>testing</w:t>
            </w:r>
            <w:proofErr w:type="gramEnd"/>
            <w:r>
              <w:t xml:space="preserve"> </w:t>
            </w:r>
          </w:p>
          <w:p w14:paraId="279DCB77" w14:textId="77777777" w:rsidR="00C85ABD" w:rsidRDefault="00961E4D" w:rsidP="00712829">
            <w:r>
              <w:t>Default:60</w:t>
            </w:r>
          </w:p>
        </w:tc>
      </w:tr>
      <w:tr w:rsidR="00C85ABD" w14:paraId="3F881252" w14:textId="77777777" w:rsidTr="00712829">
        <w:trPr>
          <w:trHeight w:val="90"/>
        </w:trPr>
        <w:tc>
          <w:tcPr>
            <w:tcW w:w="928" w:type="pct"/>
            <w:vMerge/>
            <w:tcBorders>
              <w:top w:val="nil"/>
            </w:tcBorders>
          </w:tcPr>
          <w:p w14:paraId="0D5DAEFB" w14:textId="77777777" w:rsidR="00C85ABD" w:rsidRDefault="00C85ABD" w:rsidP="00712829">
            <w:pPr>
              <w:rPr>
                <w:sz w:val="2"/>
                <w:szCs w:val="2"/>
              </w:rPr>
            </w:pPr>
          </w:p>
        </w:tc>
        <w:tc>
          <w:tcPr>
            <w:tcW w:w="1457" w:type="pct"/>
          </w:tcPr>
          <w:p w14:paraId="5E0E7FC4" w14:textId="77777777" w:rsidR="00C85ABD" w:rsidRDefault="00961E4D" w:rsidP="00712829">
            <w:r>
              <w:rPr>
                <w:spacing w:val="-1"/>
                <w:w w:val="95"/>
              </w:rPr>
              <w:t>Waiting</w:t>
            </w:r>
            <w:r>
              <w:rPr>
                <w:spacing w:val="-20"/>
                <w:w w:val="95"/>
              </w:rPr>
              <w:t xml:space="preserve"> </w:t>
            </w:r>
            <w:r>
              <w:rPr>
                <w:spacing w:val="-1"/>
                <w:w w:val="95"/>
              </w:rPr>
              <w:t>time</w:t>
            </w:r>
            <w:r>
              <w:t xml:space="preserve"> </w:t>
            </w:r>
          </w:p>
        </w:tc>
        <w:tc>
          <w:tcPr>
            <w:tcW w:w="2615" w:type="pct"/>
          </w:tcPr>
          <w:p w14:paraId="6D485EF6" w14:textId="77777777" w:rsidR="00C85ABD" w:rsidRDefault="00961E4D" w:rsidP="00712829">
            <w:r>
              <w:rPr>
                <w:w w:val="95"/>
              </w:rPr>
              <w:t>Waiting</w:t>
            </w:r>
            <w:r>
              <w:rPr>
                <w:spacing w:val="-18"/>
                <w:w w:val="95"/>
              </w:rPr>
              <w:t xml:space="preserve"> </w:t>
            </w:r>
            <w:r>
              <w:rPr>
                <w:w w:val="95"/>
              </w:rPr>
              <w:t>time</w:t>
            </w:r>
            <w:r>
              <w:rPr>
                <w:spacing w:val="-18"/>
                <w:w w:val="95"/>
              </w:rPr>
              <w:t xml:space="preserve"> </w:t>
            </w:r>
            <w:r>
              <w:rPr>
                <w:w w:val="95"/>
              </w:rPr>
              <w:t>for</w:t>
            </w:r>
            <w:r>
              <w:rPr>
                <w:spacing w:val="-18"/>
                <w:w w:val="95"/>
              </w:rPr>
              <w:t xml:space="preserve"> </w:t>
            </w:r>
            <w:r>
              <w:rPr>
                <w:w w:val="95"/>
              </w:rPr>
              <w:t>testing</w:t>
            </w:r>
            <w:r>
              <w:rPr>
                <w:spacing w:val="-17"/>
                <w:w w:val="95"/>
              </w:rPr>
              <w:t xml:space="preserve"> </w:t>
            </w:r>
            <w:r>
              <w:rPr>
                <w:w w:val="95"/>
              </w:rPr>
              <w:t>powder</w:t>
            </w:r>
            <w:r>
              <w:rPr>
                <w:spacing w:val="-18"/>
                <w:w w:val="95"/>
              </w:rPr>
              <w:t xml:space="preserve"> </w:t>
            </w:r>
            <w:r>
              <w:rPr>
                <w:w w:val="95"/>
              </w:rPr>
              <w:t>volume</w:t>
            </w:r>
            <w:r>
              <w:t xml:space="preserve"> </w:t>
            </w:r>
          </w:p>
          <w:p w14:paraId="0C6FFEA1" w14:textId="77777777" w:rsidR="00C85ABD" w:rsidRDefault="00961E4D" w:rsidP="00712829">
            <w:r>
              <w:t>Default:0.5</w:t>
            </w:r>
          </w:p>
        </w:tc>
      </w:tr>
      <w:tr w:rsidR="00C85ABD" w14:paraId="259679F5" w14:textId="77777777" w:rsidTr="00712829">
        <w:trPr>
          <w:trHeight w:val="538"/>
        </w:trPr>
        <w:tc>
          <w:tcPr>
            <w:tcW w:w="928" w:type="pct"/>
            <w:vMerge/>
            <w:tcBorders>
              <w:top w:val="nil"/>
              <w:bottom w:val="nil"/>
            </w:tcBorders>
          </w:tcPr>
          <w:p w14:paraId="6233B797" w14:textId="77777777" w:rsidR="00C85ABD" w:rsidRDefault="00C85ABD" w:rsidP="00712829">
            <w:pPr>
              <w:rPr>
                <w:sz w:val="2"/>
                <w:szCs w:val="2"/>
              </w:rPr>
            </w:pPr>
          </w:p>
        </w:tc>
        <w:tc>
          <w:tcPr>
            <w:tcW w:w="1457" w:type="pct"/>
          </w:tcPr>
          <w:p w14:paraId="751719F5" w14:textId="77777777" w:rsidR="00C85ABD" w:rsidRDefault="00961E4D" w:rsidP="00712829">
            <w:r>
              <w:rPr>
                <w:spacing w:val="-1"/>
                <w:w w:val="95"/>
              </w:rPr>
              <w:t>Buffer</w:t>
            </w:r>
            <w:r>
              <w:rPr>
                <w:spacing w:val="-19"/>
                <w:w w:val="95"/>
              </w:rPr>
              <w:t xml:space="preserve"> </w:t>
            </w:r>
            <w:r>
              <w:rPr>
                <w:spacing w:val="-1"/>
                <w:w w:val="95"/>
              </w:rPr>
              <w:t>time</w:t>
            </w:r>
            <w:r>
              <w:t xml:space="preserve"> </w:t>
            </w:r>
          </w:p>
        </w:tc>
        <w:tc>
          <w:tcPr>
            <w:tcW w:w="2615" w:type="pct"/>
          </w:tcPr>
          <w:p w14:paraId="124BC0BF" w14:textId="77777777" w:rsidR="00C85ABD" w:rsidRDefault="00961E4D" w:rsidP="00712829">
            <w:r>
              <w:rPr>
                <w:w w:val="95"/>
              </w:rPr>
              <w:t>Buffer</w:t>
            </w:r>
            <w:r>
              <w:rPr>
                <w:spacing w:val="-18"/>
                <w:w w:val="95"/>
              </w:rPr>
              <w:t xml:space="preserve"> </w:t>
            </w:r>
            <w:r>
              <w:rPr>
                <w:w w:val="95"/>
              </w:rPr>
              <w:t>time</w:t>
            </w:r>
            <w:r>
              <w:rPr>
                <w:spacing w:val="-18"/>
                <w:w w:val="95"/>
              </w:rPr>
              <w:t xml:space="preserve"> </w:t>
            </w:r>
            <w:r>
              <w:rPr>
                <w:w w:val="95"/>
              </w:rPr>
              <w:t>for</w:t>
            </w:r>
            <w:r>
              <w:rPr>
                <w:spacing w:val="-18"/>
                <w:w w:val="95"/>
              </w:rPr>
              <w:t xml:space="preserve"> </w:t>
            </w:r>
            <w:r>
              <w:rPr>
                <w:w w:val="95"/>
              </w:rPr>
              <w:t>motor</w:t>
            </w:r>
            <w:r>
              <w:rPr>
                <w:spacing w:val="-18"/>
                <w:w w:val="95"/>
              </w:rPr>
              <w:t xml:space="preserve"> </w:t>
            </w:r>
            <w:r>
              <w:rPr>
                <w:w w:val="95"/>
              </w:rPr>
              <w:t>operation</w:t>
            </w:r>
            <w:r>
              <w:t xml:space="preserve"> </w:t>
            </w:r>
          </w:p>
          <w:p w14:paraId="7F2E12DC" w14:textId="77777777" w:rsidR="00C85ABD" w:rsidRDefault="00961E4D" w:rsidP="00712829">
            <w:r>
              <w:rPr>
                <w:spacing w:val="-4"/>
              </w:rPr>
              <w:t>Default:8</w:t>
            </w:r>
            <w:r>
              <w:rPr>
                <w:spacing w:val="-8"/>
              </w:rPr>
              <w:t xml:space="preserve"> </w:t>
            </w:r>
            <w:r>
              <w:rPr>
                <w:spacing w:val="-3"/>
              </w:rPr>
              <w:t>seconds</w:t>
            </w:r>
            <w:r>
              <w:t xml:space="preserve"> </w:t>
            </w:r>
          </w:p>
        </w:tc>
      </w:tr>
      <w:tr w:rsidR="00C85ABD" w14:paraId="64D67259" w14:textId="77777777" w:rsidTr="00712829">
        <w:trPr>
          <w:trHeight w:val="595"/>
        </w:trPr>
        <w:tc>
          <w:tcPr>
            <w:tcW w:w="928" w:type="pct"/>
            <w:tcBorders>
              <w:top w:val="nil"/>
              <w:bottom w:val="nil"/>
            </w:tcBorders>
          </w:tcPr>
          <w:p w14:paraId="18D1858C" w14:textId="77777777" w:rsidR="00C85ABD" w:rsidRDefault="00C85ABD" w:rsidP="00712829">
            <w:pPr>
              <w:rPr>
                <w:sz w:val="2"/>
                <w:szCs w:val="2"/>
              </w:rPr>
            </w:pPr>
          </w:p>
        </w:tc>
        <w:tc>
          <w:tcPr>
            <w:tcW w:w="1457" w:type="pct"/>
          </w:tcPr>
          <w:p w14:paraId="38FD01A9" w14:textId="77777777" w:rsidR="00C85ABD" w:rsidRDefault="00C85ABD" w:rsidP="00712829">
            <w:pPr>
              <w:rPr>
                <w:sz w:val="14"/>
              </w:rPr>
            </w:pPr>
          </w:p>
          <w:p w14:paraId="5D3573E7" w14:textId="77777777" w:rsidR="00C85ABD" w:rsidRDefault="00961E4D" w:rsidP="00712829">
            <w:r>
              <w:rPr>
                <w:spacing w:val="-1"/>
                <w:w w:val="95"/>
              </w:rPr>
              <w:t>Amount</w:t>
            </w:r>
            <w:r>
              <w:rPr>
                <w:spacing w:val="-19"/>
                <w:w w:val="95"/>
              </w:rPr>
              <w:t xml:space="preserve"> </w:t>
            </w:r>
            <w:r>
              <w:rPr>
                <w:spacing w:val="-1"/>
                <w:w w:val="95"/>
              </w:rPr>
              <w:t>of</w:t>
            </w:r>
            <w:r>
              <w:rPr>
                <w:spacing w:val="-17"/>
                <w:w w:val="95"/>
              </w:rPr>
              <w:t xml:space="preserve"> </w:t>
            </w:r>
            <w:r>
              <w:rPr>
                <w:spacing w:val="-1"/>
                <w:w w:val="95"/>
              </w:rPr>
              <w:t>powder</w:t>
            </w:r>
            <w:r>
              <w:rPr>
                <w:spacing w:val="-1"/>
              </w:rPr>
              <w:t xml:space="preserve"> </w:t>
            </w:r>
          </w:p>
        </w:tc>
        <w:tc>
          <w:tcPr>
            <w:tcW w:w="2615" w:type="pct"/>
          </w:tcPr>
          <w:p w14:paraId="66AC5801" w14:textId="77777777" w:rsidR="00C85ABD" w:rsidRDefault="00961E4D" w:rsidP="00712829">
            <w:r>
              <w:rPr>
                <w:w w:val="95"/>
              </w:rPr>
              <w:t>Grams</w:t>
            </w:r>
            <w:r>
              <w:rPr>
                <w:spacing w:val="-12"/>
                <w:w w:val="95"/>
              </w:rPr>
              <w:t xml:space="preserve"> </w:t>
            </w:r>
            <w:r>
              <w:rPr>
                <w:w w:val="95"/>
              </w:rPr>
              <w:t>of</w:t>
            </w:r>
            <w:r>
              <w:rPr>
                <w:spacing w:val="-12"/>
                <w:w w:val="95"/>
              </w:rPr>
              <w:t xml:space="preserve"> </w:t>
            </w:r>
            <w:r>
              <w:rPr>
                <w:w w:val="95"/>
              </w:rPr>
              <w:t>powder</w:t>
            </w:r>
            <w:r>
              <w:rPr>
                <w:spacing w:val="-12"/>
                <w:w w:val="95"/>
              </w:rPr>
              <w:t xml:space="preserve"> </w:t>
            </w:r>
            <w:r>
              <w:rPr>
                <w:w w:val="95"/>
              </w:rPr>
              <w:t>for</w:t>
            </w:r>
            <w:r>
              <w:rPr>
                <w:spacing w:val="-12"/>
                <w:w w:val="95"/>
              </w:rPr>
              <w:t xml:space="preserve"> </w:t>
            </w:r>
            <w:r>
              <w:rPr>
                <w:w w:val="95"/>
              </w:rPr>
              <w:t>testing</w:t>
            </w:r>
            <w:r>
              <w:rPr>
                <w:spacing w:val="-11"/>
                <w:w w:val="95"/>
              </w:rPr>
              <w:t xml:space="preserve"> </w:t>
            </w:r>
            <w:r>
              <w:rPr>
                <w:w w:val="95"/>
              </w:rPr>
              <w:t>powder</w:t>
            </w:r>
            <w:r>
              <w:rPr>
                <w:spacing w:val="-12"/>
                <w:w w:val="95"/>
              </w:rPr>
              <w:t xml:space="preserve"> </w:t>
            </w:r>
            <w:r>
              <w:rPr>
                <w:w w:val="95"/>
              </w:rPr>
              <w:t>quantity</w:t>
            </w:r>
            <w:r>
              <w:t xml:space="preserve"> </w:t>
            </w:r>
          </w:p>
          <w:p w14:paraId="7CB91E90" w14:textId="77777777" w:rsidR="00C85ABD" w:rsidRDefault="00961E4D" w:rsidP="00712829">
            <w:r>
              <w:t>Default:5g</w:t>
            </w:r>
          </w:p>
        </w:tc>
      </w:tr>
    </w:tbl>
    <w:p w14:paraId="11ED99E0" w14:textId="77777777" w:rsidR="00C85ABD" w:rsidRDefault="00C85ABD" w:rsidP="00712829">
      <w:pPr>
        <w:rPr>
          <w:sz w:val="2"/>
        </w:rPr>
      </w:pPr>
    </w:p>
    <w:tbl>
      <w:tblPr>
        <w:tblW w:w="5000" w:type="pct"/>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left w:w="0" w:type="dxa"/>
          <w:right w:w="0" w:type="dxa"/>
        </w:tblCellMar>
        <w:tblLook w:val="04A0" w:firstRow="1" w:lastRow="0" w:firstColumn="1" w:lastColumn="0" w:noHBand="0" w:noVBand="1"/>
      </w:tblPr>
      <w:tblGrid>
        <w:gridCol w:w="1967"/>
        <w:gridCol w:w="3082"/>
        <w:gridCol w:w="5536"/>
      </w:tblGrid>
      <w:tr w:rsidR="00F55AB3" w14:paraId="3A6642E8" w14:textId="77777777" w:rsidTr="00F55AB3">
        <w:trPr>
          <w:trHeight w:val="603"/>
        </w:trPr>
        <w:tc>
          <w:tcPr>
            <w:tcW w:w="929" w:type="pct"/>
            <w:vMerge w:val="restart"/>
            <w:tcBorders>
              <w:top w:val="single" w:sz="4" w:space="0" w:color="000000"/>
              <w:left w:val="single" w:sz="4" w:space="0" w:color="000000"/>
              <w:bottom w:val="single" w:sz="4" w:space="0" w:color="000000"/>
              <w:right w:val="single" w:sz="4" w:space="0" w:color="000000"/>
            </w:tcBorders>
          </w:tcPr>
          <w:p w14:paraId="6334DC2C" w14:textId="77777777" w:rsidR="00F55AB3" w:rsidRDefault="00F55AB3" w:rsidP="00712829">
            <w:pPr>
              <w:rPr>
                <w:sz w:val="20"/>
              </w:rPr>
            </w:pPr>
            <w:r>
              <w:rPr>
                <w:sz w:val="20"/>
              </w:rPr>
              <w:t xml:space="preserve"> </w:t>
            </w:r>
          </w:p>
          <w:p w14:paraId="7DEF6DDB" w14:textId="77777777" w:rsidR="00F55AB3" w:rsidRDefault="00F55AB3" w:rsidP="00712829">
            <w:pPr>
              <w:rPr>
                <w:sz w:val="20"/>
              </w:rPr>
            </w:pPr>
            <w:r>
              <w:rPr>
                <w:sz w:val="20"/>
              </w:rPr>
              <w:t xml:space="preserve"> </w:t>
            </w:r>
          </w:p>
          <w:p w14:paraId="65565DA6" w14:textId="06689202" w:rsidR="00F55AB3" w:rsidRDefault="00630ED0" w:rsidP="00712829">
            <w:r>
              <w:t>Mixer</w:t>
            </w:r>
            <w:r w:rsidR="00F55AB3">
              <w:t xml:space="preserve"> </w:t>
            </w:r>
          </w:p>
        </w:tc>
        <w:tc>
          <w:tcPr>
            <w:tcW w:w="1456" w:type="pct"/>
            <w:tcBorders>
              <w:top w:val="single" w:sz="4" w:space="0" w:color="000000"/>
              <w:left w:val="single" w:sz="4" w:space="0" w:color="000000"/>
              <w:bottom w:val="single" w:sz="4" w:space="0" w:color="000000"/>
              <w:right w:val="single" w:sz="4" w:space="0" w:color="000000"/>
            </w:tcBorders>
          </w:tcPr>
          <w:p w14:paraId="3D538325" w14:textId="77777777" w:rsidR="00F55AB3" w:rsidRDefault="00F55AB3" w:rsidP="00712829">
            <w:r>
              <w:rPr>
                <w:spacing w:val="-1"/>
                <w:w w:val="95"/>
              </w:rPr>
              <w:t>Waiting</w:t>
            </w:r>
            <w:r>
              <w:rPr>
                <w:spacing w:val="-20"/>
                <w:w w:val="95"/>
              </w:rPr>
              <w:t xml:space="preserve"> </w:t>
            </w:r>
            <w:r>
              <w:rPr>
                <w:spacing w:val="-1"/>
                <w:w w:val="95"/>
              </w:rPr>
              <w:t>time</w:t>
            </w:r>
            <w:r>
              <w:t xml:space="preserve"> </w:t>
            </w:r>
          </w:p>
        </w:tc>
        <w:tc>
          <w:tcPr>
            <w:tcW w:w="2615" w:type="pct"/>
            <w:tcBorders>
              <w:top w:val="single" w:sz="4" w:space="0" w:color="000000"/>
              <w:left w:val="single" w:sz="4" w:space="0" w:color="000000"/>
              <w:bottom w:val="single" w:sz="4" w:space="0" w:color="000000"/>
              <w:right w:val="single" w:sz="4" w:space="0" w:color="000000"/>
            </w:tcBorders>
          </w:tcPr>
          <w:p w14:paraId="47DAF41D" w14:textId="77777777" w:rsidR="00F55AB3" w:rsidRDefault="00F55AB3" w:rsidP="00712829">
            <w:r>
              <w:rPr>
                <w:w w:val="95"/>
              </w:rPr>
              <w:t>Waiting</w:t>
            </w:r>
            <w:r>
              <w:rPr>
                <w:spacing w:val="-6"/>
                <w:w w:val="95"/>
              </w:rPr>
              <w:t xml:space="preserve"> </w:t>
            </w:r>
            <w:r>
              <w:rPr>
                <w:w w:val="95"/>
              </w:rPr>
              <w:t>time</w:t>
            </w:r>
            <w:r>
              <w:rPr>
                <w:spacing w:val="-4"/>
                <w:w w:val="95"/>
              </w:rPr>
              <w:t xml:space="preserve"> </w:t>
            </w:r>
            <w:r>
              <w:rPr>
                <w:w w:val="95"/>
              </w:rPr>
              <w:t>for</w:t>
            </w:r>
            <w:r>
              <w:rPr>
                <w:spacing w:val="-5"/>
                <w:w w:val="95"/>
              </w:rPr>
              <w:t xml:space="preserve"> </w:t>
            </w:r>
            <w:r>
              <w:rPr>
                <w:w w:val="95"/>
              </w:rPr>
              <w:t>instant</w:t>
            </w:r>
            <w:r>
              <w:rPr>
                <w:spacing w:val="-4"/>
                <w:w w:val="95"/>
              </w:rPr>
              <w:t xml:space="preserve"> </w:t>
            </w:r>
            <w:r>
              <w:rPr>
                <w:w w:val="95"/>
              </w:rPr>
              <w:t>ingredients.</w:t>
            </w:r>
          </w:p>
          <w:p w14:paraId="35D3D5ED" w14:textId="77777777" w:rsidR="00F55AB3" w:rsidRDefault="00F55AB3" w:rsidP="00712829">
            <w:r>
              <w:rPr>
                <w:spacing w:val="-4"/>
              </w:rPr>
              <w:t>Default:0</w:t>
            </w:r>
            <w:r>
              <w:rPr>
                <w:spacing w:val="-8"/>
              </w:rPr>
              <w:t xml:space="preserve"> </w:t>
            </w:r>
            <w:r>
              <w:rPr>
                <w:spacing w:val="-3"/>
              </w:rPr>
              <w:t>seconds</w:t>
            </w:r>
            <w:r>
              <w:t xml:space="preserve"> </w:t>
            </w:r>
          </w:p>
        </w:tc>
      </w:tr>
      <w:tr w:rsidR="00F55AB3" w14:paraId="4F279F05" w14:textId="77777777" w:rsidTr="00F55AB3">
        <w:trPr>
          <w:trHeight w:val="623"/>
        </w:trPr>
        <w:tc>
          <w:tcPr>
            <w:tcW w:w="929" w:type="pct"/>
            <w:vMerge/>
            <w:tcBorders>
              <w:top w:val="nil"/>
              <w:left w:val="single" w:sz="4" w:space="0" w:color="000000"/>
              <w:bottom w:val="single" w:sz="4" w:space="0" w:color="000000"/>
              <w:right w:val="single" w:sz="4" w:space="0" w:color="000000"/>
            </w:tcBorders>
          </w:tcPr>
          <w:p w14:paraId="00218A43" w14:textId="77777777" w:rsidR="00F55AB3" w:rsidRDefault="00F55AB3" w:rsidP="00712829">
            <w:pPr>
              <w:rPr>
                <w:sz w:val="2"/>
                <w:szCs w:val="2"/>
              </w:rPr>
            </w:pPr>
          </w:p>
        </w:tc>
        <w:tc>
          <w:tcPr>
            <w:tcW w:w="1456" w:type="pct"/>
            <w:tcBorders>
              <w:top w:val="single" w:sz="4" w:space="0" w:color="000000"/>
              <w:left w:val="single" w:sz="4" w:space="0" w:color="000000"/>
              <w:bottom w:val="single" w:sz="4" w:space="0" w:color="000000"/>
              <w:right w:val="single" w:sz="4" w:space="0" w:color="000000"/>
            </w:tcBorders>
          </w:tcPr>
          <w:p w14:paraId="21C1E6DC" w14:textId="77777777" w:rsidR="00F55AB3" w:rsidRDefault="00F55AB3" w:rsidP="00712829">
            <w:r>
              <w:rPr>
                <w:w w:val="95"/>
              </w:rPr>
              <w:t>Rotational</w:t>
            </w:r>
            <w:r>
              <w:rPr>
                <w:spacing w:val="-21"/>
                <w:w w:val="95"/>
              </w:rPr>
              <w:t xml:space="preserve"> </w:t>
            </w:r>
            <w:r>
              <w:rPr>
                <w:w w:val="95"/>
              </w:rPr>
              <w:t xml:space="preserve">speed </w:t>
            </w:r>
          </w:p>
        </w:tc>
        <w:tc>
          <w:tcPr>
            <w:tcW w:w="2615" w:type="pct"/>
            <w:tcBorders>
              <w:top w:val="single" w:sz="4" w:space="0" w:color="000000"/>
              <w:left w:val="single" w:sz="4" w:space="0" w:color="000000"/>
              <w:bottom w:val="single" w:sz="4" w:space="0" w:color="000000"/>
              <w:right w:val="single" w:sz="4" w:space="0" w:color="000000"/>
            </w:tcBorders>
          </w:tcPr>
          <w:p w14:paraId="26C25A72" w14:textId="77777777" w:rsidR="00F55AB3" w:rsidRDefault="00F55AB3" w:rsidP="00712829">
            <w:r>
              <w:rPr>
                <w:spacing w:val="-1"/>
                <w:w w:val="95"/>
              </w:rPr>
              <w:t>Motor</w:t>
            </w:r>
            <w:r>
              <w:rPr>
                <w:spacing w:val="-19"/>
                <w:w w:val="95"/>
              </w:rPr>
              <w:t xml:space="preserve"> </w:t>
            </w:r>
            <w:r>
              <w:rPr>
                <w:spacing w:val="-1"/>
                <w:w w:val="95"/>
              </w:rPr>
              <w:t>speed</w:t>
            </w:r>
            <w:r>
              <w:t xml:space="preserve"> </w:t>
            </w:r>
          </w:p>
          <w:p w14:paraId="09148515" w14:textId="77777777" w:rsidR="00F55AB3" w:rsidRDefault="00F55AB3" w:rsidP="00712829">
            <w:r>
              <w:t>Default:80</w:t>
            </w:r>
          </w:p>
        </w:tc>
      </w:tr>
      <w:tr w:rsidR="00F55AB3" w14:paraId="478232E4" w14:textId="77777777" w:rsidTr="004866D0">
        <w:trPr>
          <w:trHeight w:val="850"/>
        </w:trPr>
        <w:tc>
          <w:tcPr>
            <w:tcW w:w="929" w:type="pct"/>
            <w:vMerge/>
            <w:tcBorders>
              <w:top w:val="nil"/>
              <w:left w:val="single" w:sz="4" w:space="0" w:color="000000"/>
              <w:bottom w:val="single" w:sz="4" w:space="0" w:color="000000"/>
              <w:right w:val="single" w:sz="4" w:space="0" w:color="000000"/>
            </w:tcBorders>
          </w:tcPr>
          <w:p w14:paraId="3E0C5DB4" w14:textId="77777777" w:rsidR="00F55AB3" w:rsidRDefault="00F55AB3" w:rsidP="00712829">
            <w:pPr>
              <w:rPr>
                <w:sz w:val="2"/>
                <w:szCs w:val="2"/>
              </w:rPr>
            </w:pPr>
          </w:p>
        </w:tc>
        <w:tc>
          <w:tcPr>
            <w:tcW w:w="1456" w:type="pct"/>
            <w:tcBorders>
              <w:top w:val="single" w:sz="4" w:space="0" w:color="000000"/>
              <w:left w:val="single" w:sz="4" w:space="0" w:color="000000"/>
              <w:bottom w:val="single" w:sz="4" w:space="0" w:color="000000"/>
              <w:right w:val="single" w:sz="4" w:space="0" w:color="000000"/>
            </w:tcBorders>
          </w:tcPr>
          <w:p w14:paraId="7B73A8E4" w14:textId="77777777" w:rsidR="00F55AB3" w:rsidRDefault="00F55AB3" w:rsidP="00712829">
            <w:r>
              <w:rPr>
                <w:spacing w:val="-1"/>
                <w:w w:val="95"/>
              </w:rPr>
              <w:t>Closing</w:t>
            </w:r>
            <w:r>
              <w:rPr>
                <w:spacing w:val="-20"/>
                <w:w w:val="95"/>
              </w:rPr>
              <w:t xml:space="preserve"> </w:t>
            </w:r>
            <w:r>
              <w:rPr>
                <w:spacing w:val="-1"/>
                <w:w w:val="95"/>
              </w:rPr>
              <w:t>time</w:t>
            </w:r>
            <w:r>
              <w:t xml:space="preserve"> </w:t>
            </w:r>
          </w:p>
        </w:tc>
        <w:tc>
          <w:tcPr>
            <w:tcW w:w="2615" w:type="pct"/>
            <w:tcBorders>
              <w:top w:val="single" w:sz="4" w:space="0" w:color="000000"/>
              <w:left w:val="single" w:sz="4" w:space="0" w:color="000000"/>
              <w:bottom w:val="single" w:sz="4" w:space="0" w:color="000000"/>
              <w:right w:val="single" w:sz="4" w:space="0" w:color="000000"/>
            </w:tcBorders>
          </w:tcPr>
          <w:p w14:paraId="1F231F40" w14:textId="77777777" w:rsidR="00F55AB3" w:rsidRDefault="00F55AB3" w:rsidP="00712829">
            <w:r>
              <w:rPr>
                <w:w w:val="95"/>
              </w:rPr>
              <w:t>Mixer motor runs for a few seconds and then the</w:t>
            </w:r>
            <w:r>
              <w:rPr>
                <w:spacing w:val="-97"/>
                <w:w w:val="95"/>
              </w:rPr>
              <w:t xml:space="preserve"> </w:t>
            </w:r>
            <w:r>
              <w:t>pump</w:t>
            </w:r>
            <w:r>
              <w:rPr>
                <w:spacing w:val="-9"/>
              </w:rPr>
              <w:t xml:space="preserve"> </w:t>
            </w:r>
            <w:r>
              <w:t xml:space="preserve">stops </w:t>
            </w:r>
          </w:p>
        </w:tc>
      </w:tr>
      <w:tr w:rsidR="00F55AB3" w14:paraId="17474EC1" w14:textId="77777777" w:rsidTr="00F55AB3">
        <w:trPr>
          <w:trHeight w:val="311"/>
        </w:trPr>
        <w:tc>
          <w:tcPr>
            <w:tcW w:w="929" w:type="pct"/>
            <w:vMerge w:val="restart"/>
            <w:tcBorders>
              <w:top w:val="single" w:sz="4" w:space="0" w:color="000000"/>
              <w:left w:val="single" w:sz="4" w:space="0" w:color="000000"/>
              <w:bottom w:val="single" w:sz="4" w:space="0" w:color="000000"/>
              <w:right w:val="single" w:sz="4" w:space="0" w:color="000000"/>
            </w:tcBorders>
          </w:tcPr>
          <w:p w14:paraId="68E72F1D" w14:textId="77777777" w:rsidR="00F55AB3" w:rsidRDefault="00F55AB3" w:rsidP="00712829">
            <w:pPr>
              <w:rPr>
                <w:sz w:val="26"/>
              </w:rPr>
            </w:pPr>
            <w:r>
              <w:rPr>
                <w:sz w:val="26"/>
              </w:rPr>
              <w:lastRenderedPageBreak/>
              <w:t xml:space="preserve"> </w:t>
            </w:r>
          </w:p>
          <w:p w14:paraId="08076705" w14:textId="2F4F67A4" w:rsidR="00F55AB3" w:rsidRDefault="00F55AB3" w:rsidP="00712829">
            <w:proofErr w:type="gramStart"/>
            <w:r>
              <w:t>Espresso</w:t>
            </w:r>
            <w:r w:rsidR="00630ED0">
              <w:t xml:space="preserve"> </w:t>
            </w:r>
            <w:r>
              <w:rPr>
                <w:spacing w:val="-102"/>
              </w:rPr>
              <w:t xml:space="preserve"> </w:t>
            </w:r>
            <w:r>
              <w:t>boilers</w:t>
            </w:r>
            <w:proofErr w:type="gramEnd"/>
            <w:r>
              <w:t xml:space="preserve"> </w:t>
            </w:r>
          </w:p>
        </w:tc>
        <w:tc>
          <w:tcPr>
            <w:tcW w:w="1456" w:type="pct"/>
            <w:tcBorders>
              <w:top w:val="single" w:sz="4" w:space="0" w:color="000000"/>
              <w:left w:val="single" w:sz="4" w:space="0" w:color="000000"/>
              <w:bottom w:val="single" w:sz="4" w:space="0" w:color="000000"/>
              <w:right w:val="single" w:sz="4" w:space="0" w:color="000000"/>
            </w:tcBorders>
          </w:tcPr>
          <w:p w14:paraId="1F07EB7B" w14:textId="77777777" w:rsidR="00F55AB3" w:rsidRDefault="00F55AB3" w:rsidP="00712829">
            <w:r>
              <w:rPr>
                <w:w w:val="95"/>
              </w:rPr>
              <w:t>Gear</w:t>
            </w:r>
            <w:r>
              <w:rPr>
                <w:spacing w:val="-16"/>
                <w:w w:val="95"/>
              </w:rPr>
              <w:t xml:space="preserve"> </w:t>
            </w:r>
            <w:r>
              <w:rPr>
                <w:w w:val="95"/>
              </w:rPr>
              <w:t>pump</w:t>
            </w:r>
            <w:r>
              <w:rPr>
                <w:spacing w:val="-15"/>
                <w:w w:val="95"/>
              </w:rPr>
              <w:t xml:space="preserve"> </w:t>
            </w:r>
            <w:r>
              <w:rPr>
                <w:w w:val="95"/>
              </w:rPr>
              <w:t>speed</w:t>
            </w:r>
            <w:r>
              <w:t xml:space="preserve"> </w:t>
            </w:r>
          </w:p>
        </w:tc>
        <w:tc>
          <w:tcPr>
            <w:tcW w:w="2615" w:type="pct"/>
            <w:tcBorders>
              <w:top w:val="single" w:sz="4" w:space="0" w:color="000000"/>
              <w:left w:val="single" w:sz="4" w:space="0" w:color="000000"/>
              <w:bottom w:val="single" w:sz="4" w:space="0" w:color="000000"/>
              <w:right w:val="single" w:sz="4" w:space="0" w:color="000000"/>
            </w:tcBorders>
          </w:tcPr>
          <w:p w14:paraId="0DE19E29" w14:textId="77777777" w:rsidR="00F55AB3" w:rsidRDefault="00F55AB3" w:rsidP="00712829">
            <w:r>
              <w:rPr>
                <w:w w:val="95"/>
              </w:rPr>
              <w:t>Gear</w:t>
            </w:r>
            <w:r>
              <w:rPr>
                <w:spacing w:val="-16"/>
                <w:w w:val="95"/>
              </w:rPr>
              <w:t xml:space="preserve"> </w:t>
            </w:r>
            <w:r>
              <w:rPr>
                <w:w w:val="95"/>
              </w:rPr>
              <w:t>pump</w:t>
            </w:r>
            <w:r>
              <w:rPr>
                <w:spacing w:val="-15"/>
                <w:w w:val="95"/>
              </w:rPr>
              <w:t xml:space="preserve"> </w:t>
            </w:r>
            <w:r>
              <w:rPr>
                <w:w w:val="95"/>
              </w:rPr>
              <w:t>speed</w:t>
            </w:r>
            <w:r>
              <w:t xml:space="preserve"> </w:t>
            </w:r>
          </w:p>
        </w:tc>
      </w:tr>
      <w:tr w:rsidR="00F55AB3" w14:paraId="327DD603" w14:textId="77777777" w:rsidTr="00F55AB3">
        <w:trPr>
          <w:trHeight w:val="311"/>
        </w:trPr>
        <w:tc>
          <w:tcPr>
            <w:tcW w:w="929" w:type="pct"/>
            <w:vMerge/>
            <w:tcBorders>
              <w:top w:val="nil"/>
              <w:left w:val="single" w:sz="4" w:space="0" w:color="000000"/>
              <w:bottom w:val="single" w:sz="4" w:space="0" w:color="000000"/>
              <w:right w:val="single" w:sz="4" w:space="0" w:color="000000"/>
            </w:tcBorders>
          </w:tcPr>
          <w:p w14:paraId="25A507E0" w14:textId="77777777" w:rsidR="00F55AB3" w:rsidRDefault="00F55AB3" w:rsidP="00712829">
            <w:pPr>
              <w:rPr>
                <w:sz w:val="2"/>
                <w:szCs w:val="2"/>
              </w:rPr>
            </w:pPr>
          </w:p>
        </w:tc>
        <w:tc>
          <w:tcPr>
            <w:tcW w:w="1456" w:type="pct"/>
            <w:tcBorders>
              <w:top w:val="single" w:sz="4" w:space="0" w:color="000000"/>
              <w:left w:val="single" w:sz="4" w:space="0" w:color="000000"/>
              <w:bottom w:val="single" w:sz="4" w:space="0" w:color="000000"/>
              <w:right w:val="single" w:sz="4" w:space="0" w:color="000000"/>
            </w:tcBorders>
          </w:tcPr>
          <w:p w14:paraId="472BD3F9" w14:textId="77777777" w:rsidR="00F55AB3" w:rsidRDefault="00F55AB3" w:rsidP="00712829">
            <w:r>
              <w:rPr>
                <w:spacing w:val="-1"/>
                <w:w w:val="95"/>
              </w:rPr>
              <w:t>Boiler</w:t>
            </w:r>
            <w:r>
              <w:rPr>
                <w:spacing w:val="-20"/>
                <w:w w:val="95"/>
              </w:rPr>
              <w:t xml:space="preserve"> </w:t>
            </w:r>
            <w:r>
              <w:rPr>
                <w:spacing w:val="-1"/>
                <w:w w:val="95"/>
              </w:rPr>
              <w:t>temperature</w:t>
            </w:r>
            <w:r>
              <w:rPr>
                <w:spacing w:val="-20"/>
                <w:w w:val="95"/>
              </w:rPr>
              <w:t xml:space="preserve"> </w:t>
            </w:r>
            <w:r>
              <w:rPr>
                <w:w w:val="95"/>
              </w:rPr>
              <w:t>setting</w:t>
            </w:r>
            <w:r>
              <w:t xml:space="preserve"> </w:t>
            </w:r>
          </w:p>
        </w:tc>
        <w:tc>
          <w:tcPr>
            <w:tcW w:w="2615" w:type="pct"/>
            <w:tcBorders>
              <w:top w:val="single" w:sz="4" w:space="0" w:color="000000"/>
              <w:left w:val="single" w:sz="4" w:space="0" w:color="000000"/>
              <w:bottom w:val="single" w:sz="4" w:space="0" w:color="000000"/>
              <w:right w:val="single" w:sz="4" w:space="0" w:color="000000"/>
            </w:tcBorders>
          </w:tcPr>
          <w:p w14:paraId="776FC8C0" w14:textId="77777777" w:rsidR="00F55AB3" w:rsidRDefault="00F55AB3" w:rsidP="00712829">
            <w:r>
              <w:rPr>
                <w:spacing w:val="-2"/>
                <w:w w:val="95"/>
              </w:rPr>
              <w:t>Boiler</w:t>
            </w:r>
            <w:r>
              <w:rPr>
                <w:spacing w:val="-19"/>
                <w:w w:val="95"/>
              </w:rPr>
              <w:t xml:space="preserve"> </w:t>
            </w:r>
            <w:r>
              <w:rPr>
                <w:spacing w:val="-2"/>
                <w:w w:val="95"/>
              </w:rPr>
              <w:t>temperature</w:t>
            </w:r>
            <w:r>
              <w:t xml:space="preserve"> </w:t>
            </w:r>
          </w:p>
        </w:tc>
      </w:tr>
      <w:tr w:rsidR="00F55AB3" w14:paraId="0CB7CB69" w14:textId="77777777" w:rsidTr="00F55AB3">
        <w:trPr>
          <w:trHeight w:val="566"/>
        </w:trPr>
        <w:tc>
          <w:tcPr>
            <w:tcW w:w="929" w:type="pct"/>
            <w:vMerge/>
            <w:tcBorders>
              <w:top w:val="nil"/>
              <w:left w:val="single" w:sz="4" w:space="0" w:color="000000"/>
              <w:bottom w:val="single" w:sz="4" w:space="0" w:color="000000"/>
              <w:right w:val="single" w:sz="4" w:space="0" w:color="000000"/>
            </w:tcBorders>
          </w:tcPr>
          <w:p w14:paraId="2087FAF9" w14:textId="77777777" w:rsidR="00F55AB3" w:rsidRDefault="00F55AB3" w:rsidP="00712829">
            <w:pPr>
              <w:rPr>
                <w:sz w:val="2"/>
                <w:szCs w:val="2"/>
              </w:rPr>
            </w:pPr>
          </w:p>
        </w:tc>
        <w:tc>
          <w:tcPr>
            <w:tcW w:w="1456" w:type="pct"/>
            <w:tcBorders>
              <w:top w:val="single" w:sz="4" w:space="0" w:color="000000"/>
              <w:left w:val="single" w:sz="4" w:space="0" w:color="000000"/>
              <w:bottom w:val="single" w:sz="4" w:space="0" w:color="000000"/>
              <w:right w:val="single" w:sz="4" w:space="0" w:color="000000"/>
            </w:tcBorders>
          </w:tcPr>
          <w:p w14:paraId="1BB3D9AF" w14:textId="77777777" w:rsidR="00F55AB3" w:rsidRDefault="00F55AB3" w:rsidP="00712829">
            <w:r>
              <w:rPr>
                <w:w w:val="95"/>
              </w:rPr>
              <w:t>First cup boiler rise</w:t>
            </w:r>
            <w:r>
              <w:rPr>
                <w:spacing w:val="-97"/>
                <w:w w:val="95"/>
              </w:rPr>
              <w:t xml:space="preserve"> </w:t>
            </w:r>
            <w:r>
              <w:t xml:space="preserve">temperature </w:t>
            </w:r>
          </w:p>
        </w:tc>
        <w:tc>
          <w:tcPr>
            <w:tcW w:w="2615" w:type="pct"/>
            <w:tcBorders>
              <w:top w:val="single" w:sz="4" w:space="0" w:color="000000"/>
              <w:left w:val="single" w:sz="4" w:space="0" w:color="000000"/>
              <w:bottom w:val="single" w:sz="4" w:space="0" w:color="000000"/>
              <w:right w:val="single" w:sz="4" w:space="0" w:color="000000"/>
            </w:tcBorders>
          </w:tcPr>
          <w:p w14:paraId="5DB2BD07" w14:textId="77777777" w:rsidR="00F55AB3" w:rsidRDefault="00F55AB3" w:rsidP="00712829">
            <w:r>
              <w:rPr>
                <w:w w:val="95"/>
              </w:rPr>
              <w:t>How much the boiler temperature rises to produce</w:t>
            </w:r>
            <w:r>
              <w:rPr>
                <w:spacing w:val="-97"/>
                <w:w w:val="95"/>
              </w:rPr>
              <w:t xml:space="preserve"> </w:t>
            </w:r>
            <w:r>
              <w:t>the</w:t>
            </w:r>
            <w:r>
              <w:rPr>
                <w:spacing w:val="-8"/>
              </w:rPr>
              <w:t xml:space="preserve"> </w:t>
            </w:r>
            <w:r>
              <w:t>first</w:t>
            </w:r>
            <w:r>
              <w:rPr>
                <w:spacing w:val="-7"/>
              </w:rPr>
              <w:t xml:space="preserve"> </w:t>
            </w:r>
            <w:r>
              <w:t xml:space="preserve">drink </w:t>
            </w:r>
          </w:p>
        </w:tc>
      </w:tr>
      <w:tr w:rsidR="00F55AB3" w14:paraId="2D5451EC" w14:textId="77777777" w:rsidTr="00F55AB3">
        <w:trPr>
          <w:trHeight w:val="311"/>
        </w:trPr>
        <w:tc>
          <w:tcPr>
            <w:tcW w:w="929" w:type="pct"/>
            <w:tcBorders>
              <w:top w:val="single" w:sz="4" w:space="0" w:color="000000"/>
              <w:left w:val="single" w:sz="4" w:space="0" w:color="000000"/>
              <w:bottom w:val="single" w:sz="4" w:space="0" w:color="000000"/>
              <w:right w:val="single" w:sz="4" w:space="0" w:color="000000"/>
            </w:tcBorders>
          </w:tcPr>
          <w:p w14:paraId="02033046" w14:textId="77777777" w:rsidR="00F55AB3" w:rsidRDefault="00F55AB3" w:rsidP="00712829">
            <w:r>
              <w:t xml:space="preserve">Grinder </w:t>
            </w:r>
          </w:p>
        </w:tc>
        <w:tc>
          <w:tcPr>
            <w:tcW w:w="1456" w:type="pct"/>
            <w:tcBorders>
              <w:top w:val="single" w:sz="4" w:space="0" w:color="000000"/>
              <w:left w:val="single" w:sz="4" w:space="0" w:color="000000"/>
              <w:bottom w:val="single" w:sz="4" w:space="0" w:color="000000"/>
              <w:right w:val="single" w:sz="4" w:space="0" w:color="000000"/>
            </w:tcBorders>
          </w:tcPr>
          <w:p w14:paraId="4F5F9896" w14:textId="77777777" w:rsidR="00F55AB3" w:rsidRDefault="00F55AB3" w:rsidP="00712829">
            <w:r>
              <w:rPr>
                <w:spacing w:val="-1"/>
                <w:w w:val="95"/>
              </w:rPr>
              <w:t>Test</w:t>
            </w:r>
            <w:r>
              <w:rPr>
                <w:spacing w:val="-19"/>
                <w:w w:val="95"/>
              </w:rPr>
              <w:t xml:space="preserve"> </w:t>
            </w:r>
            <w:r>
              <w:rPr>
                <w:spacing w:val="-1"/>
                <w:w w:val="95"/>
              </w:rPr>
              <w:t>powder</w:t>
            </w:r>
            <w:r>
              <w:rPr>
                <w:spacing w:val="-18"/>
                <w:w w:val="95"/>
              </w:rPr>
              <w:t xml:space="preserve"> </w:t>
            </w:r>
            <w:r>
              <w:rPr>
                <w:spacing w:val="-1"/>
                <w:w w:val="95"/>
              </w:rPr>
              <w:t>volume</w:t>
            </w:r>
            <w:r>
              <w:t xml:space="preserve"> </w:t>
            </w:r>
          </w:p>
        </w:tc>
        <w:tc>
          <w:tcPr>
            <w:tcW w:w="2615" w:type="pct"/>
            <w:tcBorders>
              <w:top w:val="single" w:sz="4" w:space="0" w:color="000000"/>
              <w:left w:val="single" w:sz="4" w:space="0" w:color="000000"/>
              <w:bottom w:val="single" w:sz="4" w:space="0" w:color="000000"/>
              <w:right w:val="single" w:sz="4" w:space="0" w:color="000000"/>
            </w:tcBorders>
          </w:tcPr>
          <w:p w14:paraId="216DA450" w14:textId="77777777" w:rsidR="00F55AB3" w:rsidRDefault="00F55AB3" w:rsidP="00712829">
            <w:r>
              <w:rPr>
                <w:w w:val="95"/>
              </w:rPr>
              <w:t>Total</w:t>
            </w:r>
            <w:r>
              <w:rPr>
                <w:spacing w:val="-16"/>
                <w:w w:val="95"/>
              </w:rPr>
              <w:t xml:space="preserve"> </w:t>
            </w:r>
            <w:r>
              <w:rPr>
                <w:w w:val="95"/>
              </w:rPr>
              <w:t>amount</w:t>
            </w:r>
            <w:r>
              <w:rPr>
                <w:spacing w:val="-16"/>
                <w:w w:val="95"/>
              </w:rPr>
              <w:t xml:space="preserve"> </w:t>
            </w:r>
            <w:r>
              <w:rPr>
                <w:w w:val="95"/>
              </w:rPr>
              <w:t>of</w:t>
            </w:r>
            <w:r>
              <w:rPr>
                <w:spacing w:val="-15"/>
                <w:w w:val="95"/>
              </w:rPr>
              <w:t xml:space="preserve"> </w:t>
            </w:r>
            <w:r>
              <w:rPr>
                <w:w w:val="95"/>
              </w:rPr>
              <w:t>test</w:t>
            </w:r>
            <w:r>
              <w:rPr>
                <w:spacing w:val="-16"/>
                <w:w w:val="95"/>
              </w:rPr>
              <w:t xml:space="preserve"> </w:t>
            </w:r>
            <w:r>
              <w:rPr>
                <w:w w:val="95"/>
              </w:rPr>
              <w:t>powder</w:t>
            </w:r>
            <w:r>
              <w:t xml:space="preserve"> </w:t>
            </w:r>
          </w:p>
        </w:tc>
      </w:tr>
      <w:tr w:rsidR="00F55AB3" w14:paraId="1B358231" w14:textId="77777777" w:rsidTr="00F55AB3">
        <w:trPr>
          <w:trHeight w:val="311"/>
        </w:trPr>
        <w:tc>
          <w:tcPr>
            <w:tcW w:w="929" w:type="pct"/>
            <w:tcBorders>
              <w:top w:val="single" w:sz="4" w:space="0" w:color="000000"/>
              <w:left w:val="single" w:sz="4" w:space="0" w:color="000000"/>
              <w:bottom w:val="single" w:sz="4" w:space="0" w:color="000000"/>
              <w:right w:val="single" w:sz="4" w:space="0" w:color="000000"/>
            </w:tcBorders>
          </w:tcPr>
          <w:p w14:paraId="16D79E95" w14:textId="77777777" w:rsidR="00F55AB3" w:rsidRDefault="00F55AB3" w:rsidP="00712829">
            <w:r>
              <w:rPr>
                <w:spacing w:val="-5"/>
              </w:rPr>
              <w:t>Valve</w:t>
            </w:r>
            <w:r>
              <w:rPr>
                <w:spacing w:val="-22"/>
              </w:rPr>
              <w:t xml:space="preserve"> </w:t>
            </w:r>
            <w:r>
              <w:rPr>
                <w:spacing w:val="-5"/>
              </w:rPr>
              <w:t>sets</w:t>
            </w:r>
            <w:r>
              <w:t xml:space="preserve"> </w:t>
            </w:r>
          </w:p>
        </w:tc>
        <w:tc>
          <w:tcPr>
            <w:tcW w:w="1456" w:type="pct"/>
            <w:tcBorders>
              <w:top w:val="single" w:sz="4" w:space="0" w:color="000000"/>
              <w:left w:val="single" w:sz="4" w:space="0" w:color="000000"/>
              <w:bottom w:val="single" w:sz="4" w:space="0" w:color="000000"/>
              <w:right w:val="single" w:sz="4" w:space="0" w:color="000000"/>
            </w:tcBorders>
          </w:tcPr>
          <w:p w14:paraId="68EB776B" w14:textId="77777777" w:rsidR="00F55AB3" w:rsidRDefault="00F55AB3" w:rsidP="00712829">
            <w:r>
              <w:rPr>
                <w:spacing w:val="-2"/>
                <w:w w:val="95"/>
              </w:rPr>
              <w:t>Closure</w:t>
            </w:r>
            <w:r>
              <w:rPr>
                <w:spacing w:val="-18"/>
                <w:w w:val="95"/>
              </w:rPr>
              <w:t xml:space="preserve"> </w:t>
            </w:r>
            <w:r>
              <w:rPr>
                <w:spacing w:val="-1"/>
                <w:w w:val="95"/>
              </w:rPr>
              <w:t>delay</w:t>
            </w:r>
            <w:r>
              <w:t xml:space="preserve"> </w:t>
            </w:r>
          </w:p>
        </w:tc>
        <w:tc>
          <w:tcPr>
            <w:tcW w:w="2615" w:type="pct"/>
            <w:tcBorders>
              <w:top w:val="single" w:sz="4" w:space="0" w:color="000000"/>
              <w:left w:val="single" w:sz="4" w:space="0" w:color="000000"/>
              <w:bottom w:val="single" w:sz="4" w:space="0" w:color="000000"/>
              <w:right w:val="single" w:sz="4" w:space="0" w:color="000000"/>
            </w:tcBorders>
          </w:tcPr>
          <w:p w14:paraId="2C51340A" w14:textId="77777777" w:rsidR="00F55AB3" w:rsidRDefault="00F55AB3" w:rsidP="00712829">
            <w:r>
              <w:rPr>
                <w:w w:val="95"/>
              </w:rPr>
              <w:t>Valve</w:t>
            </w:r>
            <w:r>
              <w:rPr>
                <w:spacing w:val="-18"/>
                <w:w w:val="95"/>
              </w:rPr>
              <w:t xml:space="preserve"> </w:t>
            </w:r>
            <w:r>
              <w:rPr>
                <w:w w:val="95"/>
              </w:rPr>
              <w:t>closing</w:t>
            </w:r>
            <w:r>
              <w:rPr>
                <w:spacing w:val="-17"/>
                <w:w w:val="95"/>
              </w:rPr>
              <w:t xml:space="preserve"> </w:t>
            </w:r>
            <w:r>
              <w:rPr>
                <w:w w:val="95"/>
              </w:rPr>
              <w:t>delay</w:t>
            </w:r>
            <w:r>
              <w:rPr>
                <w:spacing w:val="-18"/>
                <w:w w:val="95"/>
              </w:rPr>
              <w:t xml:space="preserve"> </w:t>
            </w:r>
            <w:r>
              <w:rPr>
                <w:w w:val="95"/>
              </w:rPr>
              <w:t>time</w:t>
            </w:r>
            <w:r>
              <w:t xml:space="preserve"> </w:t>
            </w:r>
          </w:p>
        </w:tc>
      </w:tr>
      <w:tr w:rsidR="00F55AB3" w14:paraId="31581B4C" w14:textId="77777777" w:rsidTr="00F55AB3">
        <w:trPr>
          <w:trHeight w:val="624"/>
        </w:trPr>
        <w:tc>
          <w:tcPr>
            <w:tcW w:w="929" w:type="pct"/>
            <w:vMerge w:val="restart"/>
            <w:tcBorders>
              <w:top w:val="single" w:sz="4" w:space="0" w:color="000000"/>
              <w:left w:val="single" w:sz="4" w:space="0" w:color="000000"/>
              <w:bottom w:val="single" w:sz="4" w:space="0" w:color="000000"/>
              <w:right w:val="single" w:sz="4" w:space="0" w:color="000000"/>
            </w:tcBorders>
          </w:tcPr>
          <w:p w14:paraId="6ED05C94" w14:textId="77777777" w:rsidR="00F55AB3" w:rsidRDefault="00F55AB3" w:rsidP="00712829">
            <w:pPr>
              <w:rPr>
                <w:sz w:val="20"/>
              </w:rPr>
            </w:pPr>
            <w:r>
              <w:rPr>
                <w:sz w:val="20"/>
              </w:rPr>
              <w:t xml:space="preserve"> </w:t>
            </w:r>
          </w:p>
          <w:p w14:paraId="4A7C7E3F" w14:textId="77777777" w:rsidR="00F55AB3" w:rsidRDefault="00F55AB3" w:rsidP="00712829">
            <w:pPr>
              <w:rPr>
                <w:sz w:val="18"/>
              </w:rPr>
            </w:pPr>
            <w:r>
              <w:rPr>
                <w:sz w:val="18"/>
              </w:rPr>
              <w:t xml:space="preserve"> </w:t>
            </w:r>
          </w:p>
          <w:p w14:paraId="250400B1" w14:textId="77777777" w:rsidR="00F55AB3" w:rsidRDefault="00F55AB3" w:rsidP="00712829">
            <w:r>
              <w:t>Cup</w:t>
            </w:r>
            <w:r>
              <w:rPr>
                <w:spacing w:val="1"/>
              </w:rPr>
              <w:t xml:space="preserve"> </w:t>
            </w:r>
            <w:r>
              <w:rPr>
                <w:spacing w:val="-2"/>
              </w:rPr>
              <w:t>dispenser</w:t>
            </w:r>
            <w:r>
              <w:t xml:space="preserve"> </w:t>
            </w:r>
          </w:p>
        </w:tc>
        <w:tc>
          <w:tcPr>
            <w:tcW w:w="1456" w:type="pct"/>
            <w:tcBorders>
              <w:top w:val="single" w:sz="4" w:space="0" w:color="000000"/>
              <w:left w:val="single" w:sz="4" w:space="0" w:color="000000"/>
              <w:bottom w:val="single" w:sz="4" w:space="0" w:color="000000"/>
              <w:right w:val="single" w:sz="4" w:space="0" w:color="000000"/>
            </w:tcBorders>
          </w:tcPr>
          <w:p w14:paraId="259B5CEB" w14:textId="77777777" w:rsidR="00F55AB3" w:rsidRDefault="00F55AB3" w:rsidP="00712829">
            <w:r>
              <w:rPr>
                <w:w w:val="95"/>
              </w:rPr>
              <w:t>Cup</w:t>
            </w:r>
            <w:r>
              <w:rPr>
                <w:spacing w:val="-14"/>
                <w:w w:val="95"/>
              </w:rPr>
              <w:t xml:space="preserve"> </w:t>
            </w:r>
            <w:r>
              <w:rPr>
                <w:w w:val="95"/>
              </w:rPr>
              <w:t>dispenser</w:t>
            </w:r>
            <w:r>
              <w:rPr>
                <w:spacing w:val="-14"/>
                <w:w w:val="95"/>
              </w:rPr>
              <w:t xml:space="preserve"> </w:t>
            </w:r>
            <w:r>
              <w:rPr>
                <w:w w:val="95"/>
              </w:rPr>
              <w:t>motor</w:t>
            </w:r>
            <w:r>
              <w:rPr>
                <w:spacing w:val="-18"/>
                <w:w w:val="95"/>
              </w:rPr>
              <w:t xml:space="preserve"> </w:t>
            </w:r>
            <w:r>
              <w:rPr>
                <w:w w:val="95"/>
              </w:rPr>
              <w:t>speed</w:t>
            </w:r>
            <w:r>
              <w:t xml:space="preserve"> </w:t>
            </w:r>
          </w:p>
        </w:tc>
        <w:tc>
          <w:tcPr>
            <w:tcW w:w="2615" w:type="pct"/>
            <w:tcBorders>
              <w:top w:val="single" w:sz="4" w:space="0" w:color="000000"/>
              <w:left w:val="single" w:sz="4" w:space="0" w:color="000000"/>
              <w:bottom w:val="single" w:sz="4" w:space="0" w:color="000000"/>
              <w:right w:val="single" w:sz="4" w:space="0" w:color="000000"/>
            </w:tcBorders>
          </w:tcPr>
          <w:p w14:paraId="54487C4F" w14:textId="77777777" w:rsidR="00F55AB3" w:rsidRDefault="00F55AB3" w:rsidP="00712829">
            <w:r>
              <w:rPr>
                <w:w w:val="95"/>
              </w:rPr>
              <w:t>Cup</w:t>
            </w:r>
            <w:r>
              <w:rPr>
                <w:spacing w:val="-3"/>
                <w:w w:val="95"/>
              </w:rPr>
              <w:t xml:space="preserve"> </w:t>
            </w:r>
            <w:r>
              <w:rPr>
                <w:w w:val="95"/>
              </w:rPr>
              <w:t>dispenser</w:t>
            </w:r>
            <w:r>
              <w:rPr>
                <w:spacing w:val="-4"/>
                <w:w w:val="95"/>
              </w:rPr>
              <w:t xml:space="preserve"> </w:t>
            </w:r>
            <w:r>
              <w:rPr>
                <w:w w:val="95"/>
              </w:rPr>
              <w:t>motor</w:t>
            </w:r>
            <w:r>
              <w:rPr>
                <w:spacing w:val="-5"/>
                <w:w w:val="95"/>
              </w:rPr>
              <w:t xml:space="preserve"> </w:t>
            </w:r>
            <w:r>
              <w:rPr>
                <w:w w:val="95"/>
              </w:rPr>
              <w:t>speed.</w:t>
            </w:r>
          </w:p>
          <w:p w14:paraId="7BD5D3D6" w14:textId="77777777" w:rsidR="00F55AB3" w:rsidRDefault="00F55AB3" w:rsidP="00712829">
            <w:r>
              <w:t>Default:40</w:t>
            </w:r>
          </w:p>
        </w:tc>
      </w:tr>
      <w:tr w:rsidR="00F55AB3" w14:paraId="59018646" w14:textId="77777777" w:rsidTr="00F55AB3">
        <w:trPr>
          <w:trHeight w:val="622"/>
        </w:trPr>
        <w:tc>
          <w:tcPr>
            <w:tcW w:w="929" w:type="pct"/>
            <w:vMerge/>
            <w:tcBorders>
              <w:top w:val="nil"/>
              <w:left w:val="single" w:sz="4" w:space="0" w:color="000000"/>
              <w:bottom w:val="single" w:sz="4" w:space="0" w:color="000000"/>
              <w:right w:val="single" w:sz="4" w:space="0" w:color="000000"/>
            </w:tcBorders>
          </w:tcPr>
          <w:p w14:paraId="1C1C093B" w14:textId="77777777" w:rsidR="00F55AB3" w:rsidRDefault="00F55AB3" w:rsidP="00712829">
            <w:pPr>
              <w:rPr>
                <w:sz w:val="2"/>
                <w:szCs w:val="2"/>
              </w:rPr>
            </w:pPr>
          </w:p>
        </w:tc>
        <w:tc>
          <w:tcPr>
            <w:tcW w:w="1456" w:type="pct"/>
            <w:tcBorders>
              <w:top w:val="single" w:sz="4" w:space="0" w:color="000000"/>
              <w:left w:val="single" w:sz="4" w:space="0" w:color="000000"/>
              <w:bottom w:val="single" w:sz="4" w:space="0" w:color="000000"/>
              <w:right w:val="single" w:sz="4" w:space="0" w:color="000000"/>
            </w:tcBorders>
          </w:tcPr>
          <w:p w14:paraId="7A9ACF02" w14:textId="77777777" w:rsidR="00F55AB3" w:rsidRDefault="00F55AB3" w:rsidP="00712829">
            <w:r>
              <w:rPr>
                <w:w w:val="95"/>
              </w:rPr>
              <w:t>Roller</w:t>
            </w:r>
            <w:r>
              <w:rPr>
                <w:spacing w:val="-19"/>
                <w:w w:val="95"/>
              </w:rPr>
              <w:t xml:space="preserve"> </w:t>
            </w:r>
            <w:r>
              <w:rPr>
                <w:w w:val="95"/>
              </w:rPr>
              <w:t>motor</w:t>
            </w:r>
            <w:r>
              <w:rPr>
                <w:spacing w:val="-18"/>
                <w:w w:val="95"/>
              </w:rPr>
              <w:t xml:space="preserve"> </w:t>
            </w:r>
            <w:r>
              <w:rPr>
                <w:w w:val="95"/>
              </w:rPr>
              <w:t>speed</w:t>
            </w:r>
            <w:r>
              <w:t xml:space="preserve"> </w:t>
            </w:r>
          </w:p>
        </w:tc>
        <w:tc>
          <w:tcPr>
            <w:tcW w:w="2615" w:type="pct"/>
            <w:tcBorders>
              <w:top w:val="single" w:sz="4" w:space="0" w:color="000000"/>
              <w:left w:val="single" w:sz="4" w:space="0" w:color="000000"/>
              <w:bottom w:val="single" w:sz="4" w:space="0" w:color="000000"/>
              <w:right w:val="single" w:sz="4" w:space="0" w:color="000000"/>
            </w:tcBorders>
          </w:tcPr>
          <w:p w14:paraId="200470DF" w14:textId="77777777" w:rsidR="00F55AB3" w:rsidRDefault="00F55AB3" w:rsidP="00712829">
            <w:r>
              <w:rPr>
                <w:w w:val="95"/>
              </w:rPr>
              <w:t>Roller</w:t>
            </w:r>
            <w:r>
              <w:rPr>
                <w:spacing w:val="-19"/>
                <w:w w:val="95"/>
              </w:rPr>
              <w:t xml:space="preserve"> </w:t>
            </w:r>
            <w:r>
              <w:rPr>
                <w:w w:val="95"/>
              </w:rPr>
              <w:t>motor</w:t>
            </w:r>
            <w:r>
              <w:rPr>
                <w:spacing w:val="-18"/>
                <w:w w:val="95"/>
              </w:rPr>
              <w:t xml:space="preserve"> </w:t>
            </w:r>
            <w:r>
              <w:rPr>
                <w:w w:val="95"/>
              </w:rPr>
              <w:t>speed</w:t>
            </w:r>
            <w:r>
              <w:t xml:space="preserve"> </w:t>
            </w:r>
          </w:p>
          <w:p w14:paraId="656AD946" w14:textId="77777777" w:rsidR="00F55AB3" w:rsidRDefault="00F55AB3" w:rsidP="00712829">
            <w:r>
              <w:t>Default:25</w:t>
            </w:r>
          </w:p>
        </w:tc>
      </w:tr>
      <w:tr w:rsidR="00F55AB3" w14:paraId="75266A4F" w14:textId="77777777" w:rsidTr="00F55AB3">
        <w:trPr>
          <w:trHeight w:val="623"/>
        </w:trPr>
        <w:tc>
          <w:tcPr>
            <w:tcW w:w="929" w:type="pct"/>
            <w:tcBorders>
              <w:top w:val="single" w:sz="4" w:space="0" w:color="000000"/>
              <w:left w:val="single" w:sz="4" w:space="0" w:color="000000"/>
              <w:bottom w:val="single" w:sz="4" w:space="0" w:color="000000"/>
              <w:right w:val="single" w:sz="4" w:space="0" w:color="000000"/>
            </w:tcBorders>
          </w:tcPr>
          <w:p w14:paraId="2A89093E" w14:textId="77777777" w:rsidR="00F55AB3" w:rsidRDefault="00F55AB3" w:rsidP="00712829">
            <w:r>
              <w:rPr>
                <w:spacing w:val="-7"/>
              </w:rPr>
              <w:t>Cup</w:t>
            </w:r>
            <w:r>
              <w:rPr>
                <w:spacing w:val="-18"/>
              </w:rPr>
              <w:t xml:space="preserve"> </w:t>
            </w:r>
            <w:r>
              <w:rPr>
                <w:spacing w:val="-7"/>
              </w:rPr>
              <w:t>holder</w:t>
            </w:r>
            <w:r>
              <w:t xml:space="preserve"> </w:t>
            </w:r>
          </w:p>
        </w:tc>
        <w:tc>
          <w:tcPr>
            <w:tcW w:w="1456" w:type="pct"/>
            <w:tcBorders>
              <w:top w:val="single" w:sz="4" w:space="0" w:color="000000"/>
              <w:left w:val="single" w:sz="4" w:space="0" w:color="000000"/>
              <w:bottom w:val="single" w:sz="4" w:space="0" w:color="000000"/>
              <w:right w:val="single" w:sz="4" w:space="0" w:color="000000"/>
            </w:tcBorders>
          </w:tcPr>
          <w:p w14:paraId="663452E2" w14:textId="77777777" w:rsidR="00F55AB3" w:rsidRDefault="00F55AB3" w:rsidP="00712829">
            <w:r>
              <w:rPr>
                <w:spacing w:val="-2"/>
                <w:w w:val="95"/>
              </w:rPr>
              <w:t>Receiving</w:t>
            </w:r>
            <w:r>
              <w:rPr>
                <w:spacing w:val="-19"/>
                <w:w w:val="95"/>
              </w:rPr>
              <w:t xml:space="preserve"> </w:t>
            </w:r>
            <w:r>
              <w:rPr>
                <w:spacing w:val="-1"/>
                <w:w w:val="95"/>
              </w:rPr>
              <w:t>speed</w:t>
            </w:r>
            <w:r>
              <w:t xml:space="preserve"> </w:t>
            </w:r>
          </w:p>
        </w:tc>
        <w:tc>
          <w:tcPr>
            <w:tcW w:w="2615" w:type="pct"/>
            <w:tcBorders>
              <w:top w:val="single" w:sz="4" w:space="0" w:color="000000"/>
              <w:left w:val="single" w:sz="4" w:space="0" w:color="000000"/>
              <w:bottom w:val="single" w:sz="4" w:space="0" w:color="000000"/>
              <w:right w:val="single" w:sz="4" w:space="0" w:color="000000"/>
            </w:tcBorders>
          </w:tcPr>
          <w:p w14:paraId="005C8D42" w14:textId="77777777" w:rsidR="00F55AB3" w:rsidRDefault="00F55AB3" w:rsidP="00712829">
            <w:r>
              <w:rPr>
                <w:w w:val="95"/>
              </w:rPr>
              <w:t>Cup</w:t>
            </w:r>
            <w:r>
              <w:rPr>
                <w:spacing w:val="-16"/>
                <w:w w:val="95"/>
              </w:rPr>
              <w:t xml:space="preserve"> </w:t>
            </w:r>
            <w:r>
              <w:rPr>
                <w:w w:val="95"/>
              </w:rPr>
              <w:t>motor</w:t>
            </w:r>
            <w:r>
              <w:rPr>
                <w:spacing w:val="-15"/>
                <w:w w:val="95"/>
              </w:rPr>
              <w:t xml:space="preserve"> </w:t>
            </w:r>
            <w:r>
              <w:rPr>
                <w:w w:val="95"/>
              </w:rPr>
              <w:t>speed</w:t>
            </w:r>
            <w:r>
              <w:t xml:space="preserve"> </w:t>
            </w:r>
          </w:p>
          <w:p w14:paraId="79A3D8B1" w14:textId="77777777" w:rsidR="00F55AB3" w:rsidRDefault="00F55AB3" w:rsidP="00712829">
            <w:r>
              <w:t>Default:30</w:t>
            </w:r>
          </w:p>
        </w:tc>
      </w:tr>
    </w:tbl>
    <w:p w14:paraId="7A7E992D" w14:textId="77777777" w:rsidR="007E1DFD" w:rsidRDefault="007E1DFD" w:rsidP="00712829">
      <w:pPr>
        <w:rPr>
          <w:sz w:val="20"/>
        </w:rPr>
      </w:pPr>
    </w:p>
    <w:p w14:paraId="1A8D8F32" w14:textId="26CFCDE3" w:rsidR="00C85ABD" w:rsidRPr="004866D0" w:rsidRDefault="00961E4D" w:rsidP="00712829">
      <w:pPr>
        <w:rPr>
          <w:sz w:val="28"/>
        </w:rPr>
      </w:pPr>
      <w:r>
        <w:rPr>
          <w:sz w:val="28"/>
        </w:rPr>
        <w:t xml:space="preserve">Testing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18"/>
        <w:gridCol w:w="1694"/>
        <w:gridCol w:w="2998"/>
        <w:gridCol w:w="5381"/>
        <w:gridCol w:w="294"/>
      </w:tblGrid>
      <w:tr w:rsidR="00C85ABD" w14:paraId="07C44EDD" w14:textId="77777777" w:rsidTr="00F55AB3">
        <w:trPr>
          <w:gridAfter w:val="1"/>
          <w:wAfter w:w="139" w:type="pct"/>
          <w:trHeight w:val="564"/>
        </w:trPr>
        <w:tc>
          <w:tcPr>
            <w:tcW w:w="903" w:type="pct"/>
            <w:gridSpan w:val="2"/>
          </w:tcPr>
          <w:p w14:paraId="43BB2EFB" w14:textId="77777777" w:rsidR="00C85ABD" w:rsidRDefault="00961E4D" w:rsidP="00712829">
            <w:r>
              <w:rPr>
                <w:w w:val="95"/>
              </w:rPr>
              <w:t>Part</w:t>
            </w:r>
            <w:r>
              <w:rPr>
                <w:spacing w:val="-12"/>
                <w:w w:val="95"/>
              </w:rPr>
              <w:t xml:space="preserve"> </w:t>
            </w:r>
            <w:r>
              <w:rPr>
                <w:w w:val="95"/>
              </w:rPr>
              <w:t>Type</w:t>
            </w:r>
            <w:r>
              <w:t xml:space="preserve"> </w:t>
            </w:r>
          </w:p>
        </w:tc>
        <w:tc>
          <w:tcPr>
            <w:tcW w:w="1416" w:type="pct"/>
          </w:tcPr>
          <w:p w14:paraId="7F062766" w14:textId="77777777" w:rsidR="00C85ABD" w:rsidRDefault="00961E4D" w:rsidP="00712829">
            <w:r>
              <w:t xml:space="preserve">Testing </w:t>
            </w:r>
          </w:p>
        </w:tc>
        <w:tc>
          <w:tcPr>
            <w:tcW w:w="2542" w:type="pct"/>
          </w:tcPr>
          <w:p w14:paraId="2A227A8D" w14:textId="77777777" w:rsidR="00C85ABD" w:rsidRDefault="00961E4D" w:rsidP="00712829">
            <w:r>
              <w:t>Rema</w:t>
            </w:r>
            <w:r>
              <w:rPr>
                <w:spacing w:val="-102"/>
              </w:rPr>
              <w:t xml:space="preserve"> </w:t>
            </w:r>
            <w:proofErr w:type="spellStart"/>
            <w:r>
              <w:t>rks</w:t>
            </w:r>
            <w:proofErr w:type="spellEnd"/>
            <w:r>
              <w:t xml:space="preserve"> </w:t>
            </w:r>
          </w:p>
        </w:tc>
      </w:tr>
      <w:tr w:rsidR="00C85ABD" w14:paraId="73FED610" w14:textId="77777777" w:rsidTr="004866D0">
        <w:trPr>
          <w:gridAfter w:val="1"/>
          <w:wAfter w:w="139" w:type="pct"/>
          <w:trHeight w:val="311"/>
        </w:trPr>
        <w:tc>
          <w:tcPr>
            <w:tcW w:w="103" w:type="pct"/>
            <w:vMerge w:val="restart"/>
            <w:tcBorders>
              <w:right w:val="nil"/>
            </w:tcBorders>
          </w:tcPr>
          <w:p w14:paraId="11122D62" w14:textId="77777777" w:rsidR="00C85ABD" w:rsidRDefault="00961E4D" w:rsidP="00712829">
            <w:pPr>
              <w:rPr>
                <w:sz w:val="20"/>
              </w:rPr>
            </w:pPr>
            <w:r>
              <w:rPr>
                <w:sz w:val="20"/>
              </w:rPr>
              <w:t xml:space="preserve"> </w:t>
            </w:r>
          </w:p>
          <w:p w14:paraId="0163CBD1" w14:textId="77777777" w:rsidR="00C85ABD" w:rsidRDefault="00961E4D" w:rsidP="00712829">
            <w:pPr>
              <w:rPr>
                <w:sz w:val="20"/>
              </w:rPr>
            </w:pPr>
            <w:r>
              <w:rPr>
                <w:sz w:val="20"/>
              </w:rPr>
              <w:t xml:space="preserve"> </w:t>
            </w:r>
          </w:p>
        </w:tc>
        <w:tc>
          <w:tcPr>
            <w:tcW w:w="800" w:type="pct"/>
            <w:vMerge w:val="restart"/>
            <w:tcBorders>
              <w:left w:val="nil"/>
            </w:tcBorders>
          </w:tcPr>
          <w:p w14:paraId="6C8EC1C7" w14:textId="77777777" w:rsidR="00C85ABD" w:rsidRDefault="00C85ABD" w:rsidP="00712829">
            <w:pPr>
              <w:rPr>
                <w:sz w:val="20"/>
              </w:rPr>
            </w:pPr>
          </w:p>
          <w:p w14:paraId="3BACD99E" w14:textId="77777777" w:rsidR="00C85ABD" w:rsidRDefault="00C85ABD" w:rsidP="00712829">
            <w:pPr>
              <w:rPr>
                <w:sz w:val="20"/>
              </w:rPr>
            </w:pPr>
          </w:p>
          <w:p w14:paraId="71255E2F" w14:textId="418CBFD3" w:rsidR="00C85ABD" w:rsidRDefault="00581CE5" w:rsidP="00712829">
            <w:r w:rsidRPr="00581CE5">
              <w:t>Cannister</w:t>
            </w:r>
          </w:p>
        </w:tc>
        <w:tc>
          <w:tcPr>
            <w:tcW w:w="1416" w:type="pct"/>
          </w:tcPr>
          <w:p w14:paraId="419B1E78" w14:textId="77777777" w:rsidR="00C85ABD" w:rsidRDefault="00961E4D" w:rsidP="00712829">
            <w:r>
              <w:rPr>
                <w:w w:val="95"/>
              </w:rPr>
              <w:t>Test</w:t>
            </w:r>
            <w:r>
              <w:rPr>
                <w:spacing w:val="-19"/>
                <w:w w:val="95"/>
              </w:rPr>
              <w:t xml:space="preserve"> </w:t>
            </w:r>
            <w:r>
              <w:rPr>
                <w:w w:val="95"/>
              </w:rPr>
              <w:t>sample</w:t>
            </w:r>
            <w:r>
              <w:rPr>
                <w:spacing w:val="-18"/>
                <w:w w:val="95"/>
              </w:rPr>
              <w:t xml:space="preserve"> </w:t>
            </w:r>
            <w:r>
              <w:rPr>
                <w:w w:val="95"/>
              </w:rPr>
              <w:t>powder</w:t>
            </w:r>
            <w:r>
              <w:rPr>
                <w:spacing w:val="-18"/>
                <w:w w:val="95"/>
              </w:rPr>
              <w:t xml:space="preserve"> </w:t>
            </w:r>
            <w:r>
              <w:rPr>
                <w:w w:val="95"/>
              </w:rPr>
              <w:t>volume</w:t>
            </w:r>
            <w:r>
              <w:t xml:space="preserve"> </w:t>
            </w:r>
          </w:p>
        </w:tc>
        <w:tc>
          <w:tcPr>
            <w:tcW w:w="2542" w:type="pct"/>
          </w:tcPr>
          <w:p w14:paraId="76ECC2EC" w14:textId="77777777" w:rsidR="00C85ABD" w:rsidRDefault="00961E4D" w:rsidP="00712829">
            <w:r>
              <w:rPr>
                <w:w w:val="95"/>
              </w:rPr>
              <w:t>Set</w:t>
            </w:r>
            <w:r>
              <w:rPr>
                <w:spacing w:val="-14"/>
                <w:w w:val="95"/>
              </w:rPr>
              <w:t xml:space="preserve"> </w:t>
            </w:r>
            <w:r>
              <w:rPr>
                <w:w w:val="95"/>
              </w:rPr>
              <w:t>the</w:t>
            </w:r>
            <w:r>
              <w:rPr>
                <w:spacing w:val="-13"/>
                <w:w w:val="95"/>
              </w:rPr>
              <w:t xml:space="preserve"> </w:t>
            </w:r>
            <w:r>
              <w:rPr>
                <w:w w:val="95"/>
              </w:rPr>
              <w:t>amount</w:t>
            </w:r>
            <w:r>
              <w:rPr>
                <w:spacing w:val="-14"/>
                <w:w w:val="95"/>
              </w:rPr>
              <w:t xml:space="preserve"> </w:t>
            </w:r>
            <w:r>
              <w:rPr>
                <w:w w:val="95"/>
              </w:rPr>
              <w:t>of</w:t>
            </w:r>
            <w:r>
              <w:rPr>
                <w:spacing w:val="-13"/>
                <w:w w:val="95"/>
              </w:rPr>
              <w:t xml:space="preserve"> </w:t>
            </w:r>
            <w:r>
              <w:rPr>
                <w:w w:val="95"/>
              </w:rPr>
              <w:t>powder</w:t>
            </w:r>
            <w:r>
              <w:rPr>
                <w:spacing w:val="-14"/>
                <w:w w:val="95"/>
              </w:rPr>
              <w:t xml:space="preserve"> </w:t>
            </w:r>
            <w:r>
              <w:rPr>
                <w:w w:val="95"/>
              </w:rPr>
              <w:t>in</w:t>
            </w:r>
            <w:r>
              <w:rPr>
                <w:spacing w:val="-13"/>
                <w:w w:val="95"/>
              </w:rPr>
              <w:t xml:space="preserve"> </w:t>
            </w:r>
            <w:r>
              <w:rPr>
                <w:w w:val="95"/>
              </w:rPr>
              <w:t>the</w:t>
            </w:r>
            <w:r>
              <w:rPr>
                <w:spacing w:val="-13"/>
                <w:w w:val="95"/>
              </w:rPr>
              <w:t xml:space="preserve"> </w:t>
            </w:r>
            <w:r>
              <w:rPr>
                <w:w w:val="95"/>
              </w:rPr>
              <w:t>"Dose"</w:t>
            </w:r>
            <w:r>
              <w:rPr>
                <w:spacing w:val="-12"/>
                <w:w w:val="95"/>
              </w:rPr>
              <w:t xml:space="preserve"> </w:t>
            </w:r>
            <w:r>
              <w:rPr>
                <w:w w:val="95"/>
              </w:rPr>
              <w:t>dispenser</w:t>
            </w:r>
            <w:r>
              <w:t xml:space="preserve"> </w:t>
            </w:r>
          </w:p>
        </w:tc>
      </w:tr>
      <w:tr w:rsidR="00C85ABD" w14:paraId="1A8F948D" w14:textId="77777777" w:rsidTr="004866D0">
        <w:trPr>
          <w:gridAfter w:val="1"/>
          <w:wAfter w:w="139" w:type="pct"/>
          <w:trHeight w:val="311"/>
        </w:trPr>
        <w:tc>
          <w:tcPr>
            <w:tcW w:w="103" w:type="pct"/>
            <w:vMerge/>
            <w:tcBorders>
              <w:top w:val="nil"/>
              <w:right w:val="nil"/>
            </w:tcBorders>
          </w:tcPr>
          <w:p w14:paraId="1267073F" w14:textId="77777777" w:rsidR="00C85ABD" w:rsidRDefault="00C85ABD" w:rsidP="00712829">
            <w:pPr>
              <w:rPr>
                <w:sz w:val="2"/>
                <w:szCs w:val="2"/>
              </w:rPr>
            </w:pPr>
          </w:p>
        </w:tc>
        <w:tc>
          <w:tcPr>
            <w:tcW w:w="800" w:type="pct"/>
            <w:vMerge/>
            <w:tcBorders>
              <w:top w:val="nil"/>
              <w:left w:val="nil"/>
            </w:tcBorders>
          </w:tcPr>
          <w:p w14:paraId="158DB0DD" w14:textId="77777777" w:rsidR="00C85ABD" w:rsidRDefault="00C85ABD" w:rsidP="00712829">
            <w:pPr>
              <w:rPr>
                <w:sz w:val="2"/>
                <w:szCs w:val="2"/>
              </w:rPr>
            </w:pPr>
          </w:p>
        </w:tc>
        <w:tc>
          <w:tcPr>
            <w:tcW w:w="1416" w:type="pct"/>
          </w:tcPr>
          <w:p w14:paraId="77C6D1DE" w14:textId="77777777" w:rsidR="00C85ABD" w:rsidRDefault="00961E4D" w:rsidP="00712829">
            <w:r>
              <w:rPr>
                <w:spacing w:val="-2"/>
                <w:w w:val="95"/>
              </w:rPr>
              <w:t>Motor</w:t>
            </w:r>
            <w:r>
              <w:rPr>
                <w:spacing w:val="-19"/>
                <w:w w:val="95"/>
              </w:rPr>
              <w:t xml:space="preserve"> </w:t>
            </w:r>
            <w:r>
              <w:rPr>
                <w:spacing w:val="-1"/>
                <w:w w:val="95"/>
              </w:rPr>
              <w:t>testing</w:t>
            </w:r>
            <w:r>
              <w:t xml:space="preserve"> </w:t>
            </w:r>
          </w:p>
        </w:tc>
        <w:tc>
          <w:tcPr>
            <w:tcW w:w="2542" w:type="pct"/>
          </w:tcPr>
          <w:p w14:paraId="216E2BB5" w14:textId="77777777" w:rsidR="00C85ABD" w:rsidRDefault="00961E4D" w:rsidP="00712829">
            <w:r>
              <w:rPr>
                <w:w w:val="95"/>
              </w:rPr>
              <w:t>Let</w:t>
            </w:r>
            <w:r>
              <w:rPr>
                <w:spacing w:val="-9"/>
                <w:w w:val="95"/>
              </w:rPr>
              <w:t xml:space="preserve"> </w:t>
            </w:r>
            <w:r>
              <w:rPr>
                <w:w w:val="95"/>
              </w:rPr>
              <w:t>the</w:t>
            </w:r>
            <w:r>
              <w:rPr>
                <w:spacing w:val="-8"/>
                <w:w w:val="95"/>
              </w:rPr>
              <w:t xml:space="preserve"> </w:t>
            </w:r>
            <w:r>
              <w:rPr>
                <w:w w:val="95"/>
              </w:rPr>
              <w:t>motor</w:t>
            </w:r>
            <w:r>
              <w:rPr>
                <w:spacing w:val="-12"/>
                <w:w w:val="95"/>
              </w:rPr>
              <w:t xml:space="preserve"> </w:t>
            </w:r>
            <w:r>
              <w:rPr>
                <w:w w:val="95"/>
              </w:rPr>
              <w:t>run</w:t>
            </w:r>
            <w:r>
              <w:rPr>
                <w:spacing w:val="-11"/>
                <w:w w:val="95"/>
              </w:rPr>
              <w:t xml:space="preserve"> </w:t>
            </w:r>
            <w:r>
              <w:rPr>
                <w:w w:val="95"/>
              </w:rPr>
              <w:t>for</w:t>
            </w:r>
            <w:r>
              <w:rPr>
                <w:spacing w:val="-11"/>
                <w:w w:val="95"/>
              </w:rPr>
              <w:t xml:space="preserve"> </w:t>
            </w:r>
            <w:r>
              <w:rPr>
                <w:w w:val="95"/>
              </w:rPr>
              <w:t>a</w:t>
            </w:r>
            <w:r>
              <w:rPr>
                <w:spacing w:val="-10"/>
                <w:w w:val="95"/>
              </w:rPr>
              <w:t xml:space="preserve"> </w:t>
            </w:r>
            <w:r>
              <w:rPr>
                <w:w w:val="95"/>
              </w:rPr>
              <w:t>few</w:t>
            </w:r>
            <w:r>
              <w:rPr>
                <w:spacing w:val="-11"/>
                <w:w w:val="95"/>
              </w:rPr>
              <w:t xml:space="preserve"> </w:t>
            </w:r>
            <w:r>
              <w:rPr>
                <w:w w:val="95"/>
              </w:rPr>
              <w:t>seconds</w:t>
            </w:r>
            <w:r>
              <w:t xml:space="preserve"> </w:t>
            </w:r>
          </w:p>
        </w:tc>
      </w:tr>
      <w:tr w:rsidR="00C85ABD" w14:paraId="7219BCC6" w14:textId="77777777" w:rsidTr="004866D0">
        <w:trPr>
          <w:gridAfter w:val="1"/>
          <w:wAfter w:w="139" w:type="pct"/>
          <w:trHeight w:val="564"/>
        </w:trPr>
        <w:tc>
          <w:tcPr>
            <w:tcW w:w="103" w:type="pct"/>
            <w:vMerge/>
            <w:tcBorders>
              <w:top w:val="nil"/>
              <w:right w:val="nil"/>
            </w:tcBorders>
          </w:tcPr>
          <w:p w14:paraId="114297E1" w14:textId="77777777" w:rsidR="00C85ABD" w:rsidRDefault="00C85ABD" w:rsidP="00712829">
            <w:pPr>
              <w:rPr>
                <w:sz w:val="2"/>
                <w:szCs w:val="2"/>
              </w:rPr>
            </w:pPr>
          </w:p>
        </w:tc>
        <w:tc>
          <w:tcPr>
            <w:tcW w:w="800" w:type="pct"/>
            <w:vMerge/>
            <w:tcBorders>
              <w:top w:val="nil"/>
              <w:left w:val="nil"/>
            </w:tcBorders>
          </w:tcPr>
          <w:p w14:paraId="42C93E1F" w14:textId="77777777" w:rsidR="00C85ABD" w:rsidRDefault="00C85ABD" w:rsidP="00712829">
            <w:pPr>
              <w:rPr>
                <w:sz w:val="2"/>
                <w:szCs w:val="2"/>
              </w:rPr>
            </w:pPr>
          </w:p>
        </w:tc>
        <w:tc>
          <w:tcPr>
            <w:tcW w:w="1416" w:type="pct"/>
          </w:tcPr>
          <w:p w14:paraId="3D610B9F" w14:textId="77777777" w:rsidR="00C85ABD" w:rsidRDefault="00961E4D" w:rsidP="00712829">
            <w:r>
              <w:rPr>
                <w:spacing w:val="-1"/>
                <w:w w:val="95"/>
              </w:rPr>
              <w:t>Powder</w:t>
            </w:r>
            <w:r>
              <w:rPr>
                <w:spacing w:val="-18"/>
                <w:w w:val="95"/>
              </w:rPr>
              <w:t xml:space="preserve"> </w:t>
            </w:r>
            <w:r>
              <w:rPr>
                <w:spacing w:val="-1"/>
                <w:w w:val="95"/>
              </w:rPr>
              <w:t>volume</w:t>
            </w:r>
            <w:r>
              <w:rPr>
                <w:spacing w:val="-19"/>
                <w:w w:val="95"/>
              </w:rPr>
              <w:t xml:space="preserve"> </w:t>
            </w:r>
            <w:r>
              <w:rPr>
                <w:spacing w:val="-1"/>
                <w:w w:val="95"/>
              </w:rPr>
              <w:t>test</w:t>
            </w:r>
            <w:r>
              <w:t xml:space="preserve"> </w:t>
            </w:r>
          </w:p>
        </w:tc>
        <w:tc>
          <w:tcPr>
            <w:tcW w:w="2542" w:type="pct"/>
          </w:tcPr>
          <w:p w14:paraId="4F079CDD" w14:textId="77777777" w:rsidR="00C85ABD" w:rsidRDefault="00961E4D" w:rsidP="00712829">
            <w:r>
              <w:rPr>
                <w:w w:val="95"/>
              </w:rPr>
              <w:t xml:space="preserve">Set a fixed speed </w:t>
            </w:r>
            <w:proofErr w:type="gramStart"/>
            <w:r>
              <w:rPr>
                <w:w w:val="95"/>
              </w:rPr>
              <w:t>for the amount of</w:t>
            </w:r>
            <w:proofErr w:type="gramEnd"/>
            <w:r>
              <w:rPr>
                <w:w w:val="95"/>
              </w:rPr>
              <w:t xml:space="preserve"> powder in the</w:t>
            </w:r>
            <w:r>
              <w:rPr>
                <w:spacing w:val="-97"/>
                <w:w w:val="95"/>
              </w:rPr>
              <w:t xml:space="preserve"> </w:t>
            </w:r>
            <w:r>
              <w:t>"Speed"</w:t>
            </w:r>
            <w:r>
              <w:rPr>
                <w:spacing w:val="-10"/>
              </w:rPr>
              <w:t xml:space="preserve"> </w:t>
            </w:r>
            <w:r>
              <w:t xml:space="preserve">section </w:t>
            </w:r>
          </w:p>
        </w:tc>
      </w:tr>
      <w:tr w:rsidR="00C85ABD" w14:paraId="1018B30E" w14:textId="77777777" w:rsidTr="004866D0">
        <w:trPr>
          <w:gridAfter w:val="1"/>
          <w:wAfter w:w="139" w:type="pct"/>
          <w:trHeight w:val="311"/>
        </w:trPr>
        <w:tc>
          <w:tcPr>
            <w:tcW w:w="103" w:type="pct"/>
            <w:vMerge/>
            <w:tcBorders>
              <w:top w:val="nil"/>
              <w:right w:val="nil"/>
            </w:tcBorders>
          </w:tcPr>
          <w:p w14:paraId="606BE6BF" w14:textId="77777777" w:rsidR="00C85ABD" w:rsidRDefault="00C85ABD" w:rsidP="00712829">
            <w:pPr>
              <w:rPr>
                <w:sz w:val="2"/>
                <w:szCs w:val="2"/>
              </w:rPr>
            </w:pPr>
          </w:p>
        </w:tc>
        <w:tc>
          <w:tcPr>
            <w:tcW w:w="800" w:type="pct"/>
            <w:vMerge/>
            <w:tcBorders>
              <w:top w:val="nil"/>
              <w:left w:val="nil"/>
            </w:tcBorders>
          </w:tcPr>
          <w:p w14:paraId="2680201B" w14:textId="77777777" w:rsidR="00C85ABD" w:rsidRDefault="00C85ABD" w:rsidP="00712829">
            <w:pPr>
              <w:rPr>
                <w:sz w:val="2"/>
                <w:szCs w:val="2"/>
              </w:rPr>
            </w:pPr>
          </w:p>
        </w:tc>
        <w:tc>
          <w:tcPr>
            <w:tcW w:w="1416" w:type="pct"/>
          </w:tcPr>
          <w:p w14:paraId="1C5C62CF" w14:textId="77777777" w:rsidR="00C85ABD" w:rsidRDefault="00961E4D" w:rsidP="00712829">
            <w:r>
              <w:t xml:space="preserve">Calibration </w:t>
            </w:r>
          </w:p>
        </w:tc>
        <w:tc>
          <w:tcPr>
            <w:tcW w:w="2542" w:type="pct"/>
          </w:tcPr>
          <w:p w14:paraId="1F475F1E" w14:textId="77777777" w:rsidR="00C85ABD" w:rsidRDefault="00961E4D" w:rsidP="00712829">
            <w:r>
              <w:rPr>
                <w:spacing w:val="-1"/>
                <w:w w:val="95"/>
              </w:rPr>
              <w:t>Calibrating</w:t>
            </w:r>
            <w:r>
              <w:rPr>
                <w:spacing w:val="-16"/>
                <w:w w:val="95"/>
              </w:rPr>
              <w:t xml:space="preserve"> </w:t>
            </w:r>
            <w:r>
              <w:rPr>
                <w:spacing w:val="-1"/>
                <w:w w:val="95"/>
              </w:rPr>
              <w:t>the</w:t>
            </w:r>
            <w:r>
              <w:rPr>
                <w:spacing w:val="-17"/>
                <w:w w:val="95"/>
              </w:rPr>
              <w:t xml:space="preserve"> </w:t>
            </w:r>
            <w:r>
              <w:rPr>
                <w:spacing w:val="-1"/>
                <w:w w:val="95"/>
              </w:rPr>
              <w:t>cartridge</w:t>
            </w:r>
            <w:r>
              <w:t xml:space="preserve"> </w:t>
            </w:r>
          </w:p>
        </w:tc>
      </w:tr>
      <w:tr w:rsidR="00C85ABD" w14:paraId="4C4C44C8" w14:textId="77777777" w:rsidTr="004866D0">
        <w:trPr>
          <w:gridAfter w:val="1"/>
          <w:wAfter w:w="139" w:type="pct"/>
          <w:trHeight w:val="311"/>
        </w:trPr>
        <w:tc>
          <w:tcPr>
            <w:tcW w:w="103" w:type="pct"/>
            <w:vMerge/>
            <w:tcBorders>
              <w:top w:val="nil"/>
              <w:right w:val="nil"/>
            </w:tcBorders>
          </w:tcPr>
          <w:p w14:paraId="1E99D98F" w14:textId="77777777" w:rsidR="00C85ABD" w:rsidRDefault="00C85ABD" w:rsidP="00712829">
            <w:pPr>
              <w:rPr>
                <w:sz w:val="2"/>
                <w:szCs w:val="2"/>
              </w:rPr>
            </w:pPr>
          </w:p>
        </w:tc>
        <w:tc>
          <w:tcPr>
            <w:tcW w:w="800" w:type="pct"/>
            <w:vMerge/>
            <w:tcBorders>
              <w:top w:val="nil"/>
              <w:left w:val="nil"/>
            </w:tcBorders>
          </w:tcPr>
          <w:p w14:paraId="0F3C02A4" w14:textId="77777777" w:rsidR="00C85ABD" w:rsidRDefault="00C85ABD" w:rsidP="00712829">
            <w:pPr>
              <w:rPr>
                <w:sz w:val="2"/>
                <w:szCs w:val="2"/>
              </w:rPr>
            </w:pPr>
          </w:p>
        </w:tc>
        <w:tc>
          <w:tcPr>
            <w:tcW w:w="1416" w:type="pct"/>
          </w:tcPr>
          <w:p w14:paraId="0C3E1031" w14:textId="77777777" w:rsidR="00C85ABD" w:rsidRDefault="00961E4D" w:rsidP="00712829">
            <w:r>
              <w:rPr>
                <w:w w:val="95"/>
              </w:rPr>
              <w:t>Test</w:t>
            </w:r>
            <w:r>
              <w:rPr>
                <w:spacing w:val="-19"/>
                <w:w w:val="95"/>
              </w:rPr>
              <w:t xml:space="preserve"> </w:t>
            </w:r>
            <w:r>
              <w:rPr>
                <w:w w:val="95"/>
              </w:rPr>
              <w:t>sample</w:t>
            </w:r>
            <w:r>
              <w:rPr>
                <w:spacing w:val="-18"/>
                <w:w w:val="95"/>
              </w:rPr>
              <w:t xml:space="preserve"> </w:t>
            </w:r>
            <w:r>
              <w:rPr>
                <w:w w:val="95"/>
              </w:rPr>
              <w:t>powder</w:t>
            </w:r>
            <w:r>
              <w:rPr>
                <w:spacing w:val="-18"/>
                <w:w w:val="95"/>
              </w:rPr>
              <w:t xml:space="preserve"> </w:t>
            </w:r>
            <w:r>
              <w:rPr>
                <w:w w:val="95"/>
              </w:rPr>
              <w:t>volume</w:t>
            </w:r>
            <w:r>
              <w:t xml:space="preserve"> </w:t>
            </w:r>
          </w:p>
        </w:tc>
        <w:tc>
          <w:tcPr>
            <w:tcW w:w="2542" w:type="pct"/>
          </w:tcPr>
          <w:p w14:paraId="43FFEDA2" w14:textId="77777777" w:rsidR="00C85ABD" w:rsidRDefault="00961E4D" w:rsidP="00712829">
            <w:r>
              <w:rPr>
                <w:w w:val="95"/>
              </w:rPr>
              <w:t>Set</w:t>
            </w:r>
            <w:r>
              <w:rPr>
                <w:spacing w:val="-14"/>
                <w:w w:val="95"/>
              </w:rPr>
              <w:t xml:space="preserve"> </w:t>
            </w:r>
            <w:r>
              <w:rPr>
                <w:w w:val="95"/>
              </w:rPr>
              <w:t>the</w:t>
            </w:r>
            <w:r>
              <w:rPr>
                <w:spacing w:val="-13"/>
                <w:w w:val="95"/>
              </w:rPr>
              <w:t xml:space="preserve"> </w:t>
            </w:r>
            <w:r>
              <w:rPr>
                <w:w w:val="95"/>
              </w:rPr>
              <w:t>amount</w:t>
            </w:r>
            <w:r>
              <w:rPr>
                <w:spacing w:val="-14"/>
                <w:w w:val="95"/>
              </w:rPr>
              <w:t xml:space="preserve"> </w:t>
            </w:r>
            <w:r>
              <w:rPr>
                <w:w w:val="95"/>
              </w:rPr>
              <w:t>of</w:t>
            </w:r>
            <w:r>
              <w:rPr>
                <w:spacing w:val="-13"/>
                <w:w w:val="95"/>
              </w:rPr>
              <w:t xml:space="preserve"> </w:t>
            </w:r>
            <w:r>
              <w:rPr>
                <w:w w:val="95"/>
              </w:rPr>
              <w:t>powder</w:t>
            </w:r>
            <w:r>
              <w:rPr>
                <w:spacing w:val="-14"/>
                <w:w w:val="95"/>
              </w:rPr>
              <w:t xml:space="preserve"> </w:t>
            </w:r>
            <w:r>
              <w:rPr>
                <w:w w:val="95"/>
              </w:rPr>
              <w:t>in</w:t>
            </w:r>
            <w:r>
              <w:rPr>
                <w:spacing w:val="-13"/>
                <w:w w:val="95"/>
              </w:rPr>
              <w:t xml:space="preserve"> </w:t>
            </w:r>
            <w:r>
              <w:rPr>
                <w:w w:val="95"/>
              </w:rPr>
              <w:t>the</w:t>
            </w:r>
            <w:r>
              <w:rPr>
                <w:spacing w:val="-13"/>
                <w:w w:val="95"/>
              </w:rPr>
              <w:t xml:space="preserve"> </w:t>
            </w:r>
            <w:r>
              <w:rPr>
                <w:w w:val="95"/>
              </w:rPr>
              <w:t>"Dose"</w:t>
            </w:r>
            <w:r>
              <w:rPr>
                <w:spacing w:val="-12"/>
                <w:w w:val="95"/>
              </w:rPr>
              <w:t xml:space="preserve"> </w:t>
            </w:r>
            <w:r>
              <w:rPr>
                <w:w w:val="95"/>
              </w:rPr>
              <w:t>dispenser</w:t>
            </w:r>
            <w:r>
              <w:t xml:space="preserve"> </w:t>
            </w:r>
          </w:p>
        </w:tc>
      </w:tr>
      <w:tr w:rsidR="00C85ABD" w14:paraId="3B189164" w14:textId="77777777" w:rsidTr="004866D0">
        <w:trPr>
          <w:gridAfter w:val="1"/>
          <w:wAfter w:w="139" w:type="pct"/>
          <w:trHeight w:val="311"/>
        </w:trPr>
        <w:tc>
          <w:tcPr>
            <w:tcW w:w="103" w:type="pct"/>
            <w:vMerge w:val="restart"/>
            <w:tcBorders>
              <w:right w:val="nil"/>
            </w:tcBorders>
          </w:tcPr>
          <w:p w14:paraId="24F779D6" w14:textId="77777777" w:rsidR="00C85ABD" w:rsidRDefault="00961E4D" w:rsidP="00712829">
            <w:pPr>
              <w:rPr>
                <w:sz w:val="14"/>
              </w:rPr>
            </w:pPr>
            <w:r>
              <w:rPr>
                <w:sz w:val="14"/>
              </w:rPr>
              <w:t xml:space="preserve"> </w:t>
            </w:r>
          </w:p>
        </w:tc>
        <w:tc>
          <w:tcPr>
            <w:tcW w:w="800" w:type="pct"/>
            <w:vMerge w:val="restart"/>
            <w:tcBorders>
              <w:left w:val="nil"/>
            </w:tcBorders>
          </w:tcPr>
          <w:p w14:paraId="4509BDAA" w14:textId="77777777" w:rsidR="00C85ABD" w:rsidRDefault="00C85ABD" w:rsidP="00712829">
            <w:pPr>
              <w:rPr>
                <w:sz w:val="14"/>
              </w:rPr>
            </w:pPr>
          </w:p>
          <w:p w14:paraId="21BE0212" w14:textId="3E10DE79" w:rsidR="00C85ABD" w:rsidRDefault="00581CE5" w:rsidP="00712829">
            <w:r>
              <w:t>Mixers</w:t>
            </w:r>
            <w:r w:rsidR="00961E4D">
              <w:t xml:space="preserve"> </w:t>
            </w:r>
          </w:p>
        </w:tc>
        <w:tc>
          <w:tcPr>
            <w:tcW w:w="1416" w:type="pct"/>
          </w:tcPr>
          <w:p w14:paraId="116221D1" w14:textId="77777777" w:rsidR="00C85ABD" w:rsidRDefault="00961E4D" w:rsidP="00712829">
            <w:r>
              <w:rPr>
                <w:w w:val="95"/>
              </w:rPr>
              <w:t>Stirrer</w:t>
            </w:r>
            <w:r>
              <w:rPr>
                <w:spacing w:val="-18"/>
                <w:w w:val="95"/>
              </w:rPr>
              <w:t xml:space="preserve"> </w:t>
            </w:r>
            <w:r>
              <w:rPr>
                <w:w w:val="95"/>
              </w:rPr>
              <w:t>test</w:t>
            </w:r>
            <w:r>
              <w:t xml:space="preserve"> </w:t>
            </w:r>
          </w:p>
        </w:tc>
        <w:tc>
          <w:tcPr>
            <w:tcW w:w="2542" w:type="pct"/>
          </w:tcPr>
          <w:p w14:paraId="7CB80805" w14:textId="77777777" w:rsidR="00C85ABD" w:rsidRDefault="00961E4D" w:rsidP="00712829">
            <w:r>
              <w:rPr>
                <w:w w:val="95"/>
              </w:rPr>
              <w:t>Run</w:t>
            </w:r>
            <w:r>
              <w:rPr>
                <w:spacing w:val="-13"/>
                <w:w w:val="95"/>
              </w:rPr>
              <w:t xml:space="preserve"> </w:t>
            </w:r>
            <w:r>
              <w:rPr>
                <w:w w:val="95"/>
              </w:rPr>
              <w:t>the</w:t>
            </w:r>
            <w:r>
              <w:rPr>
                <w:spacing w:val="-13"/>
                <w:w w:val="95"/>
              </w:rPr>
              <w:t xml:space="preserve"> </w:t>
            </w:r>
            <w:r>
              <w:rPr>
                <w:w w:val="95"/>
              </w:rPr>
              <w:t>mixer</w:t>
            </w:r>
            <w:r>
              <w:rPr>
                <w:spacing w:val="-12"/>
                <w:w w:val="95"/>
              </w:rPr>
              <w:t xml:space="preserve"> </w:t>
            </w:r>
            <w:r>
              <w:rPr>
                <w:w w:val="95"/>
              </w:rPr>
              <w:t>for</w:t>
            </w:r>
            <w:r>
              <w:rPr>
                <w:spacing w:val="-13"/>
                <w:w w:val="95"/>
              </w:rPr>
              <w:t xml:space="preserve"> </w:t>
            </w:r>
            <w:r>
              <w:rPr>
                <w:w w:val="95"/>
              </w:rPr>
              <w:t>a</w:t>
            </w:r>
            <w:r>
              <w:rPr>
                <w:spacing w:val="-13"/>
                <w:w w:val="95"/>
              </w:rPr>
              <w:t xml:space="preserve"> </w:t>
            </w:r>
            <w:r>
              <w:rPr>
                <w:w w:val="95"/>
              </w:rPr>
              <w:t>few</w:t>
            </w:r>
            <w:r>
              <w:rPr>
                <w:spacing w:val="-11"/>
                <w:w w:val="95"/>
              </w:rPr>
              <w:t xml:space="preserve"> </w:t>
            </w:r>
            <w:r>
              <w:rPr>
                <w:w w:val="95"/>
              </w:rPr>
              <w:t>seconds</w:t>
            </w:r>
            <w:r>
              <w:t xml:space="preserve"> </w:t>
            </w:r>
          </w:p>
        </w:tc>
      </w:tr>
      <w:tr w:rsidR="00C85ABD" w14:paraId="44F71743" w14:textId="77777777" w:rsidTr="004866D0">
        <w:trPr>
          <w:gridAfter w:val="1"/>
          <w:wAfter w:w="139" w:type="pct"/>
          <w:trHeight w:val="311"/>
        </w:trPr>
        <w:tc>
          <w:tcPr>
            <w:tcW w:w="103" w:type="pct"/>
            <w:vMerge/>
            <w:tcBorders>
              <w:top w:val="nil"/>
              <w:right w:val="nil"/>
            </w:tcBorders>
          </w:tcPr>
          <w:p w14:paraId="388E809F" w14:textId="77777777" w:rsidR="00C85ABD" w:rsidRDefault="00C85ABD" w:rsidP="00712829">
            <w:pPr>
              <w:rPr>
                <w:sz w:val="2"/>
                <w:szCs w:val="2"/>
              </w:rPr>
            </w:pPr>
          </w:p>
        </w:tc>
        <w:tc>
          <w:tcPr>
            <w:tcW w:w="800" w:type="pct"/>
            <w:vMerge/>
            <w:tcBorders>
              <w:top w:val="nil"/>
              <w:left w:val="nil"/>
            </w:tcBorders>
          </w:tcPr>
          <w:p w14:paraId="4DE91EB1" w14:textId="77777777" w:rsidR="00C85ABD" w:rsidRDefault="00C85ABD" w:rsidP="00712829">
            <w:pPr>
              <w:rPr>
                <w:sz w:val="2"/>
                <w:szCs w:val="2"/>
              </w:rPr>
            </w:pPr>
          </w:p>
        </w:tc>
        <w:tc>
          <w:tcPr>
            <w:tcW w:w="1416" w:type="pct"/>
          </w:tcPr>
          <w:p w14:paraId="034B385B" w14:textId="77777777" w:rsidR="00C85ABD" w:rsidRDefault="00961E4D" w:rsidP="00712829">
            <w:r>
              <w:rPr>
                <w:spacing w:val="-2"/>
                <w:w w:val="95"/>
              </w:rPr>
              <w:t>Connection</w:t>
            </w:r>
            <w:r>
              <w:rPr>
                <w:spacing w:val="-18"/>
                <w:w w:val="95"/>
              </w:rPr>
              <w:t xml:space="preserve"> </w:t>
            </w:r>
            <w:r>
              <w:rPr>
                <w:spacing w:val="-1"/>
                <w:w w:val="95"/>
              </w:rPr>
              <w:t>test</w:t>
            </w:r>
            <w:r>
              <w:t xml:space="preserve"> </w:t>
            </w:r>
          </w:p>
        </w:tc>
        <w:tc>
          <w:tcPr>
            <w:tcW w:w="2542" w:type="pct"/>
          </w:tcPr>
          <w:p w14:paraId="77BDBC8B" w14:textId="77777777" w:rsidR="00C85ABD" w:rsidRDefault="00961E4D" w:rsidP="00712829">
            <w:r>
              <w:rPr>
                <w:w w:val="95"/>
              </w:rPr>
              <w:t>Test</w:t>
            </w:r>
            <w:r>
              <w:rPr>
                <w:spacing w:val="-12"/>
                <w:w w:val="95"/>
              </w:rPr>
              <w:t xml:space="preserve"> </w:t>
            </w:r>
            <w:r>
              <w:rPr>
                <w:w w:val="95"/>
              </w:rPr>
              <w:t>the</w:t>
            </w:r>
            <w:r>
              <w:rPr>
                <w:spacing w:val="-11"/>
                <w:w w:val="95"/>
              </w:rPr>
              <w:t xml:space="preserve"> </w:t>
            </w:r>
            <w:r>
              <w:rPr>
                <w:w w:val="95"/>
              </w:rPr>
              <w:t>mixer</w:t>
            </w:r>
            <w:r>
              <w:rPr>
                <w:spacing w:val="-12"/>
                <w:w w:val="95"/>
              </w:rPr>
              <w:t xml:space="preserve"> </w:t>
            </w:r>
            <w:r>
              <w:rPr>
                <w:w w:val="95"/>
              </w:rPr>
              <w:t>motor</w:t>
            </w:r>
            <w:r>
              <w:rPr>
                <w:spacing w:val="-11"/>
                <w:w w:val="95"/>
              </w:rPr>
              <w:t xml:space="preserve"> </w:t>
            </w:r>
            <w:r>
              <w:rPr>
                <w:w w:val="95"/>
              </w:rPr>
              <w:t>for</w:t>
            </w:r>
            <w:r>
              <w:rPr>
                <w:spacing w:val="-12"/>
                <w:w w:val="95"/>
              </w:rPr>
              <w:t xml:space="preserve"> </w:t>
            </w:r>
            <w:r>
              <w:rPr>
                <w:w w:val="95"/>
              </w:rPr>
              <w:t>proper</w:t>
            </w:r>
            <w:r>
              <w:rPr>
                <w:spacing w:val="-11"/>
                <w:w w:val="95"/>
              </w:rPr>
              <w:t xml:space="preserve"> </w:t>
            </w:r>
            <w:r>
              <w:rPr>
                <w:w w:val="95"/>
              </w:rPr>
              <w:t>connection</w:t>
            </w:r>
            <w:r>
              <w:t xml:space="preserve"> </w:t>
            </w:r>
          </w:p>
        </w:tc>
      </w:tr>
      <w:tr w:rsidR="00C85ABD" w14:paraId="23354601" w14:textId="77777777" w:rsidTr="00F55AB3">
        <w:trPr>
          <w:gridAfter w:val="1"/>
          <w:wAfter w:w="139" w:type="pct"/>
          <w:trHeight w:val="311"/>
        </w:trPr>
        <w:tc>
          <w:tcPr>
            <w:tcW w:w="903" w:type="pct"/>
            <w:gridSpan w:val="2"/>
            <w:vMerge w:val="restart"/>
          </w:tcPr>
          <w:p w14:paraId="705D841B" w14:textId="77777777" w:rsidR="00C85ABD" w:rsidRDefault="00961E4D" w:rsidP="00712829">
            <w:pPr>
              <w:rPr>
                <w:sz w:val="20"/>
              </w:rPr>
            </w:pPr>
            <w:r>
              <w:rPr>
                <w:sz w:val="20"/>
              </w:rPr>
              <w:t xml:space="preserve"> </w:t>
            </w:r>
          </w:p>
          <w:p w14:paraId="4EA2046E" w14:textId="77777777" w:rsidR="00C85ABD" w:rsidRDefault="00961E4D" w:rsidP="00712829">
            <w:pPr>
              <w:rPr>
                <w:sz w:val="20"/>
              </w:rPr>
            </w:pPr>
            <w:r>
              <w:rPr>
                <w:sz w:val="20"/>
              </w:rPr>
              <w:t xml:space="preserve"> </w:t>
            </w:r>
          </w:p>
          <w:p w14:paraId="3890DD48" w14:textId="77777777" w:rsidR="00C85ABD" w:rsidRDefault="00961E4D" w:rsidP="00712829">
            <w:pPr>
              <w:rPr>
                <w:sz w:val="24"/>
              </w:rPr>
            </w:pPr>
            <w:r>
              <w:rPr>
                <w:sz w:val="24"/>
              </w:rPr>
              <w:t xml:space="preserve"> </w:t>
            </w:r>
          </w:p>
          <w:p w14:paraId="2885ED86" w14:textId="77777777" w:rsidR="00C85ABD" w:rsidRDefault="00961E4D" w:rsidP="00712829">
            <w:r>
              <w:rPr>
                <w:spacing w:val="-1"/>
                <w:w w:val="95"/>
              </w:rPr>
              <w:t>Espresso</w:t>
            </w:r>
            <w:r>
              <w:rPr>
                <w:spacing w:val="-18"/>
                <w:w w:val="95"/>
              </w:rPr>
              <w:t xml:space="preserve"> </w:t>
            </w:r>
            <w:r>
              <w:rPr>
                <w:spacing w:val="-1"/>
                <w:w w:val="95"/>
              </w:rPr>
              <w:t>Brewers</w:t>
            </w:r>
            <w:r>
              <w:t xml:space="preserve"> </w:t>
            </w:r>
          </w:p>
        </w:tc>
        <w:tc>
          <w:tcPr>
            <w:tcW w:w="1416" w:type="pct"/>
          </w:tcPr>
          <w:p w14:paraId="34F5E367" w14:textId="77777777" w:rsidR="00C85ABD" w:rsidRDefault="00961E4D" w:rsidP="00712829">
            <w:r>
              <w:rPr>
                <w:w w:val="95"/>
              </w:rPr>
              <w:t>Brewer</w:t>
            </w:r>
            <w:r>
              <w:rPr>
                <w:spacing w:val="-19"/>
                <w:w w:val="95"/>
              </w:rPr>
              <w:t xml:space="preserve"> </w:t>
            </w:r>
            <w:r>
              <w:rPr>
                <w:w w:val="95"/>
              </w:rPr>
              <w:t>test</w:t>
            </w:r>
            <w:r>
              <w:t xml:space="preserve"> </w:t>
            </w:r>
          </w:p>
        </w:tc>
        <w:tc>
          <w:tcPr>
            <w:tcW w:w="2542" w:type="pct"/>
          </w:tcPr>
          <w:p w14:paraId="5821C952" w14:textId="77777777" w:rsidR="00C85ABD" w:rsidRDefault="00961E4D" w:rsidP="00712829">
            <w:r>
              <w:rPr>
                <w:w w:val="95"/>
              </w:rPr>
              <w:t>.</w:t>
            </w:r>
            <w:r>
              <w:rPr>
                <w:spacing w:val="-5"/>
                <w:w w:val="95"/>
              </w:rPr>
              <w:t xml:space="preserve"> </w:t>
            </w:r>
            <w:r>
              <w:rPr>
                <w:w w:val="95"/>
              </w:rPr>
              <w:t>Testing</w:t>
            </w:r>
            <w:r>
              <w:rPr>
                <w:spacing w:val="-12"/>
                <w:w w:val="95"/>
              </w:rPr>
              <w:t xml:space="preserve"> </w:t>
            </w:r>
            <w:r>
              <w:rPr>
                <w:w w:val="95"/>
              </w:rPr>
              <w:t>the</w:t>
            </w:r>
            <w:r>
              <w:rPr>
                <w:spacing w:val="-11"/>
                <w:w w:val="95"/>
              </w:rPr>
              <w:t xml:space="preserve"> </w:t>
            </w:r>
            <w:r>
              <w:rPr>
                <w:w w:val="95"/>
              </w:rPr>
              <w:t>operation</w:t>
            </w:r>
            <w:r>
              <w:rPr>
                <w:spacing w:val="-11"/>
                <w:w w:val="95"/>
              </w:rPr>
              <w:t xml:space="preserve"> </w:t>
            </w:r>
            <w:r>
              <w:rPr>
                <w:w w:val="95"/>
              </w:rPr>
              <w:t>of</w:t>
            </w:r>
            <w:r>
              <w:rPr>
                <w:spacing w:val="-11"/>
                <w:w w:val="95"/>
              </w:rPr>
              <w:t xml:space="preserve"> </w:t>
            </w:r>
            <w:r>
              <w:rPr>
                <w:w w:val="95"/>
              </w:rPr>
              <w:t>an</w:t>
            </w:r>
            <w:r>
              <w:rPr>
                <w:spacing w:val="-11"/>
                <w:w w:val="95"/>
              </w:rPr>
              <w:t xml:space="preserve"> </w:t>
            </w:r>
            <w:r>
              <w:rPr>
                <w:w w:val="95"/>
              </w:rPr>
              <w:t>espresso</w:t>
            </w:r>
            <w:r>
              <w:rPr>
                <w:spacing w:val="-11"/>
                <w:w w:val="95"/>
              </w:rPr>
              <w:t xml:space="preserve"> </w:t>
            </w:r>
            <w:r>
              <w:rPr>
                <w:w w:val="95"/>
              </w:rPr>
              <w:t>brewer</w:t>
            </w:r>
            <w:r>
              <w:t xml:space="preserve"> </w:t>
            </w:r>
          </w:p>
        </w:tc>
      </w:tr>
      <w:tr w:rsidR="00C85ABD" w14:paraId="64FD09C9" w14:textId="77777777" w:rsidTr="00F55AB3">
        <w:trPr>
          <w:gridAfter w:val="1"/>
          <w:wAfter w:w="139" w:type="pct"/>
          <w:trHeight w:val="317"/>
        </w:trPr>
        <w:tc>
          <w:tcPr>
            <w:tcW w:w="903" w:type="pct"/>
            <w:gridSpan w:val="2"/>
            <w:vMerge/>
            <w:tcBorders>
              <w:top w:val="nil"/>
            </w:tcBorders>
          </w:tcPr>
          <w:p w14:paraId="4DCB4777" w14:textId="77777777" w:rsidR="00C85ABD" w:rsidRDefault="00C85ABD" w:rsidP="00712829">
            <w:pPr>
              <w:rPr>
                <w:sz w:val="2"/>
                <w:szCs w:val="2"/>
              </w:rPr>
            </w:pPr>
          </w:p>
        </w:tc>
        <w:tc>
          <w:tcPr>
            <w:tcW w:w="1416" w:type="pct"/>
          </w:tcPr>
          <w:p w14:paraId="0A81756D" w14:textId="77777777" w:rsidR="00C85ABD" w:rsidRDefault="00961E4D" w:rsidP="00712829">
            <w:r>
              <w:rPr>
                <w:w w:val="95"/>
              </w:rPr>
              <w:t>Brewer</w:t>
            </w:r>
            <w:r>
              <w:rPr>
                <w:spacing w:val="-21"/>
                <w:w w:val="95"/>
              </w:rPr>
              <w:t xml:space="preserve"> </w:t>
            </w:r>
            <w:r>
              <w:rPr>
                <w:w w:val="95"/>
              </w:rPr>
              <w:t>powder</w:t>
            </w:r>
            <w:r>
              <w:rPr>
                <w:spacing w:val="-20"/>
                <w:w w:val="95"/>
              </w:rPr>
              <w:t xml:space="preserve"> </w:t>
            </w:r>
            <w:r>
              <w:rPr>
                <w:w w:val="95"/>
              </w:rPr>
              <w:t>volume</w:t>
            </w:r>
            <w:r>
              <w:t xml:space="preserve"> </w:t>
            </w:r>
          </w:p>
        </w:tc>
        <w:tc>
          <w:tcPr>
            <w:tcW w:w="2542" w:type="pct"/>
          </w:tcPr>
          <w:p w14:paraId="23829E3B" w14:textId="77777777" w:rsidR="00C85ABD" w:rsidRDefault="00961E4D" w:rsidP="00712829">
            <w:r>
              <w:rPr>
                <w:w w:val="95"/>
              </w:rPr>
              <w:t>The espresso brewer turns to the powder catching</w:t>
            </w:r>
            <w:r>
              <w:rPr>
                <w:spacing w:val="-97"/>
                <w:w w:val="95"/>
              </w:rPr>
              <w:t xml:space="preserve"> </w:t>
            </w:r>
            <w:r>
              <w:t xml:space="preserve">position </w:t>
            </w:r>
          </w:p>
        </w:tc>
      </w:tr>
      <w:tr w:rsidR="00C85ABD" w14:paraId="59FA0A6D" w14:textId="77777777" w:rsidTr="00F55AB3">
        <w:trPr>
          <w:gridAfter w:val="1"/>
          <w:wAfter w:w="139" w:type="pct"/>
          <w:trHeight w:val="312"/>
        </w:trPr>
        <w:tc>
          <w:tcPr>
            <w:tcW w:w="903" w:type="pct"/>
            <w:gridSpan w:val="2"/>
            <w:vMerge/>
            <w:tcBorders>
              <w:top w:val="nil"/>
            </w:tcBorders>
          </w:tcPr>
          <w:p w14:paraId="5A6D4161" w14:textId="77777777" w:rsidR="00C85ABD" w:rsidRDefault="00C85ABD" w:rsidP="00712829">
            <w:pPr>
              <w:rPr>
                <w:sz w:val="2"/>
                <w:szCs w:val="2"/>
              </w:rPr>
            </w:pPr>
          </w:p>
        </w:tc>
        <w:tc>
          <w:tcPr>
            <w:tcW w:w="1416" w:type="pct"/>
          </w:tcPr>
          <w:p w14:paraId="2C720C84" w14:textId="77777777" w:rsidR="00C85ABD" w:rsidRDefault="00961E4D" w:rsidP="00712829">
            <w:r>
              <w:rPr>
                <w:spacing w:val="-1"/>
                <w:w w:val="95"/>
              </w:rPr>
              <w:t>Brewer</w:t>
            </w:r>
            <w:r>
              <w:rPr>
                <w:spacing w:val="-17"/>
                <w:w w:val="95"/>
              </w:rPr>
              <w:t xml:space="preserve"> </w:t>
            </w:r>
            <w:r>
              <w:rPr>
                <w:spacing w:val="-1"/>
                <w:w w:val="95"/>
              </w:rPr>
              <w:t>pressure</w:t>
            </w:r>
            <w:r>
              <w:t xml:space="preserve"> </w:t>
            </w:r>
          </w:p>
        </w:tc>
        <w:tc>
          <w:tcPr>
            <w:tcW w:w="2542" w:type="pct"/>
          </w:tcPr>
          <w:p w14:paraId="2E56FB79" w14:textId="77777777" w:rsidR="00C85ABD" w:rsidRDefault="00961E4D" w:rsidP="00712829">
            <w:r>
              <w:rPr>
                <w:w w:val="95"/>
              </w:rPr>
              <w:t>Espresso</w:t>
            </w:r>
            <w:r>
              <w:rPr>
                <w:spacing w:val="-13"/>
                <w:w w:val="95"/>
              </w:rPr>
              <w:t xml:space="preserve"> </w:t>
            </w:r>
            <w:r>
              <w:rPr>
                <w:w w:val="95"/>
              </w:rPr>
              <w:t>brewer</w:t>
            </w:r>
            <w:r>
              <w:rPr>
                <w:spacing w:val="-12"/>
                <w:w w:val="95"/>
              </w:rPr>
              <w:t xml:space="preserve"> </w:t>
            </w:r>
            <w:r>
              <w:rPr>
                <w:w w:val="95"/>
              </w:rPr>
              <w:t>turns</w:t>
            </w:r>
            <w:r>
              <w:rPr>
                <w:spacing w:val="-13"/>
                <w:w w:val="95"/>
              </w:rPr>
              <w:t xml:space="preserve"> </w:t>
            </w:r>
            <w:r>
              <w:rPr>
                <w:w w:val="95"/>
              </w:rPr>
              <w:t>to</w:t>
            </w:r>
            <w:r>
              <w:rPr>
                <w:spacing w:val="-12"/>
                <w:w w:val="95"/>
              </w:rPr>
              <w:t xml:space="preserve"> </w:t>
            </w:r>
            <w:r>
              <w:rPr>
                <w:w w:val="95"/>
              </w:rPr>
              <w:t>press</w:t>
            </w:r>
            <w:r>
              <w:rPr>
                <w:spacing w:val="-13"/>
                <w:w w:val="95"/>
              </w:rPr>
              <w:t xml:space="preserve"> </w:t>
            </w:r>
            <w:r>
              <w:rPr>
                <w:w w:val="95"/>
              </w:rPr>
              <w:t>position</w:t>
            </w:r>
            <w:r>
              <w:t xml:space="preserve"> </w:t>
            </w:r>
          </w:p>
        </w:tc>
      </w:tr>
      <w:tr w:rsidR="00C85ABD" w14:paraId="6CDDE3D6" w14:textId="77777777" w:rsidTr="00F55AB3">
        <w:trPr>
          <w:gridAfter w:val="1"/>
          <w:wAfter w:w="139" w:type="pct"/>
          <w:trHeight w:val="311"/>
        </w:trPr>
        <w:tc>
          <w:tcPr>
            <w:tcW w:w="903" w:type="pct"/>
            <w:gridSpan w:val="2"/>
            <w:vMerge/>
            <w:tcBorders>
              <w:top w:val="nil"/>
            </w:tcBorders>
          </w:tcPr>
          <w:p w14:paraId="686EDDA6" w14:textId="77777777" w:rsidR="00C85ABD" w:rsidRDefault="00C85ABD" w:rsidP="00712829">
            <w:pPr>
              <w:rPr>
                <w:sz w:val="2"/>
                <w:szCs w:val="2"/>
              </w:rPr>
            </w:pPr>
          </w:p>
        </w:tc>
        <w:tc>
          <w:tcPr>
            <w:tcW w:w="1416" w:type="pct"/>
          </w:tcPr>
          <w:p w14:paraId="003A1249" w14:textId="77777777" w:rsidR="00C85ABD" w:rsidRDefault="00961E4D" w:rsidP="00712829">
            <w:r>
              <w:t xml:space="preserve">Squeeze </w:t>
            </w:r>
          </w:p>
        </w:tc>
        <w:tc>
          <w:tcPr>
            <w:tcW w:w="2542" w:type="pct"/>
          </w:tcPr>
          <w:p w14:paraId="4EDC19FD" w14:textId="77777777" w:rsidR="00C85ABD" w:rsidRDefault="00961E4D" w:rsidP="00712829">
            <w:r>
              <w:rPr>
                <w:w w:val="95"/>
              </w:rPr>
              <w:t>Espresso</w:t>
            </w:r>
            <w:r>
              <w:rPr>
                <w:spacing w:val="-14"/>
                <w:w w:val="95"/>
              </w:rPr>
              <w:t xml:space="preserve"> </w:t>
            </w:r>
            <w:r>
              <w:rPr>
                <w:w w:val="95"/>
              </w:rPr>
              <w:t>brewer</w:t>
            </w:r>
            <w:r>
              <w:rPr>
                <w:spacing w:val="-13"/>
                <w:w w:val="95"/>
              </w:rPr>
              <w:t xml:space="preserve"> </w:t>
            </w:r>
            <w:r>
              <w:rPr>
                <w:w w:val="95"/>
              </w:rPr>
              <w:t>turns</w:t>
            </w:r>
            <w:r>
              <w:rPr>
                <w:spacing w:val="-13"/>
                <w:w w:val="95"/>
              </w:rPr>
              <w:t xml:space="preserve"> </w:t>
            </w:r>
            <w:r>
              <w:rPr>
                <w:w w:val="95"/>
              </w:rPr>
              <w:t>to</w:t>
            </w:r>
            <w:r>
              <w:rPr>
                <w:spacing w:val="-13"/>
                <w:w w:val="95"/>
              </w:rPr>
              <w:t xml:space="preserve"> </w:t>
            </w:r>
            <w:r>
              <w:rPr>
                <w:w w:val="95"/>
              </w:rPr>
              <w:t>squeeze</w:t>
            </w:r>
            <w:r>
              <w:rPr>
                <w:spacing w:val="-14"/>
                <w:w w:val="95"/>
              </w:rPr>
              <w:t xml:space="preserve"> </w:t>
            </w:r>
            <w:r>
              <w:rPr>
                <w:w w:val="95"/>
              </w:rPr>
              <w:t>position</w:t>
            </w:r>
            <w:r>
              <w:t xml:space="preserve"> </w:t>
            </w:r>
          </w:p>
        </w:tc>
      </w:tr>
      <w:tr w:rsidR="00C85ABD" w14:paraId="666D00C5" w14:textId="77777777" w:rsidTr="00F55AB3">
        <w:trPr>
          <w:gridAfter w:val="1"/>
          <w:wAfter w:w="139" w:type="pct"/>
          <w:trHeight w:val="312"/>
        </w:trPr>
        <w:tc>
          <w:tcPr>
            <w:tcW w:w="903" w:type="pct"/>
            <w:gridSpan w:val="2"/>
            <w:vMerge/>
            <w:tcBorders>
              <w:top w:val="nil"/>
            </w:tcBorders>
          </w:tcPr>
          <w:p w14:paraId="177A8AAC" w14:textId="77777777" w:rsidR="00C85ABD" w:rsidRDefault="00C85ABD" w:rsidP="00712829">
            <w:pPr>
              <w:rPr>
                <w:sz w:val="2"/>
                <w:szCs w:val="2"/>
              </w:rPr>
            </w:pPr>
          </w:p>
        </w:tc>
        <w:tc>
          <w:tcPr>
            <w:tcW w:w="1416" w:type="pct"/>
          </w:tcPr>
          <w:p w14:paraId="53269AC3" w14:textId="77777777" w:rsidR="00C85ABD" w:rsidRDefault="00961E4D" w:rsidP="00712829">
            <w:r>
              <w:rPr>
                <w:spacing w:val="-1"/>
                <w:w w:val="95"/>
              </w:rPr>
              <w:t>Clean</w:t>
            </w:r>
            <w:r>
              <w:rPr>
                <w:spacing w:val="-19"/>
                <w:w w:val="95"/>
              </w:rPr>
              <w:t xml:space="preserve"> </w:t>
            </w:r>
            <w:r>
              <w:rPr>
                <w:w w:val="95"/>
              </w:rPr>
              <w:t>brewers</w:t>
            </w:r>
            <w:r>
              <w:t xml:space="preserve"> </w:t>
            </w:r>
          </w:p>
        </w:tc>
        <w:tc>
          <w:tcPr>
            <w:tcW w:w="2542" w:type="pct"/>
          </w:tcPr>
          <w:p w14:paraId="0B0C001D" w14:textId="77777777" w:rsidR="00C85ABD" w:rsidRDefault="00961E4D" w:rsidP="00712829">
            <w:r>
              <w:rPr>
                <w:w w:val="95"/>
              </w:rPr>
              <w:t>Testing</w:t>
            </w:r>
            <w:r>
              <w:rPr>
                <w:spacing w:val="-11"/>
                <w:w w:val="95"/>
              </w:rPr>
              <w:t xml:space="preserve"> </w:t>
            </w:r>
            <w:r>
              <w:rPr>
                <w:w w:val="95"/>
              </w:rPr>
              <w:t>the</w:t>
            </w:r>
            <w:r>
              <w:rPr>
                <w:spacing w:val="-11"/>
                <w:w w:val="95"/>
              </w:rPr>
              <w:t xml:space="preserve"> </w:t>
            </w:r>
            <w:r>
              <w:rPr>
                <w:w w:val="95"/>
              </w:rPr>
              <w:t>operation</w:t>
            </w:r>
            <w:r>
              <w:rPr>
                <w:spacing w:val="-11"/>
                <w:w w:val="95"/>
              </w:rPr>
              <w:t xml:space="preserve"> </w:t>
            </w:r>
            <w:r>
              <w:rPr>
                <w:w w:val="95"/>
              </w:rPr>
              <w:t>of</w:t>
            </w:r>
            <w:r>
              <w:rPr>
                <w:spacing w:val="-10"/>
                <w:w w:val="95"/>
              </w:rPr>
              <w:t xml:space="preserve"> </w:t>
            </w:r>
            <w:r>
              <w:rPr>
                <w:w w:val="95"/>
              </w:rPr>
              <w:t>a</w:t>
            </w:r>
            <w:r>
              <w:rPr>
                <w:spacing w:val="-11"/>
                <w:w w:val="95"/>
              </w:rPr>
              <w:t xml:space="preserve"> </w:t>
            </w:r>
            <w:r>
              <w:rPr>
                <w:w w:val="95"/>
              </w:rPr>
              <w:t>clean</w:t>
            </w:r>
            <w:r>
              <w:rPr>
                <w:spacing w:val="-10"/>
                <w:w w:val="95"/>
              </w:rPr>
              <w:t xml:space="preserve"> </w:t>
            </w:r>
            <w:r>
              <w:rPr>
                <w:w w:val="95"/>
              </w:rPr>
              <w:t>brewer</w:t>
            </w:r>
            <w:r>
              <w:t xml:space="preserve"> </w:t>
            </w:r>
          </w:p>
        </w:tc>
      </w:tr>
      <w:tr w:rsidR="00C85ABD" w14:paraId="06D500AC" w14:textId="77777777" w:rsidTr="00F55AB3">
        <w:trPr>
          <w:gridAfter w:val="1"/>
          <w:wAfter w:w="139" w:type="pct"/>
          <w:trHeight w:val="311"/>
        </w:trPr>
        <w:tc>
          <w:tcPr>
            <w:tcW w:w="903" w:type="pct"/>
            <w:gridSpan w:val="2"/>
            <w:vMerge/>
            <w:tcBorders>
              <w:top w:val="nil"/>
            </w:tcBorders>
          </w:tcPr>
          <w:p w14:paraId="7EC37428" w14:textId="77777777" w:rsidR="00C85ABD" w:rsidRDefault="00C85ABD" w:rsidP="00712829">
            <w:pPr>
              <w:rPr>
                <w:sz w:val="2"/>
                <w:szCs w:val="2"/>
              </w:rPr>
            </w:pPr>
          </w:p>
        </w:tc>
        <w:tc>
          <w:tcPr>
            <w:tcW w:w="1416" w:type="pct"/>
          </w:tcPr>
          <w:p w14:paraId="2B4C26A2" w14:textId="77777777" w:rsidR="00C85ABD" w:rsidRDefault="00961E4D" w:rsidP="00712829">
            <w:r>
              <w:rPr>
                <w:spacing w:val="-1"/>
                <w:w w:val="95"/>
              </w:rPr>
              <w:t>Pressing</w:t>
            </w:r>
            <w:r>
              <w:rPr>
                <w:spacing w:val="-19"/>
                <w:w w:val="95"/>
              </w:rPr>
              <w:t xml:space="preserve"> </w:t>
            </w:r>
            <w:r>
              <w:rPr>
                <w:w w:val="95"/>
              </w:rPr>
              <w:t>plunger</w:t>
            </w:r>
            <w:r>
              <w:rPr>
                <w:spacing w:val="-18"/>
                <w:w w:val="95"/>
              </w:rPr>
              <w:t xml:space="preserve"> </w:t>
            </w:r>
            <w:r>
              <w:rPr>
                <w:w w:val="95"/>
              </w:rPr>
              <w:t>down</w:t>
            </w:r>
            <w:r>
              <w:t xml:space="preserve"> </w:t>
            </w:r>
          </w:p>
        </w:tc>
        <w:tc>
          <w:tcPr>
            <w:tcW w:w="2542" w:type="pct"/>
          </w:tcPr>
          <w:p w14:paraId="2372D152" w14:textId="77777777" w:rsidR="00C85ABD" w:rsidRDefault="00961E4D" w:rsidP="00712829">
            <w:r>
              <w:rPr>
                <w:spacing w:val="-1"/>
                <w:w w:val="95"/>
              </w:rPr>
              <w:t>Pressing</w:t>
            </w:r>
            <w:r>
              <w:rPr>
                <w:spacing w:val="-19"/>
                <w:w w:val="95"/>
              </w:rPr>
              <w:t xml:space="preserve"> </w:t>
            </w:r>
            <w:r>
              <w:rPr>
                <w:w w:val="95"/>
              </w:rPr>
              <w:t>plunger</w:t>
            </w:r>
            <w:r>
              <w:rPr>
                <w:spacing w:val="-18"/>
                <w:w w:val="95"/>
              </w:rPr>
              <w:t xml:space="preserve"> </w:t>
            </w:r>
            <w:r>
              <w:rPr>
                <w:w w:val="95"/>
              </w:rPr>
              <w:t>down</w:t>
            </w:r>
            <w:r>
              <w:t xml:space="preserve"> </w:t>
            </w:r>
          </w:p>
        </w:tc>
      </w:tr>
      <w:tr w:rsidR="004866D0" w14:paraId="7B8B56CF" w14:textId="77777777" w:rsidTr="004866D0">
        <w:trPr>
          <w:gridAfter w:val="1"/>
          <w:wAfter w:w="139" w:type="pct"/>
          <w:trHeight w:val="311"/>
        </w:trPr>
        <w:tc>
          <w:tcPr>
            <w:tcW w:w="903" w:type="pct"/>
            <w:gridSpan w:val="2"/>
            <w:vMerge w:val="restart"/>
          </w:tcPr>
          <w:p w14:paraId="4CEE5D93" w14:textId="74DB0EB1" w:rsidR="004866D0" w:rsidRPr="004866D0" w:rsidRDefault="004866D0" w:rsidP="00712829">
            <w:pPr>
              <w:rPr>
                <w:sz w:val="26"/>
              </w:rPr>
            </w:pPr>
            <w:r>
              <w:rPr>
                <w:sz w:val="26"/>
              </w:rPr>
              <w:t xml:space="preserve"> </w:t>
            </w:r>
          </w:p>
          <w:p w14:paraId="4CC884D9" w14:textId="77777777" w:rsidR="004866D0" w:rsidRDefault="004866D0" w:rsidP="00712829">
            <w:r>
              <w:t>Espresso</w:t>
            </w:r>
          </w:p>
          <w:p w14:paraId="6F889B8E" w14:textId="17157B6E" w:rsidR="004866D0" w:rsidRDefault="004866D0" w:rsidP="00712829">
            <w:r>
              <w:rPr>
                <w:spacing w:val="-102"/>
              </w:rPr>
              <w:t xml:space="preserve">    </w:t>
            </w:r>
            <w:r w:rsidR="00581CE5">
              <w:t>B</w:t>
            </w:r>
            <w:r>
              <w:t xml:space="preserve">oilers </w:t>
            </w:r>
          </w:p>
        </w:tc>
        <w:tc>
          <w:tcPr>
            <w:tcW w:w="1416" w:type="pct"/>
          </w:tcPr>
          <w:p w14:paraId="66C4778B" w14:textId="77777777" w:rsidR="004866D0" w:rsidRDefault="004866D0" w:rsidP="00712829">
            <w:r>
              <w:rPr>
                <w:w w:val="95"/>
              </w:rPr>
              <w:t>Gear</w:t>
            </w:r>
            <w:r>
              <w:rPr>
                <w:spacing w:val="-16"/>
                <w:w w:val="95"/>
              </w:rPr>
              <w:t xml:space="preserve"> </w:t>
            </w:r>
            <w:r>
              <w:rPr>
                <w:w w:val="95"/>
              </w:rPr>
              <w:t>pump</w:t>
            </w:r>
            <w:r>
              <w:rPr>
                <w:spacing w:val="-15"/>
                <w:w w:val="95"/>
              </w:rPr>
              <w:t xml:space="preserve"> </w:t>
            </w:r>
            <w:r>
              <w:rPr>
                <w:w w:val="95"/>
              </w:rPr>
              <w:t>speed</w:t>
            </w:r>
            <w:r>
              <w:t xml:space="preserve"> </w:t>
            </w:r>
          </w:p>
        </w:tc>
        <w:tc>
          <w:tcPr>
            <w:tcW w:w="2542" w:type="pct"/>
          </w:tcPr>
          <w:p w14:paraId="1A2AEB23" w14:textId="77777777" w:rsidR="004866D0" w:rsidRDefault="004866D0" w:rsidP="00712829">
            <w:r>
              <w:rPr>
                <w:w w:val="95"/>
              </w:rPr>
              <w:t>Gear</w:t>
            </w:r>
            <w:r>
              <w:rPr>
                <w:spacing w:val="-16"/>
                <w:w w:val="95"/>
              </w:rPr>
              <w:t xml:space="preserve"> </w:t>
            </w:r>
            <w:r>
              <w:rPr>
                <w:w w:val="95"/>
              </w:rPr>
              <w:t>pump</w:t>
            </w:r>
            <w:r>
              <w:rPr>
                <w:spacing w:val="-15"/>
                <w:w w:val="95"/>
              </w:rPr>
              <w:t xml:space="preserve"> </w:t>
            </w:r>
            <w:r>
              <w:rPr>
                <w:w w:val="95"/>
              </w:rPr>
              <w:t>speed</w:t>
            </w:r>
            <w:r>
              <w:t xml:space="preserve"> </w:t>
            </w:r>
          </w:p>
        </w:tc>
      </w:tr>
      <w:tr w:rsidR="004866D0" w14:paraId="6686058D" w14:textId="77777777" w:rsidTr="004866D0">
        <w:trPr>
          <w:gridAfter w:val="1"/>
          <w:wAfter w:w="139" w:type="pct"/>
          <w:trHeight w:val="277"/>
        </w:trPr>
        <w:tc>
          <w:tcPr>
            <w:tcW w:w="903" w:type="pct"/>
            <w:gridSpan w:val="2"/>
            <w:vMerge/>
          </w:tcPr>
          <w:p w14:paraId="08587F3A" w14:textId="77777777" w:rsidR="004866D0" w:rsidRDefault="004866D0" w:rsidP="00712829">
            <w:pPr>
              <w:rPr>
                <w:sz w:val="2"/>
                <w:szCs w:val="2"/>
              </w:rPr>
            </w:pPr>
          </w:p>
        </w:tc>
        <w:tc>
          <w:tcPr>
            <w:tcW w:w="1416" w:type="pct"/>
          </w:tcPr>
          <w:p w14:paraId="461578A3" w14:textId="12CF814F" w:rsidR="004866D0" w:rsidRDefault="004866D0" w:rsidP="00712829">
            <w:r>
              <w:rPr>
                <w:w w:val="95"/>
              </w:rPr>
              <w:t xml:space="preserve">Setting of </w:t>
            </w:r>
            <w:proofErr w:type="gramStart"/>
            <w:r>
              <w:rPr>
                <w:w w:val="95"/>
              </w:rPr>
              <w:t xml:space="preserve">boiler </w:t>
            </w:r>
            <w:r>
              <w:rPr>
                <w:spacing w:val="-97"/>
                <w:w w:val="95"/>
              </w:rPr>
              <w:t xml:space="preserve"> </w:t>
            </w:r>
            <w:r>
              <w:t>temperature</w:t>
            </w:r>
            <w:proofErr w:type="gramEnd"/>
            <w:r>
              <w:t xml:space="preserve"> </w:t>
            </w:r>
          </w:p>
        </w:tc>
        <w:tc>
          <w:tcPr>
            <w:tcW w:w="2542" w:type="pct"/>
          </w:tcPr>
          <w:p w14:paraId="40C1D144" w14:textId="77777777" w:rsidR="004866D0" w:rsidRDefault="004866D0" w:rsidP="00712829">
            <w:r>
              <w:rPr>
                <w:spacing w:val="-1"/>
                <w:w w:val="95"/>
              </w:rPr>
              <w:t>Boiler</w:t>
            </w:r>
            <w:r>
              <w:rPr>
                <w:spacing w:val="-20"/>
                <w:w w:val="95"/>
              </w:rPr>
              <w:t xml:space="preserve"> </w:t>
            </w:r>
            <w:r>
              <w:rPr>
                <w:spacing w:val="-1"/>
                <w:w w:val="95"/>
              </w:rPr>
              <w:t>temperature</w:t>
            </w:r>
            <w:r>
              <w:t xml:space="preserve"> </w:t>
            </w:r>
          </w:p>
        </w:tc>
      </w:tr>
      <w:tr w:rsidR="004866D0" w14:paraId="17591458" w14:textId="77777777" w:rsidTr="004866D0">
        <w:trPr>
          <w:gridAfter w:val="1"/>
          <w:wAfter w:w="139" w:type="pct"/>
          <w:trHeight w:val="312"/>
        </w:trPr>
        <w:tc>
          <w:tcPr>
            <w:tcW w:w="903" w:type="pct"/>
            <w:gridSpan w:val="2"/>
            <w:vMerge/>
          </w:tcPr>
          <w:p w14:paraId="31E9E191" w14:textId="77777777" w:rsidR="004866D0" w:rsidRDefault="004866D0" w:rsidP="00712829">
            <w:pPr>
              <w:rPr>
                <w:sz w:val="2"/>
                <w:szCs w:val="2"/>
              </w:rPr>
            </w:pPr>
          </w:p>
        </w:tc>
        <w:tc>
          <w:tcPr>
            <w:tcW w:w="1416" w:type="pct"/>
          </w:tcPr>
          <w:p w14:paraId="747F3F3B" w14:textId="77777777" w:rsidR="004866D0" w:rsidRDefault="004866D0" w:rsidP="00712829">
            <w:r>
              <w:rPr>
                <w:spacing w:val="-1"/>
                <w:w w:val="95"/>
              </w:rPr>
              <w:t>Boiler</w:t>
            </w:r>
            <w:r>
              <w:rPr>
                <w:spacing w:val="-20"/>
                <w:w w:val="95"/>
              </w:rPr>
              <w:t xml:space="preserve"> </w:t>
            </w:r>
            <w:r>
              <w:rPr>
                <w:spacing w:val="-1"/>
                <w:w w:val="95"/>
              </w:rPr>
              <w:t>first</w:t>
            </w:r>
            <w:r>
              <w:rPr>
                <w:spacing w:val="-20"/>
                <w:w w:val="95"/>
              </w:rPr>
              <w:t xml:space="preserve"> </w:t>
            </w:r>
            <w:r>
              <w:rPr>
                <w:w w:val="95"/>
              </w:rPr>
              <w:t>cup</w:t>
            </w:r>
            <w:r>
              <w:rPr>
                <w:spacing w:val="-20"/>
                <w:w w:val="95"/>
              </w:rPr>
              <w:t xml:space="preserve"> </w:t>
            </w:r>
            <w:r>
              <w:rPr>
                <w:w w:val="95"/>
              </w:rPr>
              <w:t>temperature</w:t>
            </w:r>
          </w:p>
        </w:tc>
        <w:tc>
          <w:tcPr>
            <w:tcW w:w="2542" w:type="pct"/>
          </w:tcPr>
          <w:p w14:paraId="50A9A62E" w14:textId="77777777" w:rsidR="004866D0" w:rsidRDefault="004866D0" w:rsidP="00712829">
            <w:r>
              <w:rPr>
                <w:w w:val="95"/>
              </w:rPr>
              <w:t>How</w:t>
            </w:r>
            <w:r>
              <w:rPr>
                <w:spacing w:val="-11"/>
                <w:w w:val="95"/>
              </w:rPr>
              <w:t xml:space="preserve"> </w:t>
            </w:r>
            <w:r>
              <w:rPr>
                <w:w w:val="95"/>
              </w:rPr>
              <w:t>much</w:t>
            </w:r>
            <w:r>
              <w:rPr>
                <w:spacing w:val="-10"/>
                <w:w w:val="95"/>
              </w:rPr>
              <w:t xml:space="preserve"> </w:t>
            </w:r>
            <w:r>
              <w:rPr>
                <w:w w:val="95"/>
              </w:rPr>
              <w:t>the</w:t>
            </w:r>
            <w:r>
              <w:rPr>
                <w:spacing w:val="-10"/>
                <w:w w:val="95"/>
              </w:rPr>
              <w:t xml:space="preserve"> </w:t>
            </w:r>
            <w:r>
              <w:rPr>
                <w:w w:val="95"/>
              </w:rPr>
              <w:t>boiler</w:t>
            </w:r>
            <w:r>
              <w:rPr>
                <w:spacing w:val="-10"/>
                <w:w w:val="95"/>
              </w:rPr>
              <w:t xml:space="preserve"> </w:t>
            </w:r>
            <w:r>
              <w:rPr>
                <w:w w:val="95"/>
              </w:rPr>
              <w:t>temperature</w:t>
            </w:r>
            <w:r>
              <w:rPr>
                <w:spacing w:val="-11"/>
                <w:w w:val="95"/>
              </w:rPr>
              <w:t xml:space="preserve"> </w:t>
            </w:r>
            <w:r>
              <w:rPr>
                <w:w w:val="95"/>
              </w:rPr>
              <w:t>rises</w:t>
            </w:r>
            <w:r>
              <w:rPr>
                <w:spacing w:val="-10"/>
                <w:w w:val="95"/>
              </w:rPr>
              <w:t xml:space="preserve"> </w:t>
            </w:r>
            <w:r>
              <w:rPr>
                <w:w w:val="95"/>
              </w:rPr>
              <w:t>to</w:t>
            </w:r>
            <w:r>
              <w:rPr>
                <w:spacing w:val="-10"/>
                <w:w w:val="95"/>
              </w:rPr>
              <w:t xml:space="preserve"> </w:t>
            </w:r>
            <w:r>
              <w:rPr>
                <w:w w:val="95"/>
              </w:rPr>
              <w:t>make</w:t>
            </w:r>
            <w:r>
              <w:rPr>
                <w:spacing w:val="-10"/>
                <w:w w:val="95"/>
              </w:rPr>
              <w:t xml:space="preserve"> </w:t>
            </w:r>
            <w:r>
              <w:rPr>
                <w:w w:val="95"/>
              </w:rPr>
              <w:t xml:space="preserve">the </w:t>
            </w:r>
          </w:p>
        </w:tc>
      </w:tr>
      <w:tr w:rsidR="004866D0" w14:paraId="458BC730" w14:textId="77777777" w:rsidTr="00024A1F">
        <w:trPr>
          <w:gridAfter w:val="1"/>
          <w:wAfter w:w="139" w:type="pct"/>
          <w:trHeight w:val="311"/>
        </w:trPr>
        <w:tc>
          <w:tcPr>
            <w:tcW w:w="903" w:type="pct"/>
            <w:gridSpan w:val="2"/>
            <w:vMerge/>
          </w:tcPr>
          <w:p w14:paraId="4F6E4172" w14:textId="77777777" w:rsidR="004866D0" w:rsidRDefault="004866D0" w:rsidP="00712829">
            <w:pPr>
              <w:rPr>
                <w:sz w:val="18"/>
              </w:rPr>
            </w:pPr>
          </w:p>
        </w:tc>
        <w:tc>
          <w:tcPr>
            <w:tcW w:w="1416" w:type="pct"/>
          </w:tcPr>
          <w:p w14:paraId="53D18535" w14:textId="77777777" w:rsidR="004866D0" w:rsidRDefault="004866D0" w:rsidP="00712829">
            <w:r>
              <w:t xml:space="preserve">control </w:t>
            </w:r>
          </w:p>
        </w:tc>
        <w:tc>
          <w:tcPr>
            <w:tcW w:w="2542" w:type="pct"/>
          </w:tcPr>
          <w:p w14:paraId="27F03772" w14:textId="77777777" w:rsidR="004866D0" w:rsidRDefault="004866D0" w:rsidP="00712829">
            <w:r>
              <w:rPr>
                <w:w w:val="95"/>
              </w:rPr>
              <w:t>first</w:t>
            </w:r>
            <w:r>
              <w:rPr>
                <w:spacing w:val="-13"/>
                <w:w w:val="95"/>
              </w:rPr>
              <w:t xml:space="preserve"> </w:t>
            </w:r>
            <w:r>
              <w:rPr>
                <w:w w:val="95"/>
              </w:rPr>
              <w:t>drink</w:t>
            </w:r>
            <w:r>
              <w:t xml:space="preserve"> </w:t>
            </w:r>
          </w:p>
        </w:tc>
      </w:tr>
      <w:tr w:rsidR="00C85ABD" w14:paraId="5E273EF7" w14:textId="77777777" w:rsidTr="00F55AB3">
        <w:trPr>
          <w:gridAfter w:val="1"/>
          <w:wAfter w:w="139" w:type="pct"/>
          <w:trHeight w:val="315"/>
        </w:trPr>
        <w:tc>
          <w:tcPr>
            <w:tcW w:w="903" w:type="pct"/>
            <w:gridSpan w:val="2"/>
            <w:vMerge w:val="restart"/>
          </w:tcPr>
          <w:p w14:paraId="1E654DD0" w14:textId="77777777" w:rsidR="00C85ABD" w:rsidRDefault="00961E4D" w:rsidP="00712829">
            <w:pPr>
              <w:rPr>
                <w:sz w:val="14"/>
              </w:rPr>
            </w:pPr>
            <w:r>
              <w:rPr>
                <w:sz w:val="14"/>
              </w:rPr>
              <w:t xml:space="preserve"> </w:t>
            </w:r>
          </w:p>
          <w:p w14:paraId="2F66E214" w14:textId="77777777" w:rsidR="00C85ABD" w:rsidRDefault="00961E4D" w:rsidP="00712829">
            <w:r>
              <w:t xml:space="preserve">Grinder </w:t>
            </w:r>
          </w:p>
        </w:tc>
        <w:tc>
          <w:tcPr>
            <w:tcW w:w="1416" w:type="pct"/>
          </w:tcPr>
          <w:p w14:paraId="18FBF7FA" w14:textId="77777777" w:rsidR="00C85ABD" w:rsidRDefault="00961E4D" w:rsidP="00712829">
            <w:r>
              <w:rPr>
                <w:spacing w:val="-1"/>
                <w:w w:val="95"/>
              </w:rPr>
              <w:t>Dose</w:t>
            </w:r>
            <w:r>
              <w:rPr>
                <w:spacing w:val="-20"/>
                <w:w w:val="95"/>
              </w:rPr>
              <w:t xml:space="preserve"> </w:t>
            </w:r>
            <w:r>
              <w:rPr>
                <w:spacing w:val="-1"/>
                <w:w w:val="95"/>
              </w:rPr>
              <w:t>testing</w:t>
            </w:r>
            <w:r>
              <w:t xml:space="preserve"> </w:t>
            </w:r>
          </w:p>
        </w:tc>
        <w:tc>
          <w:tcPr>
            <w:tcW w:w="2542" w:type="pct"/>
          </w:tcPr>
          <w:p w14:paraId="1564FC14" w14:textId="77777777" w:rsidR="00C85ABD" w:rsidRDefault="00961E4D" w:rsidP="00712829">
            <w:r>
              <w:rPr>
                <w:spacing w:val="-1"/>
                <w:w w:val="95"/>
              </w:rPr>
              <w:t>Dose</w:t>
            </w:r>
            <w:r>
              <w:rPr>
                <w:spacing w:val="-20"/>
                <w:w w:val="95"/>
              </w:rPr>
              <w:t xml:space="preserve"> </w:t>
            </w:r>
            <w:r>
              <w:rPr>
                <w:spacing w:val="-1"/>
                <w:w w:val="95"/>
              </w:rPr>
              <w:t>testing</w:t>
            </w:r>
            <w:r>
              <w:t xml:space="preserve"> </w:t>
            </w:r>
          </w:p>
        </w:tc>
      </w:tr>
      <w:tr w:rsidR="00C85ABD" w14:paraId="633F7FEC" w14:textId="77777777" w:rsidTr="004866D0">
        <w:trPr>
          <w:gridAfter w:val="1"/>
          <w:wAfter w:w="139" w:type="pct"/>
          <w:trHeight w:val="514"/>
        </w:trPr>
        <w:tc>
          <w:tcPr>
            <w:tcW w:w="903" w:type="pct"/>
            <w:gridSpan w:val="2"/>
            <w:vMerge/>
            <w:tcBorders>
              <w:top w:val="nil"/>
            </w:tcBorders>
          </w:tcPr>
          <w:p w14:paraId="22A7704F" w14:textId="77777777" w:rsidR="00C85ABD" w:rsidRDefault="00C85ABD" w:rsidP="00712829">
            <w:pPr>
              <w:rPr>
                <w:sz w:val="2"/>
                <w:szCs w:val="2"/>
              </w:rPr>
            </w:pPr>
          </w:p>
        </w:tc>
        <w:tc>
          <w:tcPr>
            <w:tcW w:w="1416" w:type="pct"/>
          </w:tcPr>
          <w:p w14:paraId="0C8C53BB" w14:textId="77777777" w:rsidR="00C85ABD" w:rsidRDefault="00961E4D" w:rsidP="00712829">
            <w:r>
              <w:t xml:space="preserve">Calibration </w:t>
            </w:r>
          </w:p>
        </w:tc>
        <w:tc>
          <w:tcPr>
            <w:tcW w:w="2542" w:type="pct"/>
          </w:tcPr>
          <w:p w14:paraId="7E74D5EA" w14:textId="77777777" w:rsidR="00C85ABD" w:rsidRDefault="00961E4D" w:rsidP="00712829">
            <w:r>
              <w:rPr>
                <w:spacing w:val="-3"/>
                <w:w w:val="95"/>
              </w:rPr>
              <w:t>Perform</w:t>
            </w:r>
            <w:r>
              <w:rPr>
                <w:spacing w:val="-16"/>
                <w:w w:val="95"/>
              </w:rPr>
              <w:t xml:space="preserve"> </w:t>
            </w:r>
            <w:r>
              <w:rPr>
                <w:spacing w:val="-2"/>
                <w:w w:val="95"/>
              </w:rPr>
              <w:t>calibration</w:t>
            </w:r>
            <w:r>
              <w:t xml:space="preserve"> </w:t>
            </w:r>
          </w:p>
        </w:tc>
      </w:tr>
      <w:tr w:rsidR="004866D0" w14:paraId="7C07DB9C" w14:textId="77777777" w:rsidTr="00F55AB3">
        <w:trPr>
          <w:gridAfter w:val="1"/>
          <w:wAfter w:w="139" w:type="pct"/>
          <w:trHeight w:val="224"/>
        </w:trPr>
        <w:tc>
          <w:tcPr>
            <w:tcW w:w="903" w:type="pct"/>
            <w:gridSpan w:val="2"/>
            <w:vMerge w:val="restart"/>
          </w:tcPr>
          <w:p w14:paraId="161B5BC6" w14:textId="77777777" w:rsidR="004866D0" w:rsidRDefault="004866D0" w:rsidP="00712829">
            <w:pPr>
              <w:rPr>
                <w:sz w:val="14"/>
              </w:rPr>
            </w:pPr>
            <w:r>
              <w:rPr>
                <w:sz w:val="14"/>
              </w:rPr>
              <w:t xml:space="preserve"> </w:t>
            </w:r>
          </w:p>
          <w:p w14:paraId="329C8902" w14:textId="2E2CDA64" w:rsidR="004866D0" w:rsidRDefault="004866D0" w:rsidP="00712829">
            <w:r>
              <w:rPr>
                <w:w w:val="95"/>
              </w:rPr>
              <w:t xml:space="preserve">Out of </w:t>
            </w:r>
            <w:proofErr w:type="gramStart"/>
            <w:r>
              <w:rPr>
                <w:w w:val="95"/>
              </w:rPr>
              <w:t>the</w:t>
            </w:r>
            <w:r w:rsidR="00581CE5">
              <w:rPr>
                <w:w w:val="95"/>
              </w:rPr>
              <w:t xml:space="preserve"> </w:t>
            </w:r>
            <w:r>
              <w:rPr>
                <w:spacing w:val="-97"/>
                <w:w w:val="95"/>
              </w:rPr>
              <w:t xml:space="preserve"> </w:t>
            </w:r>
            <w:r>
              <w:t>mouth</w:t>
            </w:r>
            <w:proofErr w:type="gramEnd"/>
            <w:r>
              <w:t xml:space="preserve"> </w:t>
            </w:r>
          </w:p>
        </w:tc>
        <w:tc>
          <w:tcPr>
            <w:tcW w:w="1416" w:type="pct"/>
          </w:tcPr>
          <w:p w14:paraId="3A40CF8B" w14:textId="77777777" w:rsidR="004866D0" w:rsidRDefault="004866D0" w:rsidP="00712829">
            <w:r>
              <w:rPr>
                <w:w w:val="95"/>
              </w:rPr>
              <w:t>Spout back to default</w:t>
            </w:r>
            <w:r>
              <w:rPr>
                <w:spacing w:val="-97"/>
                <w:w w:val="95"/>
              </w:rPr>
              <w:t xml:space="preserve"> </w:t>
            </w:r>
            <w:r>
              <w:t xml:space="preserve">position </w:t>
            </w:r>
          </w:p>
        </w:tc>
        <w:tc>
          <w:tcPr>
            <w:tcW w:w="2542" w:type="pct"/>
          </w:tcPr>
          <w:p w14:paraId="6366DBB7" w14:textId="77777777" w:rsidR="004866D0" w:rsidRDefault="004866D0" w:rsidP="00712829">
            <w:r>
              <w:rPr>
                <w:w w:val="95"/>
              </w:rPr>
              <w:t>Spout</w:t>
            </w:r>
            <w:r>
              <w:rPr>
                <w:spacing w:val="-13"/>
                <w:w w:val="95"/>
              </w:rPr>
              <w:t xml:space="preserve"> </w:t>
            </w:r>
            <w:r>
              <w:rPr>
                <w:w w:val="95"/>
              </w:rPr>
              <w:t>back</w:t>
            </w:r>
            <w:r>
              <w:rPr>
                <w:spacing w:val="-15"/>
                <w:w w:val="95"/>
              </w:rPr>
              <w:t xml:space="preserve"> </w:t>
            </w:r>
            <w:r>
              <w:rPr>
                <w:w w:val="95"/>
              </w:rPr>
              <w:t>to</w:t>
            </w:r>
            <w:r>
              <w:rPr>
                <w:spacing w:val="-15"/>
                <w:w w:val="95"/>
              </w:rPr>
              <w:t xml:space="preserve"> </w:t>
            </w:r>
            <w:r>
              <w:rPr>
                <w:w w:val="95"/>
              </w:rPr>
              <w:t>default</w:t>
            </w:r>
            <w:r>
              <w:rPr>
                <w:spacing w:val="-15"/>
                <w:w w:val="95"/>
              </w:rPr>
              <w:t xml:space="preserve"> </w:t>
            </w:r>
            <w:r>
              <w:rPr>
                <w:w w:val="95"/>
              </w:rPr>
              <w:t>position</w:t>
            </w:r>
            <w:r>
              <w:t xml:space="preserve"> </w:t>
            </w:r>
          </w:p>
        </w:tc>
      </w:tr>
      <w:tr w:rsidR="004866D0" w14:paraId="1620F393" w14:textId="77777777" w:rsidTr="00DA7088">
        <w:trPr>
          <w:gridAfter w:val="1"/>
          <w:wAfter w:w="139" w:type="pct"/>
          <w:trHeight w:val="564"/>
        </w:trPr>
        <w:tc>
          <w:tcPr>
            <w:tcW w:w="903" w:type="pct"/>
            <w:gridSpan w:val="2"/>
            <w:vMerge/>
          </w:tcPr>
          <w:p w14:paraId="5480F199" w14:textId="77777777" w:rsidR="004866D0" w:rsidRDefault="004866D0" w:rsidP="00712829">
            <w:pPr>
              <w:rPr>
                <w:sz w:val="2"/>
                <w:szCs w:val="2"/>
              </w:rPr>
            </w:pPr>
          </w:p>
        </w:tc>
        <w:tc>
          <w:tcPr>
            <w:tcW w:w="1416" w:type="pct"/>
          </w:tcPr>
          <w:p w14:paraId="71C15338" w14:textId="77777777" w:rsidR="004866D0" w:rsidRDefault="004866D0" w:rsidP="00712829">
            <w:r>
              <w:rPr>
                <w:w w:val="95"/>
              </w:rPr>
              <w:t>Spout turned to test</w:t>
            </w:r>
            <w:r>
              <w:rPr>
                <w:spacing w:val="-97"/>
                <w:w w:val="95"/>
              </w:rPr>
              <w:t xml:space="preserve"> </w:t>
            </w:r>
            <w:r>
              <w:t xml:space="preserve">position </w:t>
            </w:r>
          </w:p>
        </w:tc>
        <w:tc>
          <w:tcPr>
            <w:tcW w:w="2542" w:type="pct"/>
          </w:tcPr>
          <w:p w14:paraId="20A286FA" w14:textId="77777777" w:rsidR="004866D0" w:rsidRDefault="004866D0" w:rsidP="00712829">
            <w:r>
              <w:rPr>
                <w:w w:val="95"/>
              </w:rPr>
              <w:t>Spout</w:t>
            </w:r>
            <w:r>
              <w:rPr>
                <w:spacing w:val="-17"/>
                <w:w w:val="95"/>
              </w:rPr>
              <w:t xml:space="preserve"> </w:t>
            </w:r>
            <w:r>
              <w:rPr>
                <w:w w:val="95"/>
              </w:rPr>
              <w:t>turned</w:t>
            </w:r>
            <w:r>
              <w:rPr>
                <w:spacing w:val="-17"/>
                <w:w w:val="95"/>
              </w:rPr>
              <w:t xml:space="preserve"> </w:t>
            </w:r>
            <w:r>
              <w:rPr>
                <w:w w:val="95"/>
              </w:rPr>
              <w:t>to</w:t>
            </w:r>
            <w:r>
              <w:rPr>
                <w:spacing w:val="-17"/>
                <w:w w:val="95"/>
              </w:rPr>
              <w:t xml:space="preserve"> </w:t>
            </w:r>
            <w:r>
              <w:rPr>
                <w:w w:val="95"/>
              </w:rPr>
              <w:t>test</w:t>
            </w:r>
            <w:r>
              <w:rPr>
                <w:spacing w:val="-16"/>
                <w:w w:val="95"/>
              </w:rPr>
              <w:t xml:space="preserve"> </w:t>
            </w:r>
            <w:r>
              <w:rPr>
                <w:w w:val="95"/>
              </w:rPr>
              <w:t>position</w:t>
            </w:r>
            <w:r>
              <w:t xml:space="preserve"> </w:t>
            </w:r>
          </w:p>
        </w:tc>
      </w:tr>
      <w:tr w:rsidR="004866D0" w14:paraId="39AB2562" w14:textId="77777777" w:rsidTr="00DA7088">
        <w:tblPrEx>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PrEx>
        <w:trPr>
          <w:trHeight w:val="614"/>
        </w:trPr>
        <w:tc>
          <w:tcPr>
            <w:tcW w:w="903" w:type="pct"/>
            <w:gridSpan w:val="2"/>
            <w:vMerge/>
            <w:tcBorders>
              <w:bottom w:val="single" w:sz="4" w:space="0" w:color="000000"/>
            </w:tcBorders>
          </w:tcPr>
          <w:p w14:paraId="092CFE36" w14:textId="77777777" w:rsidR="004866D0" w:rsidRDefault="004866D0" w:rsidP="00712829">
            <w:pPr>
              <w:rPr>
                <w:sz w:val="20"/>
              </w:rPr>
            </w:pPr>
          </w:p>
        </w:tc>
        <w:tc>
          <w:tcPr>
            <w:tcW w:w="1416" w:type="pct"/>
            <w:tcBorders>
              <w:bottom w:val="single" w:sz="4" w:space="0" w:color="000000"/>
              <w:right w:val="single" w:sz="4" w:space="0" w:color="000000"/>
            </w:tcBorders>
          </w:tcPr>
          <w:p w14:paraId="1E210CC0" w14:textId="77777777" w:rsidR="004866D0" w:rsidRDefault="004866D0" w:rsidP="00712829">
            <w:r>
              <w:rPr>
                <w:w w:val="95"/>
              </w:rPr>
              <w:t>The</w:t>
            </w:r>
            <w:r>
              <w:rPr>
                <w:spacing w:val="-7"/>
                <w:w w:val="95"/>
              </w:rPr>
              <w:t xml:space="preserve"> </w:t>
            </w:r>
            <w:r>
              <w:rPr>
                <w:w w:val="95"/>
              </w:rPr>
              <w:t>spout</w:t>
            </w:r>
            <w:r>
              <w:rPr>
                <w:spacing w:val="-7"/>
                <w:w w:val="95"/>
              </w:rPr>
              <w:t xml:space="preserve"> </w:t>
            </w:r>
            <w:r>
              <w:rPr>
                <w:w w:val="95"/>
              </w:rPr>
              <w:t>is</w:t>
            </w:r>
            <w:r>
              <w:rPr>
                <w:spacing w:val="-8"/>
                <w:w w:val="95"/>
              </w:rPr>
              <w:t xml:space="preserve"> </w:t>
            </w:r>
            <w:r>
              <w:rPr>
                <w:w w:val="95"/>
              </w:rPr>
              <w:t>transferred</w:t>
            </w:r>
            <w:r>
              <w:rPr>
                <w:spacing w:val="-7"/>
                <w:w w:val="95"/>
              </w:rPr>
              <w:t xml:space="preserve"> </w:t>
            </w:r>
            <w:r>
              <w:rPr>
                <w:w w:val="95"/>
              </w:rPr>
              <w:t>to</w:t>
            </w:r>
            <w:r>
              <w:rPr>
                <w:spacing w:val="-97"/>
                <w:w w:val="95"/>
              </w:rPr>
              <w:t xml:space="preserve"> </w:t>
            </w:r>
            <w:r>
              <w:t>the position of other</w:t>
            </w:r>
            <w:r>
              <w:rPr>
                <w:spacing w:val="1"/>
              </w:rPr>
              <w:t xml:space="preserve"> </w:t>
            </w:r>
            <w:r>
              <w:t xml:space="preserve">products </w:t>
            </w:r>
          </w:p>
        </w:tc>
        <w:tc>
          <w:tcPr>
            <w:tcW w:w="2542" w:type="pct"/>
            <w:tcBorders>
              <w:left w:val="single" w:sz="4" w:space="0" w:color="000000"/>
              <w:bottom w:val="single" w:sz="4" w:space="0" w:color="000000"/>
              <w:right w:val="single" w:sz="4" w:space="0" w:color="000000"/>
            </w:tcBorders>
          </w:tcPr>
          <w:p w14:paraId="74F2DEE3" w14:textId="77777777" w:rsidR="004866D0" w:rsidRDefault="004866D0" w:rsidP="00712829">
            <w:r>
              <w:rPr>
                <w:w w:val="95"/>
              </w:rPr>
              <w:t>The spout is transferred to the position of other</w:t>
            </w:r>
            <w:r>
              <w:rPr>
                <w:spacing w:val="-97"/>
                <w:w w:val="95"/>
              </w:rPr>
              <w:t xml:space="preserve"> </w:t>
            </w:r>
            <w:r>
              <w:t xml:space="preserve">products </w:t>
            </w:r>
          </w:p>
        </w:tc>
        <w:tc>
          <w:tcPr>
            <w:tcW w:w="139" w:type="pct"/>
            <w:vMerge w:val="restart"/>
            <w:tcBorders>
              <w:top w:val="single" w:sz="6" w:space="0" w:color="000000"/>
              <w:left w:val="single" w:sz="4" w:space="0" w:color="000000"/>
              <w:bottom w:val="nil"/>
              <w:right w:val="nil"/>
            </w:tcBorders>
          </w:tcPr>
          <w:p w14:paraId="245DB310" w14:textId="77777777" w:rsidR="004866D0" w:rsidRDefault="004866D0" w:rsidP="00712829">
            <w:pPr>
              <w:rPr>
                <w:sz w:val="20"/>
              </w:rPr>
            </w:pPr>
          </w:p>
        </w:tc>
      </w:tr>
      <w:tr w:rsidR="00C85ABD" w14:paraId="523B610A" w14:textId="77777777" w:rsidTr="004866D0">
        <w:tblPrEx>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PrEx>
        <w:trPr>
          <w:trHeight w:val="310"/>
        </w:trPr>
        <w:tc>
          <w:tcPr>
            <w:tcW w:w="903" w:type="pct"/>
            <w:gridSpan w:val="2"/>
            <w:tcBorders>
              <w:top w:val="single" w:sz="4" w:space="0" w:color="000000"/>
              <w:left w:val="single" w:sz="4" w:space="0" w:color="000000"/>
              <w:bottom w:val="single" w:sz="4" w:space="0" w:color="000000"/>
              <w:right w:val="single" w:sz="4" w:space="0" w:color="000000"/>
            </w:tcBorders>
          </w:tcPr>
          <w:p w14:paraId="75C5FFC2" w14:textId="77777777" w:rsidR="00C85ABD" w:rsidRDefault="00961E4D" w:rsidP="00712829">
            <w:r>
              <w:rPr>
                <w:spacing w:val="-5"/>
              </w:rPr>
              <w:t>Valve</w:t>
            </w:r>
            <w:r>
              <w:rPr>
                <w:spacing w:val="-22"/>
              </w:rPr>
              <w:t xml:space="preserve"> </w:t>
            </w:r>
            <w:r>
              <w:rPr>
                <w:spacing w:val="-5"/>
              </w:rPr>
              <w:t>sets</w:t>
            </w:r>
            <w:r>
              <w:t xml:space="preserve"> </w:t>
            </w:r>
          </w:p>
        </w:tc>
        <w:tc>
          <w:tcPr>
            <w:tcW w:w="1416" w:type="pct"/>
            <w:tcBorders>
              <w:top w:val="single" w:sz="4" w:space="0" w:color="000000"/>
              <w:left w:val="single" w:sz="4" w:space="0" w:color="000000"/>
              <w:bottom w:val="single" w:sz="4" w:space="0" w:color="000000"/>
              <w:right w:val="single" w:sz="4" w:space="0" w:color="000000"/>
            </w:tcBorders>
          </w:tcPr>
          <w:p w14:paraId="47F1A98A" w14:textId="77777777" w:rsidR="00C85ABD" w:rsidRDefault="00961E4D" w:rsidP="00712829">
            <w:r>
              <w:rPr>
                <w:spacing w:val="-1"/>
                <w:w w:val="95"/>
              </w:rPr>
              <w:t>Test</w:t>
            </w:r>
            <w:r>
              <w:rPr>
                <w:spacing w:val="-19"/>
                <w:w w:val="95"/>
              </w:rPr>
              <w:t xml:space="preserve"> </w:t>
            </w:r>
            <w:r>
              <w:rPr>
                <w:spacing w:val="-1"/>
                <w:w w:val="95"/>
              </w:rPr>
              <w:t>valves</w:t>
            </w:r>
            <w:r>
              <w:t xml:space="preserve"> </w:t>
            </w:r>
          </w:p>
        </w:tc>
        <w:tc>
          <w:tcPr>
            <w:tcW w:w="2542" w:type="pct"/>
            <w:tcBorders>
              <w:top w:val="single" w:sz="4" w:space="0" w:color="000000"/>
              <w:left w:val="single" w:sz="4" w:space="0" w:color="000000"/>
              <w:bottom w:val="single" w:sz="4" w:space="0" w:color="000000"/>
              <w:right w:val="single" w:sz="4" w:space="0" w:color="000000"/>
            </w:tcBorders>
          </w:tcPr>
          <w:p w14:paraId="1D01FAE9" w14:textId="77777777" w:rsidR="00C85ABD" w:rsidRDefault="00961E4D" w:rsidP="00712829">
            <w:r>
              <w:rPr>
                <w:w w:val="95"/>
              </w:rPr>
              <w:t>Test</w:t>
            </w:r>
            <w:r>
              <w:rPr>
                <w:spacing w:val="-13"/>
                <w:w w:val="95"/>
              </w:rPr>
              <w:t xml:space="preserve"> </w:t>
            </w:r>
            <w:r>
              <w:rPr>
                <w:w w:val="95"/>
              </w:rPr>
              <w:t>for</w:t>
            </w:r>
            <w:r>
              <w:rPr>
                <w:spacing w:val="-13"/>
                <w:w w:val="95"/>
              </w:rPr>
              <w:t xml:space="preserve"> </w:t>
            </w:r>
            <w:r>
              <w:rPr>
                <w:w w:val="95"/>
              </w:rPr>
              <w:t>proper</w:t>
            </w:r>
            <w:r>
              <w:rPr>
                <w:spacing w:val="-12"/>
                <w:w w:val="95"/>
              </w:rPr>
              <w:t xml:space="preserve"> </w:t>
            </w:r>
            <w:r>
              <w:rPr>
                <w:w w:val="95"/>
              </w:rPr>
              <w:t>valve</w:t>
            </w:r>
            <w:r>
              <w:rPr>
                <w:spacing w:val="-13"/>
                <w:w w:val="95"/>
              </w:rPr>
              <w:t xml:space="preserve"> </w:t>
            </w:r>
            <w:r>
              <w:rPr>
                <w:w w:val="95"/>
              </w:rPr>
              <w:t>connection</w:t>
            </w:r>
            <w:r>
              <w:t xml:space="preserve"> </w:t>
            </w:r>
          </w:p>
        </w:tc>
        <w:tc>
          <w:tcPr>
            <w:tcW w:w="139" w:type="pct"/>
            <w:vMerge/>
            <w:tcBorders>
              <w:top w:val="nil"/>
              <w:left w:val="single" w:sz="4" w:space="0" w:color="000000"/>
              <w:bottom w:val="nil"/>
              <w:right w:val="nil"/>
            </w:tcBorders>
          </w:tcPr>
          <w:p w14:paraId="70038612" w14:textId="77777777" w:rsidR="00C85ABD" w:rsidRDefault="00C85ABD" w:rsidP="00712829">
            <w:pPr>
              <w:rPr>
                <w:sz w:val="2"/>
                <w:szCs w:val="2"/>
              </w:rPr>
            </w:pPr>
          </w:p>
        </w:tc>
      </w:tr>
      <w:tr w:rsidR="00C85ABD" w14:paraId="40BDEFE6" w14:textId="77777777" w:rsidTr="004866D0">
        <w:tblPrEx>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PrEx>
        <w:trPr>
          <w:trHeight w:val="565"/>
        </w:trPr>
        <w:tc>
          <w:tcPr>
            <w:tcW w:w="903" w:type="pct"/>
            <w:gridSpan w:val="2"/>
            <w:tcBorders>
              <w:top w:val="single" w:sz="4" w:space="0" w:color="000000"/>
              <w:left w:val="single" w:sz="4" w:space="0" w:color="000000"/>
              <w:bottom w:val="single" w:sz="4" w:space="0" w:color="000000"/>
              <w:right w:val="single" w:sz="4" w:space="0" w:color="000000"/>
            </w:tcBorders>
          </w:tcPr>
          <w:p w14:paraId="4B06AA41" w14:textId="77777777" w:rsidR="00C85ABD" w:rsidRDefault="00961E4D" w:rsidP="00712829">
            <w:r>
              <w:t>Cup</w:t>
            </w:r>
            <w:r>
              <w:rPr>
                <w:spacing w:val="1"/>
              </w:rPr>
              <w:t xml:space="preserve"> </w:t>
            </w:r>
            <w:r>
              <w:rPr>
                <w:spacing w:val="-2"/>
              </w:rPr>
              <w:t>dispenser</w:t>
            </w:r>
            <w:r>
              <w:t xml:space="preserve"> </w:t>
            </w:r>
          </w:p>
        </w:tc>
        <w:tc>
          <w:tcPr>
            <w:tcW w:w="1416" w:type="pct"/>
            <w:tcBorders>
              <w:top w:val="single" w:sz="4" w:space="0" w:color="000000"/>
              <w:left w:val="single" w:sz="4" w:space="0" w:color="000000"/>
              <w:bottom w:val="single" w:sz="4" w:space="0" w:color="000000"/>
              <w:right w:val="single" w:sz="4" w:space="0" w:color="000000"/>
            </w:tcBorders>
          </w:tcPr>
          <w:p w14:paraId="59BE4F7C" w14:textId="77777777" w:rsidR="00C85ABD" w:rsidRDefault="00961E4D" w:rsidP="00712829">
            <w:r>
              <w:rPr>
                <w:w w:val="95"/>
              </w:rPr>
              <w:t>Test</w:t>
            </w:r>
            <w:r>
              <w:rPr>
                <w:spacing w:val="-21"/>
                <w:w w:val="95"/>
              </w:rPr>
              <w:t xml:space="preserve"> </w:t>
            </w:r>
            <w:r>
              <w:rPr>
                <w:w w:val="95"/>
              </w:rPr>
              <w:t>cups</w:t>
            </w:r>
            <w:r>
              <w:t xml:space="preserve"> </w:t>
            </w:r>
          </w:p>
        </w:tc>
        <w:tc>
          <w:tcPr>
            <w:tcW w:w="2542" w:type="pct"/>
            <w:tcBorders>
              <w:top w:val="single" w:sz="4" w:space="0" w:color="000000"/>
              <w:left w:val="single" w:sz="4" w:space="0" w:color="000000"/>
              <w:bottom w:val="single" w:sz="4" w:space="0" w:color="000000"/>
              <w:right w:val="single" w:sz="4" w:space="0" w:color="000000"/>
            </w:tcBorders>
          </w:tcPr>
          <w:p w14:paraId="74FC3A03" w14:textId="77777777" w:rsidR="00C85ABD" w:rsidRDefault="00961E4D" w:rsidP="00712829">
            <w:r>
              <w:rPr>
                <w:w w:val="95"/>
              </w:rPr>
              <w:t>Testing</w:t>
            </w:r>
            <w:r>
              <w:rPr>
                <w:spacing w:val="-21"/>
                <w:w w:val="95"/>
              </w:rPr>
              <w:t xml:space="preserve"> </w:t>
            </w:r>
            <w:r>
              <w:rPr>
                <w:w w:val="95"/>
              </w:rPr>
              <w:t>of</w:t>
            </w:r>
            <w:r>
              <w:rPr>
                <w:spacing w:val="-20"/>
                <w:w w:val="95"/>
              </w:rPr>
              <w:t xml:space="preserve"> </w:t>
            </w:r>
            <w:r>
              <w:rPr>
                <w:w w:val="95"/>
              </w:rPr>
              <w:t>cup</w:t>
            </w:r>
            <w:r>
              <w:rPr>
                <w:spacing w:val="-20"/>
                <w:w w:val="95"/>
              </w:rPr>
              <w:t xml:space="preserve"> </w:t>
            </w:r>
            <w:r>
              <w:rPr>
                <w:w w:val="95"/>
              </w:rPr>
              <w:t>dispenser</w:t>
            </w:r>
            <w:r>
              <w:rPr>
                <w:spacing w:val="-20"/>
                <w:w w:val="95"/>
              </w:rPr>
              <w:t xml:space="preserve"> </w:t>
            </w:r>
            <w:r>
              <w:rPr>
                <w:w w:val="95"/>
              </w:rPr>
              <w:t>components</w:t>
            </w:r>
            <w:r>
              <w:t xml:space="preserve"> </w:t>
            </w:r>
          </w:p>
        </w:tc>
        <w:tc>
          <w:tcPr>
            <w:tcW w:w="139" w:type="pct"/>
            <w:vMerge/>
            <w:tcBorders>
              <w:top w:val="nil"/>
              <w:left w:val="single" w:sz="4" w:space="0" w:color="000000"/>
              <w:bottom w:val="nil"/>
              <w:right w:val="nil"/>
            </w:tcBorders>
          </w:tcPr>
          <w:p w14:paraId="0B4A697F" w14:textId="77777777" w:rsidR="00C85ABD" w:rsidRDefault="00C85ABD" w:rsidP="00712829">
            <w:pPr>
              <w:rPr>
                <w:sz w:val="2"/>
                <w:szCs w:val="2"/>
              </w:rPr>
            </w:pPr>
          </w:p>
        </w:tc>
      </w:tr>
      <w:tr w:rsidR="00C85ABD" w14:paraId="774B8343" w14:textId="77777777" w:rsidTr="004866D0">
        <w:tblPrEx>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PrEx>
        <w:trPr>
          <w:trHeight w:val="656"/>
        </w:trPr>
        <w:tc>
          <w:tcPr>
            <w:tcW w:w="903" w:type="pct"/>
            <w:gridSpan w:val="2"/>
            <w:tcBorders>
              <w:top w:val="single" w:sz="4" w:space="0" w:color="000000"/>
              <w:left w:val="single" w:sz="4" w:space="0" w:color="000000"/>
              <w:bottom w:val="single" w:sz="4" w:space="0" w:color="000000"/>
              <w:right w:val="single" w:sz="4" w:space="0" w:color="000000"/>
            </w:tcBorders>
          </w:tcPr>
          <w:p w14:paraId="51A91E53" w14:textId="77777777" w:rsidR="00C85ABD" w:rsidRDefault="00961E4D" w:rsidP="00712829">
            <w:r>
              <w:t>Stirring</w:t>
            </w:r>
            <w:r>
              <w:rPr>
                <w:spacing w:val="1"/>
              </w:rPr>
              <w:t xml:space="preserve"> </w:t>
            </w:r>
            <w:r>
              <w:t>rod</w:t>
            </w:r>
            <w:r>
              <w:rPr>
                <w:spacing w:val="1"/>
              </w:rPr>
              <w:t xml:space="preserve"> </w:t>
            </w:r>
            <w:r>
              <w:t xml:space="preserve">dispenser </w:t>
            </w:r>
          </w:p>
        </w:tc>
        <w:tc>
          <w:tcPr>
            <w:tcW w:w="1416" w:type="pct"/>
            <w:tcBorders>
              <w:top w:val="single" w:sz="4" w:space="0" w:color="000000"/>
              <w:left w:val="single" w:sz="4" w:space="0" w:color="000000"/>
              <w:bottom w:val="single" w:sz="4" w:space="0" w:color="000000"/>
              <w:right w:val="single" w:sz="4" w:space="0" w:color="000000"/>
            </w:tcBorders>
          </w:tcPr>
          <w:p w14:paraId="5FFD32D6" w14:textId="77777777" w:rsidR="00C85ABD" w:rsidRDefault="00961E4D" w:rsidP="00712829">
            <w:r>
              <w:rPr>
                <w:w w:val="95"/>
              </w:rPr>
              <w:t>Drop</w:t>
            </w:r>
            <w:r>
              <w:rPr>
                <w:spacing w:val="-21"/>
                <w:w w:val="95"/>
              </w:rPr>
              <w:t xml:space="preserve"> </w:t>
            </w:r>
            <w:r>
              <w:rPr>
                <w:w w:val="95"/>
              </w:rPr>
              <w:t>the</w:t>
            </w:r>
            <w:r>
              <w:rPr>
                <w:spacing w:val="-21"/>
                <w:w w:val="95"/>
              </w:rPr>
              <w:t xml:space="preserve"> </w:t>
            </w:r>
            <w:r>
              <w:rPr>
                <w:w w:val="95"/>
              </w:rPr>
              <w:t>stirring</w:t>
            </w:r>
            <w:r>
              <w:rPr>
                <w:spacing w:val="-21"/>
                <w:w w:val="95"/>
              </w:rPr>
              <w:t xml:space="preserve"> </w:t>
            </w:r>
            <w:r>
              <w:rPr>
                <w:w w:val="95"/>
              </w:rPr>
              <w:t>rod</w:t>
            </w:r>
            <w:r>
              <w:t xml:space="preserve"> </w:t>
            </w:r>
          </w:p>
        </w:tc>
        <w:tc>
          <w:tcPr>
            <w:tcW w:w="2542" w:type="pct"/>
            <w:tcBorders>
              <w:top w:val="single" w:sz="4" w:space="0" w:color="000000"/>
              <w:left w:val="single" w:sz="4" w:space="0" w:color="000000"/>
              <w:bottom w:val="single" w:sz="4" w:space="0" w:color="000000"/>
              <w:right w:val="single" w:sz="4" w:space="0" w:color="000000"/>
            </w:tcBorders>
          </w:tcPr>
          <w:p w14:paraId="0F943009" w14:textId="77777777" w:rsidR="00C85ABD" w:rsidRDefault="00961E4D" w:rsidP="00712829">
            <w:r>
              <w:rPr>
                <w:w w:val="95"/>
              </w:rPr>
              <w:t>Stirring rod dispenser drops stirring rod as</w:t>
            </w:r>
            <w:r>
              <w:rPr>
                <w:spacing w:val="-97"/>
                <w:w w:val="95"/>
              </w:rPr>
              <w:t xml:space="preserve"> </w:t>
            </w:r>
            <w:r>
              <w:t xml:space="preserve">instructed </w:t>
            </w:r>
          </w:p>
        </w:tc>
        <w:tc>
          <w:tcPr>
            <w:tcW w:w="139" w:type="pct"/>
            <w:vMerge/>
            <w:tcBorders>
              <w:top w:val="nil"/>
              <w:left w:val="single" w:sz="4" w:space="0" w:color="000000"/>
              <w:bottom w:val="nil"/>
              <w:right w:val="nil"/>
            </w:tcBorders>
          </w:tcPr>
          <w:p w14:paraId="43037926" w14:textId="77777777" w:rsidR="00C85ABD" w:rsidRDefault="00C85ABD" w:rsidP="00712829">
            <w:pPr>
              <w:rPr>
                <w:sz w:val="2"/>
                <w:szCs w:val="2"/>
              </w:rPr>
            </w:pPr>
          </w:p>
        </w:tc>
      </w:tr>
      <w:tr w:rsidR="00C85ABD" w14:paraId="7F28AFAF" w14:textId="77777777" w:rsidTr="004866D0">
        <w:tblPrEx>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PrEx>
        <w:trPr>
          <w:trHeight w:val="312"/>
        </w:trPr>
        <w:tc>
          <w:tcPr>
            <w:tcW w:w="903" w:type="pct"/>
            <w:gridSpan w:val="2"/>
            <w:tcBorders>
              <w:top w:val="single" w:sz="4" w:space="0" w:color="000000"/>
              <w:left w:val="single" w:sz="4" w:space="0" w:color="000000"/>
              <w:bottom w:val="single" w:sz="4" w:space="0" w:color="000000"/>
              <w:right w:val="single" w:sz="4" w:space="0" w:color="000000"/>
            </w:tcBorders>
          </w:tcPr>
          <w:p w14:paraId="26F7A717" w14:textId="77777777" w:rsidR="00C85ABD" w:rsidRDefault="00961E4D" w:rsidP="00712829">
            <w:r>
              <w:rPr>
                <w:spacing w:val="-7"/>
              </w:rPr>
              <w:t>Air</w:t>
            </w:r>
            <w:r>
              <w:rPr>
                <w:spacing w:val="-19"/>
              </w:rPr>
              <w:t xml:space="preserve"> </w:t>
            </w:r>
            <w:r>
              <w:rPr>
                <w:spacing w:val="-6"/>
              </w:rPr>
              <w:t>pumps</w:t>
            </w:r>
            <w:r>
              <w:t xml:space="preserve"> </w:t>
            </w:r>
          </w:p>
        </w:tc>
        <w:tc>
          <w:tcPr>
            <w:tcW w:w="1416" w:type="pct"/>
            <w:tcBorders>
              <w:top w:val="single" w:sz="4" w:space="0" w:color="000000"/>
              <w:left w:val="single" w:sz="4" w:space="0" w:color="000000"/>
              <w:bottom w:val="single" w:sz="4" w:space="0" w:color="000000"/>
              <w:right w:val="single" w:sz="4" w:space="0" w:color="000000"/>
            </w:tcBorders>
          </w:tcPr>
          <w:p w14:paraId="05D1D9AD" w14:textId="77777777" w:rsidR="00C85ABD" w:rsidRDefault="00961E4D" w:rsidP="00712829">
            <w:r>
              <w:rPr>
                <w:spacing w:val="-1"/>
                <w:w w:val="95"/>
              </w:rPr>
              <w:t>Testing</w:t>
            </w:r>
            <w:r>
              <w:rPr>
                <w:spacing w:val="-20"/>
                <w:w w:val="95"/>
              </w:rPr>
              <w:t xml:space="preserve"> </w:t>
            </w:r>
            <w:r>
              <w:rPr>
                <w:spacing w:val="-1"/>
                <w:w w:val="95"/>
              </w:rPr>
              <w:t>air</w:t>
            </w:r>
            <w:r>
              <w:rPr>
                <w:spacing w:val="-19"/>
                <w:w w:val="95"/>
              </w:rPr>
              <w:t xml:space="preserve"> </w:t>
            </w:r>
            <w:r>
              <w:rPr>
                <w:w w:val="95"/>
              </w:rPr>
              <w:t>pumps</w:t>
            </w:r>
            <w:r>
              <w:t xml:space="preserve"> </w:t>
            </w:r>
          </w:p>
        </w:tc>
        <w:tc>
          <w:tcPr>
            <w:tcW w:w="2542" w:type="pct"/>
            <w:tcBorders>
              <w:top w:val="single" w:sz="4" w:space="0" w:color="000000"/>
              <w:left w:val="single" w:sz="4" w:space="0" w:color="000000"/>
              <w:bottom w:val="single" w:sz="4" w:space="0" w:color="000000"/>
              <w:right w:val="single" w:sz="4" w:space="0" w:color="000000"/>
            </w:tcBorders>
          </w:tcPr>
          <w:p w14:paraId="5E987DCA" w14:textId="77777777" w:rsidR="00C85ABD" w:rsidRDefault="00961E4D" w:rsidP="00712829">
            <w:r>
              <w:rPr>
                <w:w w:val="95"/>
              </w:rPr>
              <w:t>Start</w:t>
            </w:r>
            <w:r>
              <w:rPr>
                <w:spacing w:val="-13"/>
                <w:w w:val="95"/>
              </w:rPr>
              <w:t xml:space="preserve"> </w:t>
            </w:r>
            <w:r>
              <w:rPr>
                <w:w w:val="95"/>
              </w:rPr>
              <w:t>the</w:t>
            </w:r>
            <w:r>
              <w:rPr>
                <w:spacing w:val="-12"/>
                <w:w w:val="95"/>
              </w:rPr>
              <w:t xml:space="preserve"> </w:t>
            </w:r>
            <w:r>
              <w:rPr>
                <w:w w:val="95"/>
              </w:rPr>
              <w:t>air</w:t>
            </w:r>
            <w:r>
              <w:rPr>
                <w:spacing w:val="-12"/>
                <w:w w:val="95"/>
              </w:rPr>
              <w:t xml:space="preserve"> </w:t>
            </w:r>
            <w:r>
              <w:rPr>
                <w:w w:val="95"/>
              </w:rPr>
              <w:t>pump</w:t>
            </w:r>
            <w:r>
              <w:rPr>
                <w:spacing w:val="-13"/>
                <w:w w:val="95"/>
              </w:rPr>
              <w:t xml:space="preserve"> </w:t>
            </w:r>
            <w:r>
              <w:rPr>
                <w:w w:val="95"/>
              </w:rPr>
              <w:t>to</w:t>
            </w:r>
            <w:r>
              <w:rPr>
                <w:spacing w:val="-12"/>
                <w:w w:val="95"/>
              </w:rPr>
              <w:t xml:space="preserve"> </w:t>
            </w:r>
            <w:r>
              <w:rPr>
                <w:w w:val="95"/>
              </w:rPr>
              <w:t>test</w:t>
            </w:r>
            <w:r>
              <w:t xml:space="preserve"> </w:t>
            </w:r>
          </w:p>
        </w:tc>
        <w:tc>
          <w:tcPr>
            <w:tcW w:w="139" w:type="pct"/>
            <w:vMerge/>
            <w:tcBorders>
              <w:top w:val="nil"/>
              <w:left w:val="single" w:sz="4" w:space="0" w:color="000000"/>
              <w:bottom w:val="nil"/>
              <w:right w:val="nil"/>
            </w:tcBorders>
          </w:tcPr>
          <w:p w14:paraId="1B1E9437" w14:textId="77777777" w:rsidR="00C85ABD" w:rsidRDefault="00C85ABD" w:rsidP="00712829">
            <w:pPr>
              <w:rPr>
                <w:sz w:val="2"/>
                <w:szCs w:val="2"/>
              </w:rPr>
            </w:pPr>
          </w:p>
        </w:tc>
      </w:tr>
    </w:tbl>
    <w:p w14:paraId="1D04EA0B" w14:textId="77777777" w:rsidR="001D0ED4" w:rsidRDefault="001D0ED4" w:rsidP="00712829">
      <w:pPr>
        <w:rPr>
          <w:sz w:val="20"/>
        </w:rPr>
      </w:pPr>
    </w:p>
    <w:p w14:paraId="1D0A6718" w14:textId="77777777" w:rsidR="004866D0" w:rsidRDefault="004866D0" w:rsidP="00712829">
      <w:pPr>
        <w:rPr>
          <w:sz w:val="20"/>
        </w:rPr>
      </w:pPr>
    </w:p>
    <w:p w14:paraId="2FD9C6B3" w14:textId="77777777" w:rsidR="004866D0" w:rsidRDefault="004866D0" w:rsidP="00712829">
      <w:pPr>
        <w:rPr>
          <w:sz w:val="20"/>
        </w:rPr>
      </w:pPr>
    </w:p>
    <w:p w14:paraId="768B7103" w14:textId="77777777" w:rsidR="004866D0" w:rsidRDefault="004866D0" w:rsidP="00712829">
      <w:pPr>
        <w:rPr>
          <w:sz w:val="20"/>
        </w:rPr>
      </w:pPr>
    </w:p>
    <w:p w14:paraId="7B09B131" w14:textId="77777777" w:rsidR="004866D0" w:rsidRDefault="004866D0" w:rsidP="00712829">
      <w:pPr>
        <w:rPr>
          <w:sz w:val="20"/>
        </w:rPr>
      </w:pPr>
    </w:p>
    <w:p w14:paraId="11220D7A" w14:textId="77777777" w:rsidR="004866D0" w:rsidRDefault="004866D0" w:rsidP="00712829">
      <w:pPr>
        <w:rPr>
          <w:sz w:val="20"/>
        </w:rPr>
      </w:pPr>
    </w:p>
    <w:p w14:paraId="35E96EEA" w14:textId="77777777" w:rsidR="004866D0" w:rsidRDefault="004866D0" w:rsidP="00712829">
      <w:pPr>
        <w:rPr>
          <w:sz w:val="20"/>
        </w:rPr>
      </w:pPr>
    </w:p>
    <w:p w14:paraId="0DC85EFA" w14:textId="77777777" w:rsidR="004866D0" w:rsidRDefault="004866D0" w:rsidP="00712829">
      <w:pPr>
        <w:rPr>
          <w:sz w:val="20"/>
        </w:rPr>
      </w:pPr>
    </w:p>
    <w:p w14:paraId="56852C30" w14:textId="77777777" w:rsidR="004866D0" w:rsidRDefault="004866D0" w:rsidP="00712829">
      <w:pPr>
        <w:rPr>
          <w:sz w:val="20"/>
        </w:rPr>
      </w:pPr>
    </w:p>
    <w:p w14:paraId="2273C87F" w14:textId="77777777" w:rsidR="004866D0" w:rsidRDefault="004866D0" w:rsidP="00712829">
      <w:pPr>
        <w:rPr>
          <w:sz w:val="20"/>
        </w:rPr>
      </w:pPr>
    </w:p>
    <w:p w14:paraId="29B3A4BD" w14:textId="77777777" w:rsidR="004866D0" w:rsidRDefault="004866D0" w:rsidP="00712829">
      <w:pPr>
        <w:rPr>
          <w:sz w:val="20"/>
        </w:rPr>
      </w:pPr>
    </w:p>
    <w:p w14:paraId="7AAF233B" w14:textId="77777777" w:rsidR="004866D0" w:rsidRDefault="004866D0" w:rsidP="00712829">
      <w:pPr>
        <w:rPr>
          <w:sz w:val="20"/>
        </w:rPr>
      </w:pPr>
    </w:p>
    <w:p w14:paraId="5BE97233" w14:textId="77777777" w:rsidR="004866D0" w:rsidRDefault="004866D0" w:rsidP="00712829">
      <w:pPr>
        <w:rPr>
          <w:sz w:val="20"/>
        </w:rPr>
      </w:pPr>
    </w:p>
    <w:p w14:paraId="39C0E323" w14:textId="77777777" w:rsidR="004866D0" w:rsidRDefault="004866D0" w:rsidP="00712829">
      <w:pPr>
        <w:rPr>
          <w:sz w:val="20"/>
        </w:rPr>
      </w:pPr>
    </w:p>
    <w:p w14:paraId="785A5121" w14:textId="77777777" w:rsidR="004866D0" w:rsidRDefault="004866D0" w:rsidP="00712829">
      <w:pPr>
        <w:rPr>
          <w:sz w:val="20"/>
        </w:rPr>
      </w:pPr>
    </w:p>
    <w:p w14:paraId="0389BB27" w14:textId="77777777" w:rsidR="004866D0" w:rsidRDefault="004866D0" w:rsidP="00712829">
      <w:pPr>
        <w:rPr>
          <w:sz w:val="20"/>
        </w:rPr>
      </w:pPr>
    </w:p>
    <w:p w14:paraId="6D5DC272" w14:textId="77777777" w:rsidR="004866D0" w:rsidRDefault="004866D0" w:rsidP="00712829">
      <w:pPr>
        <w:rPr>
          <w:sz w:val="20"/>
        </w:rPr>
      </w:pPr>
    </w:p>
    <w:p w14:paraId="45C583C7" w14:textId="77777777" w:rsidR="004866D0" w:rsidRDefault="004866D0" w:rsidP="00712829">
      <w:pPr>
        <w:rPr>
          <w:sz w:val="20"/>
        </w:rPr>
      </w:pPr>
    </w:p>
    <w:p w14:paraId="4F69C835" w14:textId="77777777" w:rsidR="004866D0" w:rsidRDefault="004866D0" w:rsidP="00712829">
      <w:pPr>
        <w:rPr>
          <w:sz w:val="20"/>
        </w:rPr>
      </w:pPr>
    </w:p>
    <w:p w14:paraId="55B1F602" w14:textId="77777777" w:rsidR="004866D0" w:rsidRDefault="004866D0" w:rsidP="00712829">
      <w:pPr>
        <w:rPr>
          <w:sz w:val="20"/>
        </w:rPr>
      </w:pPr>
    </w:p>
    <w:p w14:paraId="130611EC" w14:textId="77777777" w:rsidR="004866D0" w:rsidRDefault="004866D0" w:rsidP="00712829">
      <w:pPr>
        <w:rPr>
          <w:sz w:val="20"/>
        </w:rPr>
      </w:pPr>
    </w:p>
    <w:p w14:paraId="4A2A0495" w14:textId="77777777" w:rsidR="004866D0" w:rsidRDefault="004866D0" w:rsidP="00712829">
      <w:pPr>
        <w:rPr>
          <w:sz w:val="20"/>
        </w:rPr>
      </w:pPr>
    </w:p>
    <w:p w14:paraId="0C9B968E" w14:textId="77777777" w:rsidR="004866D0" w:rsidRDefault="004866D0" w:rsidP="00712829">
      <w:pPr>
        <w:rPr>
          <w:sz w:val="20"/>
        </w:rPr>
      </w:pPr>
    </w:p>
    <w:p w14:paraId="5A889405" w14:textId="77777777" w:rsidR="004866D0" w:rsidRDefault="004866D0" w:rsidP="00712829">
      <w:pPr>
        <w:rPr>
          <w:sz w:val="20"/>
        </w:rPr>
      </w:pPr>
    </w:p>
    <w:p w14:paraId="3263FBA3" w14:textId="77777777" w:rsidR="004866D0" w:rsidRDefault="004866D0" w:rsidP="00712829">
      <w:pPr>
        <w:rPr>
          <w:sz w:val="20"/>
        </w:rPr>
      </w:pPr>
    </w:p>
    <w:p w14:paraId="4AAF1CCA" w14:textId="77777777" w:rsidR="004866D0" w:rsidRDefault="004866D0" w:rsidP="00712829">
      <w:pPr>
        <w:rPr>
          <w:sz w:val="20"/>
        </w:rPr>
      </w:pPr>
    </w:p>
    <w:p w14:paraId="12A14A93" w14:textId="77777777" w:rsidR="004866D0" w:rsidRDefault="004866D0" w:rsidP="00712829">
      <w:pPr>
        <w:rPr>
          <w:sz w:val="20"/>
        </w:rPr>
      </w:pPr>
    </w:p>
    <w:p w14:paraId="2B8CEE5E" w14:textId="77777777" w:rsidR="004866D0" w:rsidRDefault="004866D0" w:rsidP="00712829">
      <w:pPr>
        <w:rPr>
          <w:sz w:val="20"/>
        </w:rPr>
      </w:pPr>
    </w:p>
    <w:p w14:paraId="19FD8CB8" w14:textId="77777777" w:rsidR="00581CE5" w:rsidRDefault="00581CE5" w:rsidP="00712829">
      <w:pPr>
        <w:rPr>
          <w:sz w:val="20"/>
        </w:rPr>
      </w:pPr>
    </w:p>
    <w:p w14:paraId="00878A37" w14:textId="77777777" w:rsidR="00581CE5" w:rsidRDefault="00581CE5" w:rsidP="00712829">
      <w:pPr>
        <w:rPr>
          <w:sz w:val="20"/>
        </w:rPr>
      </w:pPr>
    </w:p>
    <w:p w14:paraId="7CBF38D7" w14:textId="77777777" w:rsidR="00581CE5" w:rsidRDefault="00581CE5" w:rsidP="00712829">
      <w:pPr>
        <w:rPr>
          <w:sz w:val="20"/>
        </w:rPr>
      </w:pPr>
    </w:p>
    <w:p w14:paraId="26E6A150" w14:textId="77777777" w:rsidR="004866D0" w:rsidRDefault="004866D0" w:rsidP="00712829">
      <w:pPr>
        <w:rPr>
          <w:sz w:val="20"/>
        </w:rPr>
      </w:pPr>
    </w:p>
    <w:p w14:paraId="01251780" w14:textId="77777777" w:rsidR="004866D0" w:rsidRDefault="004866D0" w:rsidP="00712829">
      <w:pPr>
        <w:rPr>
          <w:sz w:val="20"/>
        </w:rPr>
      </w:pPr>
    </w:p>
    <w:p w14:paraId="425E0EBA" w14:textId="3309ADC8" w:rsidR="00C85ABD" w:rsidRDefault="00F55AB3" w:rsidP="00F55AB3">
      <w:pPr>
        <w:pStyle w:val="1"/>
        <w:spacing w:before="240" w:after="240"/>
      </w:pPr>
      <w:bookmarkStart w:id="290" w:name="_bookmark54"/>
      <w:bookmarkStart w:id="291" w:name="8_Consumer_use_of_the_machine"/>
      <w:bookmarkStart w:id="292" w:name="_Toc24579"/>
      <w:bookmarkStart w:id="293" w:name="_Toc19316"/>
      <w:bookmarkStart w:id="294" w:name="_Toc17835"/>
      <w:bookmarkStart w:id="295" w:name="_Toc154667434"/>
      <w:bookmarkEnd w:id="290"/>
      <w:bookmarkEnd w:id="291"/>
      <w:r>
        <w:lastRenderedPageBreak/>
        <w:t xml:space="preserve">8 </w:t>
      </w:r>
      <w:r w:rsidR="00961E4D" w:rsidRPr="00F55AB3">
        <w:t>Consumer use of the machine</w:t>
      </w:r>
      <w:bookmarkEnd w:id="292"/>
      <w:bookmarkEnd w:id="293"/>
      <w:bookmarkEnd w:id="294"/>
      <w:bookmarkEnd w:id="295"/>
      <w:r w:rsidR="00961E4D" w:rsidRPr="00F55AB3">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FFFF"/>
        <w:tblLook w:val="04A0" w:firstRow="1" w:lastRow="0" w:firstColumn="1" w:lastColumn="0" w:noHBand="0" w:noVBand="1"/>
      </w:tblPr>
      <w:tblGrid>
        <w:gridCol w:w="10008"/>
      </w:tblGrid>
      <w:tr w:rsidR="00F55AB3" w14:paraId="682EDED3" w14:textId="77777777" w:rsidTr="00F2417B">
        <w:trPr>
          <w:trHeight w:val="280"/>
        </w:trPr>
        <w:tc>
          <w:tcPr>
            <w:tcW w:w="10008" w:type="dxa"/>
            <w:tcBorders>
              <w:bottom w:val="single" w:sz="4" w:space="0" w:color="auto"/>
            </w:tcBorders>
            <w:shd w:val="clear" w:color="auto" w:fill="365F91" w:themeFill="accent1" w:themeFillShade="BF"/>
          </w:tcPr>
          <w:p w14:paraId="40D28B18" w14:textId="5A17D99B" w:rsidR="00F55AB3" w:rsidRDefault="00F55AB3" w:rsidP="00F55AB3">
            <w:r w:rsidRPr="00F55AB3">
              <w:t>Note:</w:t>
            </w:r>
          </w:p>
        </w:tc>
      </w:tr>
      <w:tr w:rsidR="00F55AB3" w14:paraId="7A25BB31" w14:textId="77777777" w:rsidTr="00F2417B">
        <w:tblPrEx>
          <w:shd w:val="clear" w:color="auto" w:fill="auto"/>
        </w:tblPrEx>
        <w:trPr>
          <w:trHeight w:val="314"/>
        </w:trPr>
        <w:tc>
          <w:tcPr>
            <w:tcW w:w="10008" w:type="dxa"/>
            <w:shd w:val="clear" w:color="auto" w:fill="95B3D7" w:themeFill="accent1" w:themeFillTint="99"/>
          </w:tcPr>
          <w:p w14:paraId="0CC139F5" w14:textId="77777777" w:rsidR="00F55AB3" w:rsidRDefault="00F55AB3" w:rsidP="00F55AB3">
            <w:r>
              <w:t>Please</w:t>
            </w:r>
            <w:r>
              <w:rPr>
                <w:spacing w:val="-16"/>
              </w:rPr>
              <w:t xml:space="preserve"> </w:t>
            </w:r>
            <w:r>
              <w:t>place</w:t>
            </w:r>
            <w:r>
              <w:rPr>
                <w:spacing w:val="-16"/>
              </w:rPr>
              <w:t xml:space="preserve"> </w:t>
            </w:r>
            <w:r>
              <w:t>the</w:t>
            </w:r>
            <w:r>
              <w:rPr>
                <w:spacing w:val="-17"/>
              </w:rPr>
              <w:t xml:space="preserve"> </w:t>
            </w:r>
            <w:r>
              <w:t>cup</w:t>
            </w:r>
            <w:r>
              <w:rPr>
                <w:spacing w:val="-15"/>
              </w:rPr>
              <w:t xml:space="preserve"> </w:t>
            </w:r>
            <w:r>
              <w:t>in</w:t>
            </w:r>
            <w:r>
              <w:rPr>
                <w:spacing w:val="-17"/>
              </w:rPr>
              <w:t xml:space="preserve"> </w:t>
            </w:r>
            <w:r>
              <w:t>the</w:t>
            </w:r>
            <w:r>
              <w:rPr>
                <w:spacing w:val="-16"/>
              </w:rPr>
              <w:t xml:space="preserve"> </w:t>
            </w:r>
            <w:r>
              <w:t xml:space="preserve">right </w:t>
            </w:r>
          </w:p>
          <w:p w14:paraId="6BD918CF" w14:textId="77777777" w:rsidR="00F55AB3" w:rsidRDefault="00F55AB3" w:rsidP="00F55AB3">
            <w:r>
              <w:t>place before making the product!</w:t>
            </w:r>
            <w:r>
              <w:rPr>
                <w:spacing w:val="1"/>
              </w:rPr>
              <w:t xml:space="preserve"> </w:t>
            </w:r>
            <w:r>
              <w:t>Please</w:t>
            </w:r>
            <w:r>
              <w:rPr>
                <w:spacing w:val="-19"/>
              </w:rPr>
              <w:t xml:space="preserve"> </w:t>
            </w:r>
            <w:r>
              <w:t>choose</w:t>
            </w:r>
            <w:r>
              <w:rPr>
                <w:spacing w:val="-19"/>
              </w:rPr>
              <w:t xml:space="preserve"> </w:t>
            </w:r>
            <w:r>
              <w:t>the</w:t>
            </w:r>
            <w:r>
              <w:rPr>
                <w:spacing w:val="-19"/>
              </w:rPr>
              <w:t xml:space="preserve"> </w:t>
            </w:r>
            <w:r>
              <w:t>right</w:t>
            </w:r>
            <w:r>
              <w:rPr>
                <w:spacing w:val="-19"/>
              </w:rPr>
              <w:t xml:space="preserve"> </w:t>
            </w:r>
            <w:r>
              <w:t>size</w:t>
            </w:r>
            <w:r>
              <w:rPr>
                <w:spacing w:val="-19"/>
              </w:rPr>
              <w:t xml:space="preserve"> </w:t>
            </w:r>
            <w:r>
              <w:t xml:space="preserve">cup! </w:t>
            </w:r>
          </w:p>
          <w:p w14:paraId="202658B4" w14:textId="0299AEDF" w:rsidR="00F55AB3" w:rsidRDefault="00F55AB3" w:rsidP="00F55AB3">
            <w:pPr>
              <w:rPr>
                <w:lang w:eastAsia="zh-CN"/>
              </w:rPr>
            </w:pPr>
            <w:r>
              <w:rPr>
                <w:rFonts w:hint="eastAsia"/>
                <w:w w:val="95"/>
                <w:lang w:eastAsia="zh-CN"/>
              </w:rPr>
              <w:t>P</w:t>
            </w:r>
            <w:r>
              <w:rPr>
                <w:w w:val="95"/>
              </w:rPr>
              <w:t>lease</w:t>
            </w:r>
            <w:r>
              <w:rPr>
                <w:spacing w:val="-12"/>
                <w:w w:val="95"/>
              </w:rPr>
              <w:t xml:space="preserve"> </w:t>
            </w:r>
            <w:r>
              <w:rPr>
                <w:w w:val="95"/>
              </w:rPr>
              <w:t>consider</w:t>
            </w:r>
            <w:r>
              <w:rPr>
                <w:spacing w:val="-12"/>
                <w:w w:val="95"/>
              </w:rPr>
              <w:t xml:space="preserve"> </w:t>
            </w:r>
            <w:r>
              <w:rPr>
                <w:w w:val="95"/>
              </w:rPr>
              <w:t>the</w:t>
            </w:r>
            <w:r>
              <w:rPr>
                <w:spacing w:val="-12"/>
                <w:w w:val="95"/>
              </w:rPr>
              <w:t xml:space="preserve"> </w:t>
            </w:r>
            <w:r>
              <w:rPr>
                <w:w w:val="95"/>
              </w:rPr>
              <w:t>choice</w:t>
            </w:r>
            <w:r>
              <w:rPr>
                <w:spacing w:val="-12"/>
                <w:w w:val="95"/>
              </w:rPr>
              <w:t xml:space="preserve"> </w:t>
            </w:r>
            <w:r>
              <w:rPr>
                <w:w w:val="95"/>
              </w:rPr>
              <w:t>of</w:t>
            </w:r>
            <w:r>
              <w:rPr>
                <w:spacing w:val="-12"/>
                <w:w w:val="95"/>
              </w:rPr>
              <w:t xml:space="preserve"> </w:t>
            </w:r>
            <w:r>
              <w:rPr>
                <w:w w:val="95"/>
              </w:rPr>
              <w:t>cups</w:t>
            </w:r>
            <w:r>
              <w:rPr>
                <w:spacing w:val="-12"/>
                <w:w w:val="95"/>
              </w:rPr>
              <w:t xml:space="preserve"> </w:t>
            </w:r>
            <w:r>
              <w:rPr>
                <w:w w:val="95"/>
              </w:rPr>
              <w:t>with</w:t>
            </w:r>
            <w:r>
              <w:rPr>
                <w:spacing w:val="-12"/>
                <w:w w:val="95"/>
              </w:rPr>
              <w:t xml:space="preserve"> </w:t>
            </w:r>
            <w:r>
              <w:rPr>
                <w:w w:val="95"/>
              </w:rPr>
              <w:t>some</w:t>
            </w:r>
            <w:r>
              <w:rPr>
                <w:spacing w:val="-12"/>
                <w:w w:val="95"/>
              </w:rPr>
              <w:t xml:space="preserve"> </w:t>
            </w:r>
            <w:r>
              <w:rPr>
                <w:w w:val="95"/>
              </w:rPr>
              <w:t>anti-scald</w:t>
            </w:r>
            <w:r>
              <w:rPr>
                <w:spacing w:val="-12"/>
                <w:w w:val="95"/>
              </w:rPr>
              <w:t xml:space="preserve"> </w:t>
            </w:r>
            <w:r>
              <w:rPr>
                <w:w w:val="95"/>
              </w:rPr>
              <w:t>function</w:t>
            </w:r>
            <w:r>
              <w:rPr>
                <w:spacing w:val="-12"/>
                <w:w w:val="95"/>
              </w:rPr>
              <w:t xml:space="preserve"> </w:t>
            </w:r>
            <w:r>
              <w:rPr>
                <w:w w:val="95"/>
              </w:rPr>
              <w:t>for</w:t>
            </w:r>
            <w:r>
              <w:rPr>
                <w:spacing w:val="-12"/>
                <w:w w:val="95"/>
              </w:rPr>
              <w:t xml:space="preserve"> </w:t>
            </w:r>
            <w:r>
              <w:rPr>
                <w:w w:val="95"/>
              </w:rPr>
              <w:t>a</w:t>
            </w:r>
            <w:r>
              <w:rPr>
                <w:spacing w:val="-12"/>
                <w:w w:val="95"/>
              </w:rPr>
              <w:t xml:space="preserve"> </w:t>
            </w:r>
            <w:r>
              <w:rPr>
                <w:w w:val="95"/>
              </w:rPr>
              <w:t>better</w:t>
            </w:r>
            <w:r>
              <w:rPr>
                <w:spacing w:val="-12"/>
                <w:w w:val="95"/>
              </w:rPr>
              <w:t xml:space="preserve"> </w:t>
            </w:r>
            <w:r>
              <w:rPr>
                <w:w w:val="95"/>
              </w:rPr>
              <w:t>consumer</w:t>
            </w:r>
            <w:r>
              <w:rPr>
                <w:spacing w:val="-12"/>
                <w:w w:val="95"/>
              </w:rPr>
              <w:t xml:space="preserve"> </w:t>
            </w:r>
            <w:r>
              <w:rPr>
                <w:w w:val="95"/>
              </w:rPr>
              <w:t>experience!</w:t>
            </w:r>
          </w:p>
        </w:tc>
      </w:tr>
    </w:tbl>
    <w:p w14:paraId="1DC788D9" w14:textId="77777777" w:rsidR="00F55AB3" w:rsidRPr="00F55AB3" w:rsidRDefault="00F55AB3" w:rsidP="00F55AB3">
      <w:pPr>
        <w:rPr>
          <w:rFonts w:eastAsiaTheme="minorEastAsia"/>
          <w:lang w:eastAsia="zh-CN"/>
        </w:rPr>
      </w:pPr>
    </w:p>
    <w:p w14:paraId="27903CBB" w14:textId="26DA8CB9" w:rsidR="00C85ABD" w:rsidRPr="00F55AB3" w:rsidRDefault="00961E4D" w:rsidP="00AC13FF">
      <w:pPr>
        <w:rPr>
          <w:b/>
          <w:bCs/>
        </w:rPr>
      </w:pPr>
      <w:bookmarkStart w:id="296" w:name="How_to_get_a_drink_from_the_machine"/>
      <w:bookmarkEnd w:id="296"/>
      <w:r w:rsidRPr="00F55AB3">
        <w:rPr>
          <w:b/>
          <w:bCs/>
          <w:w w:val="95"/>
        </w:rPr>
        <w:t>How</w:t>
      </w:r>
      <w:r w:rsidRPr="00F55AB3">
        <w:rPr>
          <w:b/>
          <w:bCs/>
          <w:spacing w:val="-3"/>
          <w:w w:val="95"/>
        </w:rPr>
        <w:t xml:space="preserve"> </w:t>
      </w:r>
      <w:r w:rsidRPr="00F55AB3">
        <w:rPr>
          <w:b/>
          <w:bCs/>
          <w:w w:val="95"/>
        </w:rPr>
        <w:t>to</w:t>
      </w:r>
      <w:r w:rsidRPr="00F55AB3">
        <w:rPr>
          <w:b/>
          <w:bCs/>
          <w:spacing w:val="-2"/>
          <w:w w:val="95"/>
        </w:rPr>
        <w:t xml:space="preserve"> </w:t>
      </w:r>
      <w:r w:rsidRPr="00F55AB3">
        <w:rPr>
          <w:b/>
          <w:bCs/>
          <w:w w:val="95"/>
        </w:rPr>
        <w:t>get</w:t>
      </w:r>
      <w:r w:rsidRPr="00F55AB3">
        <w:rPr>
          <w:b/>
          <w:bCs/>
          <w:spacing w:val="-2"/>
          <w:w w:val="95"/>
        </w:rPr>
        <w:t xml:space="preserve"> </w:t>
      </w:r>
      <w:r w:rsidRPr="00F55AB3">
        <w:rPr>
          <w:b/>
          <w:bCs/>
          <w:w w:val="95"/>
        </w:rPr>
        <w:t>a</w:t>
      </w:r>
      <w:r w:rsidRPr="00F55AB3">
        <w:rPr>
          <w:b/>
          <w:bCs/>
          <w:spacing w:val="-2"/>
          <w:w w:val="95"/>
        </w:rPr>
        <w:t xml:space="preserve"> </w:t>
      </w:r>
      <w:r w:rsidRPr="00F55AB3">
        <w:rPr>
          <w:b/>
          <w:bCs/>
          <w:w w:val="95"/>
        </w:rPr>
        <w:t>drink</w:t>
      </w:r>
      <w:r w:rsidRPr="00F55AB3">
        <w:rPr>
          <w:b/>
          <w:bCs/>
          <w:spacing w:val="-12"/>
          <w:w w:val="95"/>
        </w:rPr>
        <w:t xml:space="preserve"> </w:t>
      </w:r>
      <w:r w:rsidRPr="00F55AB3">
        <w:rPr>
          <w:b/>
          <w:bCs/>
          <w:w w:val="95"/>
        </w:rPr>
        <w:t>from</w:t>
      </w:r>
      <w:r w:rsidRPr="00F55AB3">
        <w:rPr>
          <w:b/>
          <w:bCs/>
          <w:spacing w:val="-3"/>
          <w:w w:val="95"/>
        </w:rPr>
        <w:t xml:space="preserve"> </w:t>
      </w:r>
      <w:r w:rsidRPr="00F55AB3">
        <w:rPr>
          <w:b/>
          <w:bCs/>
          <w:w w:val="95"/>
        </w:rPr>
        <w:t>the</w:t>
      </w:r>
      <w:r w:rsidRPr="00F55AB3">
        <w:rPr>
          <w:b/>
          <w:bCs/>
          <w:spacing w:val="-2"/>
          <w:w w:val="95"/>
        </w:rPr>
        <w:t xml:space="preserve"> </w:t>
      </w:r>
      <w:r w:rsidRPr="00F55AB3">
        <w:rPr>
          <w:b/>
          <w:bCs/>
          <w:w w:val="95"/>
        </w:rPr>
        <w:t>machine</w:t>
      </w:r>
      <w:r w:rsidRPr="00F55AB3">
        <w:rPr>
          <w:b/>
          <w:bCs/>
        </w:rPr>
        <w:t xml:space="preserve"> </w:t>
      </w:r>
    </w:p>
    <w:p w14:paraId="6376931F" w14:textId="7B9E5F24" w:rsidR="00C85ABD" w:rsidRDefault="00F55AB3" w:rsidP="00AC13FF">
      <w:r>
        <w:rPr>
          <w:w w:val="95"/>
        </w:rPr>
        <w:t>1.</w:t>
      </w:r>
      <w:r w:rsidR="00961E4D">
        <w:rPr>
          <w:w w:val="95"/>
        </w:rPr>
        <w:t>The</w:t>
      </w:r>
      <w:r w:rsidR="00961E4D">
        <w:rPr>
          <w:spacing w:val="-16"/>
          <w:w w:val="95"/>
        </w:rPr>
        <w:t xml:space="preserve"> </w:t>
      </w:r>
      <w:r w:rsidR="00961E4D">
        <w:rPr>
          <w:w w:val="95"/>
        </w:rPr>
        <w:t>user</w:t>
      </w:r>
      <w:r w:rsidR="00961E4D">
        <w:rPr>
          <w:spacing w:val="-16"/>
          <w:w w:val="95"/>
        </w:rPr>
        <w:t xml:space="preserve"> </w:t>
      </w:r>
      <w:r w:rsidR="00961E4D">
        <w:rPr>
          <w:w w:val="95"/>
        </w:rPr>
        <w:t>interface</w:t>
      </w:r>
      <w:r w:rsidR="00961E4D">
        <w:rPr>
          <w:spacing w:val="-15"/>
          <w:w w:val="95"/>
        </w:rPr>
        <w:t xml:space="preserve"> </w:t>
      </w:r>
      <w:r w:rsidR="00961E4D">
        <w:rPr>
          <w:w w:val="95"/>
        </w:rPr>
        <w:t>is</w:t>
      </w:r>
      <w:r w:rsidR="00961E4D">
        <w:rPr>
          <w:spacing w:val="-16"/>
          <w:w w:val="95"/>
        </w:rPr>
        <w:t xml:space="preserve"> </w:t>
      </w:r>
      <w:r w:rsidR="00961E4D">
        <w:rPr>
          <w:w w:val="95"/>
        </w:rPr>
        <w:t>as</w:t>
      </w:r>
      <w:r w:rsidR="00961E4D">
        <w:rPr>
          <w:spacing w:val="-16"/>
          <w:w w:val="95"/>
        </w:rPr>
        <w:t xml:space="preserve"> </w:t>
      </w:r>
      <w:proofErr w:type="gramStart"/>
      <w:r w:rsidR="00961E4D">
        <w:rPr>
          <w:w w:val="95"/>
        </w:rPr>
        <w:t>follows</w:t>
      </w:r>
      <w:r w:rsidR="004866D0">
        <w:rPr>
          <w:w w:val="95"/>
        </w:rPr>
        <w:t>;</w:t>
      </w:r>
      <w:proofErr w:type="gramEnd"/>
    </w:p>
    <w:p w14:paraId="56F6E726" w14:textId="07F24753" w:rsidR="00C85ABD" w:rsidRDefault="00F55AB3" w:rsidP="00AC13FF">
      <w:bookmarkStart w:id="297" w:name="_Toc4314"/>
      <w:bookmarkStart w:id="298" w:name="_Toc3976"/>
      <w:bookmarkStart w:id="299" w:name="_Toc17769"/>
      <w:r>
        <w:rPr>
          <w:w w:val="95"/>
        </w:rPr>
        <w:t>2.</w:t>
      </w:r>
      <w:r w:rsidR="00961E4D">
        <w:rPr>
          <w:w w:val="95"/>
        </w:rPr>
        <w:t>Choice</w:t>
      </w:r>
      <w:r w:rsidR="00961E4D">
        <w:rPr>
          <w:spacing w:val="-16"/>
          <w:w w:val="95"/>
        </w:rPr>
        <w:t xml:space="preserve"> </w:t>
      </w:r>
      <w:r w:rsidR="00961E4D">
        <w:rPr>
          <w:w w:val="95"/>
        </w:rPr>
        <w:t>of</w:t>
      </w:r>
      <w:r w:rsidR="00961E4D">
        <w:rPr>
          <w:spacing w:val="-16"/>
          <w:w w:val="95"/>
        </w:rPr>
        <w:t xml:space="preserve"> </w:t>
      </w:r>
      <w:r w:rsidR="00961E4D">
        <w:rPr>
          <w:w w:val="95"/>
        </w:rPr>
        <w:t>a</w:t>
      </w:r>
      <w:r w:rsidR="00961E4D">
        <w:rPr>
          <w:spacing w:val="-15"/>
          <w:w w:val="95"/>
        </w:rPr>
        <w:t xml:space="preserve"> </w:t>
      </w:r>
      <w:proofErr w:type="gramStart"/>
      <w:r w:rsidR="00961E4D">
        <w:rPr>
          <w:w w:val="95"/>
        </w:rPr>
        <w:t>beverage</w:t>
      </w:r>
      <w:bookmarkEnd w:id="297"/>
      <w:bookmarkEnd w:id="298"/>
      <w:bookmarkEnd w:id="299"/>
      <w:r w:rsidR="004866D0">
        <w:rPr>
          <w:w w:val="95"/>
        </w:rPr>
        <w:t>;</w:t>
      </w:r>
      <w:proofErr w:type="gramEnd"/>
    </w:p>
    <w:p w14:paraId="590E834E" w14:textId="42798F88" w:rsidR="00C85ABD" w:rsidRDefault="00F55AB3" w:rsidP="00AC13FF">
      <w:r>
        <w:rPr>
          <w:w w:val="95"/>
        </w:rPr>
        <w:t>3.</w:t>
      </w:r>
      <w:r w:rsidR="00961E4D">
        <w:rPr>
          <w:w w:val="95"/>
        </w:rPr>
        <w:t>Placement</w:t>
      </w:r>
      <w:r w:rsidR="00961E4D">
        <w:rPr>
          <w:spacing w:val="-13"/>
          <w:w w:val="95"/>
        </w:rPr>
        <w:t xml:space="preserve"> </w:t>
      </w:r>
      <w:r w:rsidR="00961E4D">
        <w:rPr>
          <w:w w:val="95"/>
        </w:rPr>
        <w:t>of</w:t>
      </w:r>
      <w:r w:rsidR="00961E4D">
        <w:rPr>
          <w:spacing w:val="-12"/>
          <w:w w:val="95"/>
        </w:rPr>
        <w:t xml:space="preserve"> </w:t>
      </w:r>
      <w:r w:rsidR="00961E4D">
        <w:rPr>
          <w:w w:val="95"/>
        </w:rPr>
        <w:t>cups</w:t>
      </w:r>
      <w:r w:rsidR="00961E4D">
        <w:rPr>
          <w:spacing w:val="-13"/>
          <w:w w:val="95"/>
        </w:rPr>
        <w:t xml:space="preserve"> </w:t>
      </w:r>
      <w:r w:rsidR="00961E4D">
        <w:rPr>
          <w:w w:val="95"/>
        </w:rPr>
        <w:t>of</w:t>
      </w:r>
      <w:r w:rsidR="00961E4D">
        <w:rPr>
          <w:spacing w:val="-12"/>
          <w:w w:val="95"/>
        </w:rPr>
        <w:t xml:space="preserve"> </w:t>
      </w:r>
      <w:r w:rsidR="00961E4D">
        <w:rPr>
          <w:w w:val="95"/>
        </w:rPr>
        <w:t>suitable</w:t>
      </w:r>
      <w:r w:rsidR="00961E4D">
        <w:rPr>
          <w:spacing w:val="-13"/>
          <w:w w:val="95"/>
        </w:rPr>
        <w:t xml:space="preserve"> </w:t>
      </w:r>
      <w:proofErr w:type="gramStart"/>
      <w:r w:rsidR="00961E4D">
        <w:rPr>
          <w:w w:val="95"/>
        </w:rPr>
        <w:t>capacity</w:t>
      </w:r>
      <w:r w:rsidR="004866D0">
        <w:rPr>
          <w:w w:val="95"/>
        </w:rPr>
        <w:t>;</w:t>
      </w:r>
      <w:proofErr w:type="gramEnd"/>
    </w:p>
    <w:p w14:paraId="1CD033C2" w14:textId="5DE31578" w:rsidR="00C85ABD" w:rsidRDefault="00F55AB3" w:rsidP="00AC13FF">
      <w:r>
        <w:rPr>
          <w:spacing w:val="-5"/>
          <w:w w:val="98"/>
        </w:rPr>
        <w:t>4.</w:t>
      </w:r>
      <w:r w:rsidR="00961E4D">
        <w:rPr>
          <w:spacing w:val="-5"/>
          <w:w w:val="98"/>
        </w:rPr>
        <w:t>Adjust</w:t>
      </w:r>
      <w:r w:rsidR="00961E4D">
        <w:rPr>
          <w:spacing w:val="-6"/>
          <w:w w:val="98"/>
        </w:rPr>
        <w:t xml:space="preserve"> </w:t>
      </w:r>
      <w:r w:rsidR="00961E4D">
        <w:rPr>
          <w:spacing w:val="-5"/>
          <w:w w:val="98"/>
        </w:rPr>
        <w:t xml:space="preserve">the </w:t>
      </w:r>
      <w:r w:rsidR="00961E4D">
        <w:rPr>
          <w:spacing w:val="-6"/>
          <w:w w:val="98"/>
        </w:rPr>
        <w:t>t</w:t>
      </w:r>
      <w:r w:rsidR="00961E4D">
        <w:rPr>
          <w:spacing w:val="-5"/>
          <w:w w:val="98"/>
        </w:rPr>
        <w:t>aste i</w:t>
      </w:r>
      <w:r w:rsidR="00961E4D">
        <w:rPr>
          <w:spacing w:val="-6"/>
          <w:w w:val="98"/>
        </w:rPr>
        <w:t>n</w:t>
      </w:r>
      <w:r w:rsidR="00961E4D">
        <w:rPr>
          <w:spacing w:val="-5"/>
          <w:w w:val="98"/>
        </w:rPr>
        <w:t xml:space="preserve"> the</w:t>
      </w:r>
      <w:r w:rsidR="00961E4D">
        <w:rPr>
          <w:spacing w:val="-6"/>
          <w:w w:val="98"/>
        </w:rPr>
        <w:t xml:space="preserve"> </w:t>
      </w:r>
      <w:r w:rsidR="00961E4D">
        <w:rPr>
          <w:spacing w:val="-5"/>
          <w:w w:val="98"/>
        </w:rPr>
        <w:t xml:space="preserve">touch </w:t>
      </w:r>
      <w:r w:rsidR="00961E4D">
        <w:rPr>
          <w:spacing w:val="-6"/>
          <w:w w:val="98"/>
        </w:rPr>
        <w:t>s</w:t>
      </w:r>
      <w:r w:rsidR="00961E4D">
        <w:rPr>
          <w:spacing w:val="-5"/>
          <w:w w:val="98"/>
        </w:rPr>
        <w:t>cree</w:t>
      </w:r>
      <w:r w:rsidR="00961E4D">
        <w:rPr>
          <w:spacing w:val="-6"/>
          <w:w w:val="98"/>
        </w:rPr>
        <w:t>n</w:t>
      </w:r>
      <w:r w:rsidR="00961E4D">
        <w:rPr>
          <w:spacing w:val="-5"/>
          <w:w w:val="98"/>
        </w:rPr>
        <w:t xml:space="preserve"> with </w:t>
      </w:r>
      <w:r w:rsidR="00961E4D">
        <w:rPr>
          <w:spacing w:val="-6"/>
          <w:w w:val="98"/>
        </w:rPr>
        <w:t>f</w:t>
      </w:r>
      <w:r w:rsidR="00961E4D">
        <w:rPr>
          <w:spacing w:val="-5"/>
          <w:w w:val="98"/>
        </w:rPr>
        <w:t xml:space="preserve">ive </w:t>
      </w:r>
      <w:r w:rsidR="00961E4D">
        <w:rPr>
          <w:spacing w:val="-6"/>
          <w:w w:val="98"/>
        </w:rPr>
        <w:t>l</w:t>
      </w:r>
      <w:r w:rsidR="00961E4D">
        <w:rPr>
          <w:spacing w:val="-5"/>
          <w:w w:val="98"/>
        </w:rPr>
        <w:t xml:space="preserve">evels </w:t>
      </w:r>
      <w:r w:rsidR="00961E4D">
        <w:rPr>
          <w:spacing w:val="-6"/>
          <w:w w:val="98"/>
        </w:rPr>
        <w:t>a</w:t>
      </w:r>
      <w:r w:rsidR="00961E4D">
        <w:rPr>
          <w:spacing w:val="-5"/>
          <w:w w:val="98"/>
        </w:rPr>
        <w:t>nd t</w:t>
      </w:r>
      <w:r w:rsidR="00961E4D">
        <w:rPr>
          <w:spacing w:val="-6"/>
          <w:w w:val="98"/>
        </w:rPr>
        <w:t>h</w:t>
      </w:r>
      <w:r w:rsidR="00961E4D">
        <w:rPr>
          <w:spacing w:val="-5"/>
          <w:w w:val="98"/>
        </w:rPr>
        <w:t>en con</w:t>
      </w:r>
      <w:r w:rsidR="00961E4D">
        <w:rPr>
          <w:spacing w:val="-6"/>
          <w:w w:val="98"/>
        </w:rPr>
        <w:t>f</w:t>
      </w:r>
      <w:r w:rsidR="00961E4D">
        <w:rPr>
          <w:spacing w:val="-5"/>
          <w:w w:val="98"/>
        </w:rPr>
        <w:t>ir</w:t>
      </w:r>
      <w:r w:rsidR="00961E4D">
        <w:rPr>
          <w:spacing w:val="-8"/>
          <w:w w:val="98"/>
        </w:rPr>
        <w:t>m</w:t>
      </w:r>
      <w:r w:rsidR="00961E4D">
        <w:rPr>
          <w:spacing w:val="-104"/>
          <w:w w:val="98"/>
        </w:rPr>
        <w:t xml:space="preserve">; </w:t>
      </w:r>
      <w:r w:rsidR="00961E4D">
        <w:rPr>
          <w:spacing w:val="-1"/>
          <w:w w:val="98"/>
        </w:rPr>
        <w:t>(</w:t>
      </w:r>
      <w:r w:rsidR="00961E4D">
        <w:rPr>
          <w:spacing w:val="-3"/>
          <w:w w:val="98"/>
        </w:rPr>
        <w:t>t</w:t>
      </w:r>
      <w:r w:rsidR="00961E4D">
        <w:rPr>
          <w:spacing w:val="-2"/>
          <w:w w:val="98"/>
        </w:rPr>
        <w:t>h</w:t>
      </w:r>
      <w:r w:rsidR="00961E4D">
        <w:rPr>
          <w:spacing w:val="-3"/>
          <w:w w:val="98"/>
        </w:rPr>
        <w:t>i</w:t>
      </w:r>
      <w:r w:rsidR="00961E4D">
        <w:rPr>
          <w:spacing w:val="-2"/>
          <w:w w:val="98"/>
        </w:rPr>
        <w:t>s</w:t>
      </w:r>
      <w:r w:rsidR="00961E4D">
        <w:rPr>
          <w:spacing w:val="-3"/>
          <w:w w:val="98"/>
        </w:rPr>
        <w:t xml:space="preserve"> </w:t>
      </w:r>
      <w:r w:rsidR="00961E4D">
        <w:rPr>
          <w:spacing w:val="-2"/>
          <w:w w:val="98"/>
        </w:rPr>
        <w:t>s</w:t>
      </w:r>
      <w:r w:rsidR="00961E4D">
        <w:rPr>
          <w:spacing w:val="-3"/>
          <w:w w:val="98"/>
        </w:rPr>
        <w:t>t</w:t>
      </w:r>
      <w:r w:rsidR="00961E4D">
        <w:rPr>
          <w:spacing w:val="-2"/>
          <w:w w:val="98"/>
        </w:rPr>
        <w:t>e</w:t>
      </w:r>
      <w:r w:rsidR="00961E4D">
        <w:rPr>
          <w:spacing w:val="-3"/>
          <w:w w:val="98"/>
        </w:rPr>
        <w:t>p</w:t>
      </w:r>
      <w:r w:rsidR="00961E4D">
        <w:rPr>
          <w:spacing w:val="-2"/>
          <w:w w:val="98"/>
        </w:rPr>
        <w:t xml:space="preserve"> </w:t>
      </w:r>
      <w:r w:rsidR="00961E4D">
        <w:rPr>
          <w:spacing w:val="-3"/>
          <w:w w:val="98"/>
        </w:rPr>
        <w:t>c</w:t>
      </w:r>
      <w:r w:rsidR="00961E4D">
        <w:rPr>
          <w:spacing w:val="-2"/>
          <w:w w:val="98"/>
        </w:rPr>
        <w:t>a</w:t>
      </w:r>
      <w:r w:rsidR="00961E4D">
        <w:rPr>
          <w:spacing w:val="-3"/>
          <w:w w:val="98"/>
        </w:rPr>
        <w:t>n</w:t>
      </w:r>
      <w:r w:rsidR="00961E4D">
        <w:rPr>
          <w:spacing w:val="-2"/>
          <w:w w:val="98"/>
        </w:rPr>
        <w:t xml:space="preserve"> </w:t>
      </w:r>
      <w:r w:rsidR="00961E4D">
        <w:rPr>
          <w:spacing w:val="-3"/>
          <w:w w:val="98"/>
        </w:rPr>
        <w:t>b</w:t>
      </w:r>
      <w:r w:rsidR="00961E4D">
        <w:rPr>
          <w:spacing w:val="-2"/>
          <w:w w:val="98"/>
        </w:rPr>
        <w:t>e</w:t>
      </w:r>
      <w:r w:rsidR="00961E4D">
        <w:rPr>
          <w:w w:val="98"/>
        </w:rPr>
        <w:t xml:space="preserve"> </w:t>
      </w:r>
      <w:r w:rsidR="00961E4D">
        <w:t>cancelled</w:t>
      </w:r>
      <w:r w:rsidR="00961E4D">
        <w:rPr>
          <w:spacing w:val="-25"/>
        </w:rPr>
        <w:t xml:space="preserve"> </w:t>
      </w:r>
      <w:r w:rsidR="00961E4D">
        <w:t>in</w:t>
      </w:r>
      <w:r w:rsidR="00961E4D">
        <w:rPr>
          <w:spacing w:val="-25"/>
        </w:rPr>
        <w:t xml:space="preserve"> </w:t>
      </w:r>
      <w:r w:rsidR="00961E4D">
        <w:t>the</w:t>
      </w:r>
      <w:r w:rsidR="00961E4D">
        <w:rPr>
          <w:spacing w:val="-24"/>
        </w:rPr>
        <w:t xml:space="preserve"> </w:t>
      </w:r>
      <w:r w:rsidR="00961E4D">
        <w:t>factory</w:t>
      </w:r>
      <w:r w:rsidR="00961E4D">
        <w:rPr>
          <w:spacing w:val="-24"/>
        </w:rPr>
        <w:t xml:space="preserve"> </w:t>
      </w:r>
      <w:r w:rsidR="00961E4D">
        <w:t>settings</w:t>
      </w:r>
      <w:r w:rsidR="00961E4D">
        <w:rPr>
          <w:spacing w:val="-25"/>
        </w:rPr>
        <w:t xml:space="preserve"> </w:t>
      </w:r>
      <w:r w:rsidR="00961E4D">
        <w:t>according</w:t>
      </w:r>
      <w:r w:rsidR="00961E4D">
        <w:rPr>
          <w:spacing w:val="-25"/>
        </w:rPr>
        <w:t xml:space="preserve"> </w:t>
      </w:r>
      <w:r w:rsidR="00961E4D">
        <w:t>to</w:t>
      </w:r>
      <w:r w:rsidR="00961E4D">
        <w:rPr>
          <w:spacing w:val="-24"/>
        </w:rPr>
        <w:t xml:space="preserve"> </w:t>
      </w:r>
      <w:r w:rsidR="00961E4D">
        <w:t>the</w:t>
      </w:r>
      <w:r w:rsidR="00961E4D">
        <w:rPr>
          <w:spacing w:val="-24"/>
        </w:rPr>
        <w:t xml:space="preserve"> </w:t>
      </w:r>
      <w:r w:rsidR="00961E4D">
        <w:t>customer's</w:t>
      </w:r>
      <w:r w:rsidR="00961E4D">
        <w:rPr>
          <w:spacing w:val="-25"/>
        </w:rPr>
        <w:t xml:space="preserve"> </w:t>
      </w:r>
      <w:r w:rsidR="00961E4D">
        <w:t>needs,</w:t>
      </w:r>
      <w:r w:rsidR="00961E4D">
        <w:rPr>
          <w:spacing w:val="-26"/>
        </w:rPr>
        <w:t xml:space="preserve"> </w:t>
      </w:r>
      <w:r w:rsidR="00961E4D">
        <w:t>please</w:t>
      </w:r>
      <w:r w:rsidR="00961E4D">
        <w:rPr>
          <w:spacing w:val="-24"/>
        </w:rPr>
        <w:t xml:space="preserve"> </w:t>
      </w:r>
      <w:r w:rsidR="00961E4D">
        <w:t>contact</w:t>
      </w:r>
      <w:r w:rsidR="00961E4D">
        <w:rPr>
          <w:spacing w:val="-23"/>
        </w:rPr>
        <w:t xml:space="preserve"> </w:t>
      </w:r>
      <w:proofErr w:type="gramStart"/>
      <w:r w:rsidR="00561E91">
        <w:rPr>
          <w:lang w:eastAsia="zh-CN"/>
        </w:rPr>
        <w:t>EVOCA</w:t>
      </w:r>
      <w:r w:rsidR="008E4713">
        <w:rPr>
          <w:lang w:eastAsia="zh-CN"/>
        </w:rPr>
        <w:t xml:space="preserve"> </w:t>
      </w:r>
      <w:r w:rsidR="00961E4D">
        <w:rPr>
          <w:spacing w:val="-102"/>
        </w:rPr>
        <w:t xml:space="preserve"> </w:t>
      </w:r>
      <w:r w:rsidR="00961E4D">
        <w:t>after</w:t>
      </w:r>
      <w:proofErr w:type="gramEnd"/>
      <w:r w:rsidR="00961E4D">
        <w:t>-sales</w:t>
      </w:r>
      <w:r w:rsidR="00961E4D">
        <w:rPr>
          <w:spacing w:val="-4"/>
        </w:rPr>
        <w:t xml:space="preserve"> </w:t>
      </w:r>
      <w:r w:rsidR="00961E4D">
        <w:t>service</w:t>
      </w:r>
      <w:r w:rsidR="00961E4D">
        <w:rPr>
          <w:spacing w:val="-7"/>
        </w:rPr>
        <w:t xml:space="preserve"> </w:t>
      </w:r>
      <w:r w:rsidR="00961E4D">
        <w:t>if</w:t>
      </w:r>
      <w:r w:rsidR="00961E4D">
        <w:rPr>
          <w:spacing w:val="-3"/>
        </w:rPr>
        <w:t xml:space="preserve"> </w:t>
      </w:r>
      <w:r w:rsidR="00961E4D">
        <w:t>you</w:t>
      </w:r>
      <w:r w:rsidR="00961E4D">
        <w:rPr>
          <w:spacing w:val="-4"/>
        </w:rPr>
        <w:t xml:space="preserve"> </w:t>
      </w:r>
      <w:r w:rsidR="00961E4D">
        <w:t>have</w:t>
      </w:r>
      <w:r w:rsidR="00961E4D">
        <w:rPr>
          <w:spacing w:val="-5"/>
        </w:rPr>
        <w:t xml:space="preserve"> </w:t>
      </w:r>
      <w:r w:rsidR="00961E4D">
        <w:t>special</w:t>
      </w:r>
      <w:r w:rsidR="00961E4D">
        <w:rPr>
          <w:spacing w:val="-7"/>
        </w:rPr>
        <w:t xml:space="preserve"> </w:t>
      </w:r>
      <w:r w:rsidR="00961E4D">
        <w:t>needs)</w:t>
      </w:r>
      <w:r w:rsidR="004866D0">
        <w:t>;</w:t>
      </w:r>
    </w:p>
    <w:p w14:paraId="7A5E6CF2" w14:textId="6A1A8697" w:rsidR="00C85ABD" w:rsidRDefault="00F55AB3" w:rsidP="00AC13FF">
      <w:r>
        <w:rPr>
          <w:w w:val="94"/>
        </w:rPr>
        <w:t>5.</w:t>
      </w:r>
      <w:r w:rsidR="00961E4D">
        <w:rPr>
          <w:w w:val="94"/>
        </w:rPr>
        <w:t>T</w:t>
      </w:r>
      <w:r w:rsidR="00961E4D">
        <w:rPr>
          <w:spacing w:val="1"/>
          <w:w w:val="94"/>
        </w:rPr>
        <w:t>h</w:t>
      </w:r>
      <w:r w:rsidR="00961E4D">
        <w:rPr>
          <w:w w:val="94"/>
        </w:rPr>
        <w:t>e</w:t>
      </w:r>
      <w:r w:rsidR="00961E4D">
        <w:rPr>
          <w:spacing w:val="1"/>
          <w:w w:val="94"/>
        </w:rPr>
        <w:t xml:space="preserve"> </w:t>
      </w:r>
      <w:r w:rsidR="00961E4D">
        <w:rPr>
          <w:spacing w:val="-1"/>
          <w:w w:val="94"/>
        </w:rPr>
        <w:t>m</w:t>
      </w:r>
      <w:r w:rsidR="00961E4D">
        <w:rPr>
          <w:w w:val="94"/>
        </w:rPr>
        <w:t>a</w:t>
      </w:r>
      <w:r w:rsidR="00961E4D">
        <w:rPr>
          <w:spacing w:val="1"/>
          <w:w w:val="94"/>
        </w:rPr>
        <w:t>c</w:t>
      </w:r>
      <w:r w:rsidR="00961E4D">
        <w:rPr>
          <w:spacing w:val="-1"/>
          <w:w w:val="94"/>
        </w:rPr>
        <w:t>h</w:t>
      </w:r>
      <w:r w:rsidR="00961E4D">
        <w:rPr>
          <w:w w:val="94"/>
        </w:rPr>
        <w:t>i</w:t>
      </w:r>
      <w:r w:rsidR="00961E4D">
        <w:rPr>
          <w:spacing w:val="1"/>
          <w:w w:val="94"/>
        </w:rPr>
        <w:t>n</w:t>
      </w:r>
      <w:r w:rsidR="00961E4D">
        <w:rPr>
          <w:w w:val="94"/>
        </w:rPr>
        <w:t>e wil</w:t>
      </w:r>
      <w:r w:rsidR="00961E4D">
        <w:rPr>
          <w:spacing w:val="1"/>
          <w:w w:val="94"/>
        </w:rPr>
        <w:t>l</w:t>
      </w:r>
      <w:r w:rsidR="00961E4D">
        <w:rPr>
          <w:spacing w:val="-1"/>
          <w:w w:val="94"/>
        </w:rPr>
        <w:t xml:space="preserve"> </w:t>
      </w:r>
      <w:r w:rsidR="00961E4D">
        <w:rPr>
          <w:w w:val="94"/>
        </w:rPr>
        <w:t>a</w:t>
      </w:r>
      <w:r w:rsidR="00961E4D">
        <w:rPr>
          <w:spacing w:val="1"/>
          <w:w w:val="94"/>
        </w:rPr>
        <w:t>p</w:t>
      </w:r>
      <w:r w:rsidR="00961E4D">
        <w:rPr>
          <w:spacing w:val="-1"/>
          <w:w w:val="94"/>
        </w:rPr>
        <w:t>p</w:t>
      </w:r>
      <w:r w:rsidR="00961E4D">
        <w:rPr>
          <w:w w:val="94"/>
        </w:rPr>
        <w:t>e</w:t>
      </w:r>
      <w:r w:rsidR="00961E4D">
        <w:rPr>
          <w:spacing w:val="1"/>
          <w:w w:val="94"/>
        </w:rPr>
        <w:t>a</w:t>
      </w:r>
      <w:r w:rsidR="00961E4D">
        <w:rPr>
          <w:w w:val="94"/>
        </w:rPr>
        <w:t>r wit</w:t>
      </w:r>
      <w:r w:rsidR="00961E4D">
        <w:rPr>
          <w:spacing w:val="1"/>
          <w:w w:val="94"/>
        </w:rPr>
        <w:t>h</w:t>
      </w:r>
      <w:r w:rsidR="00961E4D">
        <w:rPr>
          <w:spacing w:val="-1"/>
          <w:w w:val="94"/>
        </w:rPr>
        <w:t xml:space="preserve"> </w:t>
      </w:r>
      <w:r w:rsidR="00961E4D">
        <w:rPr>
          <w:w w:val="94"/>
        </w:rPr>
        <w:t>t</w:t>
      </w:r>
      <w:r w:rsidR="00961E4D">
        <w:rPr>
          <w:spacing w:val="1"/>
          <w:w w:val="94"/>
        </w:rPr>
        <w:t>h</w:t>
      </w:r>
      <w:r w:rsidR="00961E4D">
        <w:rPr>
          <w:spacing w:val="-1"/>
          <w:w w:val="94"/>
        </w:rPr>
        <w:t>e</w:t>
      </w:r>
      <w:r w:rsidR="00961E4D">
        <w:rPr>
          <w:w w:val="94"/>
        </w:rPr>
        <w:t xml:space="preserve"> </w:t>
      </w:r>
      <w:r w:rsidR="00961E4D">
        <w:rPr>
          <w:spacing w:val="1"/>
          <w:w w:val="94"/>
        </w:rPr>
        <w:t>p</w:t>
      </w:r>
      <w:r w:rsidR="00961E4D">
        <w:rPr>
          <w:w w:val="94"/>
        </w:rPr>
        <w:t>aymen</w:t>
      </w:r>
      <w:r w:rsidR="00961E4D">
        <w:rPr>
          <w:spacing w:val="1"/>
          <w:w w:val="94"/>
        </w:rPr>
        <w:t>t</w:t>
      </w:r>
      <w:r w:rsidR="00961E4D">
        <w:rPr>
          <w:spacing w:val="-1"/>
          <w:w w:val="94"/>
        </w:rPr>
        <w:t xml:space="preserve"> </w:t>
      </w:r>
      <w:r w:rsidR="00961E4D">
        <w:rPr>
          <w:w w:val="94"/>
        </w:rPr>
        <w:t>m</w:t>
      </w:r>
      <w:r w:rsidR="00961E4D">
        <w:rPr>
          <w:spacing w:val="1"/>
          <w:w w:val="94"/>
        </w:rPr>
        <w:t>e</w:t>
      </w:r>
      <w:r w:rsidR="00961E4D">
        <w:rPr>
          <w:spacing w:val="-1"/>
          <w:w w:val="94"/>
        </w:rPr>
        <w:t>t</w:t>
      </w:r>
      <w:r w:rsidR="00961E4D">
        <w:rPr>
          <w:w w:val="94"/>
        </w:rPr>
        <w:t>h</w:t>
      </w:r>
      <w:r w:rsidR="00961E4D">
        <w:rPr>
          <w:spacing w:val="1"/>
          <w:w w:val="94"/>
        </w:rPr>
        <w:t>o</w:t>
      </w:r>
      <w:r w:rsidR="00961E4D">
        <w:rPr>
          <w:w w:val="94"/>
        </w:rPr>
        <w:t>d (We</w:t>
      </w:r>
      <w:r w:rsidR="00961E4D">
        <w:rPr>
          <w:spacing w:val="1"/>
          <w:w w:val="94"/>
        </w:rPr>
        <w:t>C</w:t>
      </w:r>
      <w:r w:rsidR="00961E4D">
        <w:rPr>
          <w:spacing w:val="-1"/>
          <w:w w:val="94"/>
        </w:rPr>
        <w:t>h</w:t>
      </w:r>
      <w:r w:rsidR="00961E4D">
        <w:rPr>
          <w:w w:val="94"/>
        </w:rPr>
        <w:t>a</w:t>
      </w:r>
      <w:r w:rsidR="00961E4D">
        <w:rPr>
          <w:spacing w:val="1"/>
          <w:w w:val="94"/>
        </w:rPr>
        <w:t>t</w:t>
      </w:r>
      <w:r w:rsidR="00961E4D">
        <w:rPr>
          <w:spacing w:val="-1"/>
          <w:w w:val="94"/>
        </w:rPr>
        <w:t xml:space="preserve"> </w:t>
      </w:r>
      <w:r w:rsidR="00961E4D">
        <w:rPr>
          <w:w w:val="94"/>
        </w:rPr>
        <w:t>Q</w:t>
      </w:r>
      <w:r w:rsidR="00961E4D">
        <w:rPr>
          <w:spacing w:val="1"/>
          <w:w w:val="94"/>
        </w:rPr>
        <w:t>R</w:t>
      </w:r>
      <w:r w:rsidR="00961E4D">
        <w:rPr>
          <w:w w:val="94"/>
        </w:rPr>
        <w:t xml:space="preserve"> code</w:t>
      </w:r>
      <w:r w:rsidR="00961E4D">
        <w:rPr>
          <w:spacing w:val="1"/>
          <w:w w:val="94"/>
        </w:rPr>
        <w:t>,</w:t>
      </w:r>
      <w:r w:rsidR="00961E4D">
        <w:rPr>
          <w:spacing w:val="-1"/>
          <w:w w:val="94"/>
        </w:rPr>
        <w:t xml:space="preserve"> </w:t>
      </w:r>
      <w:r w:rsidR="00961E4D">
        <w:rPr>
          <w:w w:val="94"/>
        </w:rPr>
        <w:t>A</w:t>
      </w:r>
      <w:r w:rsidR="00961E4D">
        <w:rPr>
          <w:spacing w:val="1"/>
          <w:w w:val="94"/>
        </w:rPr>
        <w:t>l</w:t>
      </w:r>
      <w:r w:rsidR="00961E4D">
        <w:rPr>
          <w:spacing w:val="-1"/>
          <w:w w:val="94"/>
        </w:rPr>
        <w:t>i</w:t>
      </w:r>
      <w:r w:rsidR="00961E4D">
        <w:rPr>
          <w:w w:val="94"/>
        </w:rPr>
        <w:t>p</w:t>
      </w:r>
      <w:r w:rsidR="00961E4D">
        <w:rPr>
          <w:spacing w:val="1"/>
          <w:w w:val="94"/>
        </w:rPr>
        <w:t>a</w:t>
      </w:r>
      <w:r w:rsidR="00961E4D">
        <w:rPr>
          <w:w w:val="94"/>
        </w:rPr>
        <w:t xml:space="preserve">y QR </w:t>
      </w:r>
      <w:r w:rsidR="00961E4D">
        <w:rPr>
          <w:spacing w:val="1"/>
          <w:w w:val="94"/>
        </w:rPr>
        <w:t>c</w:t>
      </w:r>
      <w:r w:rsidR="00961E4D">
        <w:rPr>
          <w:spacing w:val="-1"/>
          <w:w w:val="94"/>
        </w:rPr>
        <w:t>o</w:t>
      </w:r>
      <w:r w:rsidR="00961E4D">
        <w:rPr>
          <w:w w:val="94"/>
        </w:rPr>
        <w:t>d</w:t>
      </w:r>
      <w:r w:rsidR="00961E4D">
        <w:rPr>
          <w:spacing w:val="4"/>
          <w:w w:val="94"/>
        </w:rPr>
        <w:t>e</w:t>
      </w:r>
      <w:r w:rsidR="00961E4D">
        <w:rPr>
          <w:spacing w:val="-100"/>
          <w:w w:val="94"/>
        </w:rPr>
        <w:t>)</w:t>
      </w:r>
      <w:proofErr w:type="gramStart"/>
      <w:r w:rsidR="00961E4D">
        <w:rPr>
          <w:spacing w:val="-5"/>
          <w:w w:val="94"/>
        </w:rPr>
        <w:t>.</w:t>
      </w:r>
      <w:r w:rsidR="004866D0">
        <w:t>;</w:t>
      </w:r>
      <w:proofErr w:type="gramEnd"/>
    </w:p>
    <w:p w14:paraId="13866718" w14:textId="231A971E" w:rsidR="00C85ABD" w:rsidRDefault="00F55AB3" w:rsidP="00AC13FF">
      <w:r>
        <w:rPr>
          <w:w w:val="95"/>
        </w:rPr>
        <w:t>6.</w:t>
      </w:r>
      <w:r w:rsidR="00961E4D">
        <w:rPr>
          <w:w w:val="95"/>
        </w:rPr>
        <w:t>The</w:t>
      </w:r>
      <w:r w:rsidR="00961E4D">
        <w:rPr>
          <w:spacing w:val="-13"/>
          <w:w w:val="95"/>
        </w:rPr>
        <w:t xml:space="preserve"> </w:t>
      </w:r>
      <w:r w:rsidR="00961E4D">
        <w:rPr>
          <w:w w:val="95"/>
        </w:rPr>
        <w:t>machine</w:t>
      </w:r>
      <w:r w:rsidR="00961E4D">
        <w:rPr>
          <w:spacing w:val="-13"/>
          <w:w w:val="95"/>
        </w:rPr>
        <w:t xml:space="preserve"> </w:t>
      </w:r>
      <w:r w:rsidR="00961E4D">
        <w:rPr>
          <w:w w:val="95"/>
        </w:rPr>
        <w:t>automatically</w:t>
      </w:r>
      <w:r w:rsidR="00961E4D">
        <w:rPr>
          <w:spacing w:val="-12"/>
          <w:w w:val="95"/>
        </w:rPr>
        <w:t xml:space="preserve"> </w:t>
      </w:r>
      <w:r w:rsidR="00961E4D">
        <w:rPr>
          <w:w w:val="95"/>
        </w:rPr>
        <w:t>starts</w:t>
      </w:r>
      <w:r w:rsidR="00961E4D">
        <w:rPr>
          <w:spacing w:val="-13"/>
          <w:w w:val="95"/>
        </w:rPr>
        <w:t xml:space="preserve"> </w:t>
      </w:r>
      <w:r w:rsidR="00961E4D">
        <w:rPr>
          <w:w w:val="95"/>
        </w:rPr>
        <w:t>making</w:t>
      </w:r>
      <w:r w:rsidR="00961E4D">
        <w:rPr>
          <w:spacing w:val="-12"/>
          <w:w w:val="95"/>
        </w:rPr>
        <w:t xml:space="preserve"> </w:t>
      </w:r>
      <w:r w:rsidR="00961E4D">
        <w:rPr>
          <w:w w:val="95"/>
        </w:rPr>
        <w:t>the</w:t>
      </w:r>
      <w:r w:rsidR="00961E4D">
        <w:rPr>
          <w:spacing w:val="-12"/>
          <w:w w:val="95"/>
        </w:rPr>
        <w:t xml:space="preserve"> </w:t>
      </w:r>
      <w:r w:rsidR="00961E4D">
        <w:rPr>
          <w:w w:val="95"/>
        </w:rPr>
        <w:t>drink</w:t>
      </w:r>
      <w:r w:rsidR="00961E4D">
        <w:rPr>
          <w:spacing w:val="-13"/>
          <w:w w:val="95"/>
        </w:rPr>
        <w:t xml:space="preserve"> </w:t>
      </w:r>
      <w:r w:rsidR="00961E4D">
        <w:rPr>
          <w:w w:val="95"/>
        </w:rPr>
        <w:t>after</w:t>
      </w:r>
      <w:r w:rsidR="00961E4D">
        <w:rPr>
          <w:spacing w:val="-12"/>
          <w:w w:val="95"/>
        </w:rPr>
        <w:t xml:space="preserve"> </w:t>
      </w:r>
      <w:r w:rsidR="00961E4D">
        <w:rPr>
          <w:w w:val="95"/>
        </w:rPr>
        <w:t>the</w:t>
      </w:r>
      <w:r w:rsidR="00961E4D">
        <w:rPr>
          <w:spacing w:val="-13"/>
          <w:w w:val="95"/>
        </w:rPr>
        <w:t xml:space="preserve"> </w:t>
      </w:r>
      <w:r w:rsidR="00961E4D">
        <w:rPr>
          <w:w w:val="95"/>
        </w:rPr>
        <w:t>code</w:t>
      </w:r>
      <w:r w:rsidR="00961E4D">
        <w:rPr>
          <w:spacing w:val="-13"/>
          <w:w w:val="95"/>
        </w:rPr>
        <w:t xml:space="preserve"> </w:t>
      </w:r>
      <w:r w:rsidR="00961E4D">
        <w:rPr>
          <w:w w:val="95"/>
        </w:rPr>
        <w:t>has</w:t>
      </w:r>
      <w:r w:rsidR="00961E4D">
        <w:rPr>
          <w:spacing w:val="-12"/>
          <w:w w:val="95"/>
        </w:rPr>
        <w:t xml:space="preserve"> </w:t>
      </w:r>
      <w:r w:rsidR="00961E4D">
        <w:rPr>
          <w:w w:val="95"/>
        </w:rPr>
        <w:t>been</w:t>
      </w:r>
      <w:r w:rsidR="00961E4D">
        <w:rPr>
          <w:spacing w:val="-12"/>
          <w:w w:val="95"/>
        </w:rPr>
        <w:t xml:space="preserve"> </w:t>
      </w:r>
      <w:r w:rsidR="00961E4D">
        <w:rPr>
          <w:w w:val="95"/>
        </w:rPr>
        <w:t>successfully</w:t>
      </w:r>
      <w:r w:rsidR="00961E4D">
        <w:rPr>
          <w:spacing w:val="-13"/>
          <w:w w:val="95"/>
        </w:rPr>
        <w:t xml:space="preserve"> </w:t>
      </w:r>
      <w:r w:rsidR="00961E4D">
        <w:rPr>
          <w:w w:val="95"/>
        </w:rPr>
        <w:t>scanned</w:t>
      </w:r>
    </w:p>
    <w:p w14:paraId="59C9DA0C" w14:textId="77DDB7AB" w:rsidR="00F75F12" w:rsidRPr="00F75F12" w:rsidRDefault="00961E4D" w:rsidP="00AC13FF">
      <w:r>
        <w:rPr>
          <w:w w:val="95"/>
        </w:rPr>
        <w:t>A</w:t>
      </w:r>
      <w:r>
        <w:rPr>
          <w:spacing w:val="-11"/>
          <w:w w:val="95"/>
        </w:rPr>
        <w:t xml:space="preserve"> </w:t>
      </w:r>
      <w:r>
        <w:rPr>
          <w:w w:val="95"/>
        </w:rPr>
        <w:t>prompt</w:t>
      </w:r>
      <w:r>
        <w:rPr>
          <w:spacing w:val="-10"/>
          <w:w w:val="95"/>
        </w:rPr>
        <w:t xml:space="preserve"> </w:t>
      </w:r>
      <w:r>
        <w:rPr>
          <w:w w:val="95"/>
        </w:rPr>
        <w:t>on</w:t>
      </w:r>
      <w:r>
        <w:rPr>
          <w:spacing w:val="-11"/>
          <w:w w:val="95"/>
        </w:rPr>
        <w:t xml:space="preserve"> </w:t>
      </w:r>
      <w:r>
        <w:rPr>
          <w:w w:val="95"/>
        </w:rPr>
        <w:t>the</w:t>
      </w:r>
      <w:r>
        <w:rPr>
          <w:spacing w:val="-10"/>
          <w:w w:val="95"/>
        </w:rPr>
        <w:t xml:space="preserve"> </w:t>
      </w:r>
      <w:r>
        <w:rPr>
          <w:w w:val="95"/>
        </w:rPr>
        <w:t>touch</w:t>
      </w:r>
      <w:r>
        <w:rPr>
          <w:spacing w:val="-10"/>
          <w:w w:val="95"/>
        </w:rPr>
        <w:t xml:space="preserve"> </w:t>
      </w:r>
      <w:r>
        <w:rPr>
          <w:w w:val="95"/>
        </w:rPr>
        <w:t>screen</w:t>
      </w:r>
      <w:r>
        <w:rPr>
          <w:spacing w:val="-10"/>
          <w:w w:val="95"/>
        </w:rPr>
        <w:t xml:space="preserve"> </w:t>
      </w:r>
      <w:r>
        <w:rPr>
          <w:w w:val="95"/>
        </w:rPr>
        <w:t>interface,</w:t>
      </w:r>
      <w:r>
        <w:rPr>
          <w:spacing w:val="-10"/>
          <w:w w:val="95"/>
        </w:rPr>
        <w:t xml:space="preserve"> </w:t>
      </w:r>
      <w:r>
        <w:rPr>
          <w:w w:val="95"/>
        </w:rPr>
        <w:t>together</w:t>
      </w:r>
      <w:r>
        <w:rPr>
          <w:spacing w:val="-11"/>
          <w:w w:val="95"/>
        </w:rPr>
        <w:t xml:space="preserve"> </w:t>
      </w:r>
      <w:r>
        <w:rPr>
          <w:w w:val="95"/>
        </w:rPr>
        <w:t>with</w:t>
      </w:r>
      <w:r>
        <w:rPr>
          <w:spacing w:val="-10"/>
          <w:w w:val="95"/>
        </w:rPr>
        <w:t xml:space="preserve"> </w:t>
      </w:r>
      <w:r>
        <w:rPr>
          <w:w w:val="95"/>
        </w:rPr>
        <w:t>an</w:t>
      </w:r>
      <w:r>
        <w:rPr>
          <w:spacing w:val="-10"/>
          <w:w w:val="95"/>
        </w:rPr>
        <w:t xml:space="preserve"> </w:t>
      </w:r>
      <w:r>
        <w:rPr>
          <w:w w:val="95"/>
        </w:rPr>
        <w:t>audible</w:t>
      </w:r>
      <w:r>
        <w:rPr>
          <w:spacing w:val="-10"/>
          <w:w w:val="95"/>
        </w:rPr>
        <w:t xml:space="preserve"> </w:t>
      </w:r>
      <w:r>
        <w:rPr>
          <w:w w:val="95"/>
        </w:rPr>
        <w:t>alert,</w:t>
      </w:r>
      <w:r>
        <w:rPr>
          <w:spacing w:val="-11"/>
          <w:w w:val="95"/>
        </w:rPr>
        <w:t xml:space="preserve"> </w:t>
      </w:r>
      <w:r>
        <w:rPr>
          <w:w w:val="95"/>
        </w:rPr>
        <w:t>when</w:t>
      </w:r>
      <w:r>
        <w:rPr>
          <w:spacing w:val="-10"/>
          <w:w w:val="95"/>
        </w:rPr>
        <w:t xml:space="preserve"> </w:t>
      </w:r>
      <w:r>
        <w:rPr>
          <w:w w:val="95"/>
        </w:rPr>
        <w:t>the</w:t>
      </w:r>
      <w:r>
        <w:rPr>
          <w:spacing w:val="-10"/>
          <w:w w:val="95"/>
        </w:rPr>
        <w:t xml:space="preserve"> </w:t>
      </w:r>
      <w:r>
        <w:rPr>
          <w:w w:val="95"/>
        </w:rPr>
        <w:t>drink</w:t>
      </w:r>
      <w:r>
        <w:rPr>
          <w:spacing w:val="-10"/>
          <w:w w:val="95"/>
        </w:rPr>
        <w:t xml:space="preserve"> </w:t>
      </w:r>
      <w:r>
        <w:rPr>
          <w:w w:val="95"/>
        </w:rPr>
        <w:t>has</w:t>
      </w:r>
      <w:r>
        <w:rPr>
          <w:spacing w:val="-11"/>
          <w:w w:val="95"/>
        </w:rPr>
        <w:t xml:space="preserve"> </w:t>
      </w:r>
      <w:r>
        <w:rPr>
          <w:w w:val="95"/>
        </w:rPr>
        <w:t>been</w:t>
      </w:r>
      <w:r>
        <w:rPr>
          <w:spacing w:val="-11"/>
          <w:w w:val="95"/>
        </w:rPr>
        <w:t xml:space="preserve"> </w:t>
      </w:r>
      <w:r>
        <w:rPr>
          <w:w w:val="95"/>
        </w:rPr>
        <w:t>made.</w:t>
      </w:r>
      <w:r w:rsidR="00F55AB3" w:rsidRPr="00F55AB3">
        <w:rPr>
          <w:noProof/>
        </w:rPr>
        <w:t xml:space="preserve"> </w:t>
      </w:r>
      <w:r w:rsidR="00F55AB3">
        <w:rPr>
          <w:noProof/>
        </w:rPr>
        <w:drawing>
          <wp:inline distT="0" distB="0" distL="0" distR="0" wp14:anchorId="041D3419" wp14:editId="715A3A8E">
            <wp:extent cx="2590800" cy="2992755"/>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0559" cy="3004028"/>
                    </a:xfrm>
                    <a:prstGeom prst="rect">
                      <a:avLst/>
                    </a:prstGeom>
                  </pic:spPr>
                </pic:pic>
              </a:graphicData>
            </a:graphic>
          </wp:inline>
        </w:drawing>
      </w:r>
    </w:p>
    <w:p w14:paraId="6D54F25A" w14:textId="0EACBF8E" w:rsidR="00F75F12" w:rsidRPr="00F75F12" w:rsidRDefault="00F75F12" w:rsidP="00F75F12">
      <w:pPr>
        <w:tabs>
          <w:tab w:val="left" w:pos="1332"/>
          <w:tab w:val="left" w:pos="1333"/>
        </w:tabs>
        <w:rPr>
          <w:rFonts w:ascii="Times New Roman" w:hAnsi="Times New Roman" w:cs="Times New Roman"/>
        </w:rPr>
        <w:sectPr w:rsidR="00F75F12" w:rsidRPr="00F75F12">
          <w:headerReference w:type="default" r:id="rId66"/>
          <w:footerReference w:type="default" r:id="rId67"/>
          <w:pgSz w:w="11910" w:h="16840"/>
          <w:pgMar w:top="1157" w:right="686" w:bottom="1157" w:left="629" w:header="560" w:footer="957" w:gutter="0"/>
          <w:cols w:space="720"/>
        </w:sectPr>
      </w:pPr>
    </w:p>
    <w:p w14:paraId="27133B2B" w14:textId="7E9C606C" w:rsidR="00C85ABD" w:rsidRDefault="004866D0" w:rsidP="00F55AB3">
      <w:r>
        <w:rPr>
          <w:w w:val="95"/>
        </w:rPr>
        <w:lastRenderedPageBreak/>
        <w:t>1.</w:t>
      </w:r>
      <w:r w:rsidR="00961E4D" w:rsidRPr="00F75F12">
        <w:rPr>
          <w:w w:val="95"/>
        </w:rPr>
        <w:t>Taste</w:t>
      </w:r>
      <w:r w:rsidR="00961E4D" w:rsidRPr="00F75F12">
        <w:rPr>
          <w:spacing w:val="-11"/>
          <w:w w:val="95"/>
        </w:rPr>
        <w:t xml:space="preserve"> </w:t>
      </w:r>
      <w:r w:rsidR="00961E4D" w:rsidRPr="00F75F12">
        <w:rPr>
          <w:w w:val="95"/>
        </w:rPr>
        <w:t>adjustment</w:t>
      </w:r>
      <w:r w:rsidR="00961E4D" w:rsidRPr="00F75F12">
        <w:rPr>
          <w:spacing w:val="-10"/>
          <w:w w:val="95"/>
        </w:rPr>
        <w:t xml:space="preserve"> </w:t>
      </w:r>
      <w:r w:rsidR="00961E4D" w:rsidRPr="00F75F12">
        <w:rPr>
          <w:w w:val="95"/>
        </w:rPr>
        <w:t>in</w:t>
      </w:r>
      <w:r w:rsidR="00961E4D" w:rsidRPr="00F75F12">
        <w:rPr>
          <w:spacing w:val="-10"/>
          <w:w w:val="95"/>
        </w:rPr>
        <w:t xml:space="preserve"> </w:t>
      </w:r>
      <w:r w:rsidR="00961E4D" w:rsidRPr="00F75F12">
        <w:rPr>
          <w:w w:val="95"/>
        </w:rPr>
        <w:t>the</w:t>
      </w:r>
      <w:r w:rsidR="00961E4D" w:rsidRPr="00F75F12">
        <w:rPr>
          <w:spacing w:val="-11"/>
          <w:w w:val="95"/>
        </w:rPr>
        <w:t xml:space="preserve"> </w:t>
      </w:r>
      <w:r w:rsidR="00961E4D" w:rsidRPr="00F75F12">
        <w:rPr>
          <w:w w:val="95"/>
        </w:rPr>
        <w:t>touch</w:t>
      </w:r>
      <w:r w:rsidR="00961E4D" w:rsidRPr="00F75F12">
        <w:rPr>
          <w:spacing w:val="-10"/>
          <w:w w:val="95"/>
        </w:rPr>
        <w:t xml:space="preserve"> </w:t>
      </w:r>
      <w:r w:rsidR="00961E4D" w:rsidRPr="00F75F12">
        <w:rPr>
          <w:w w:val="95"/>
        </w:rPr>
        <w:t>screen</w:t>
      </w:r>
      <w:r w:rsidR="00961E4D" w:rsidRPr="00F75F12">
        <w:rPr>
          <w:spacing w:val="-11"/>
          <w:w w:val="95"/>
        </w:rPr>
        <w:t xml:space="preserve"> </w:t>
      </w:r>
      <w:r w:rsidR="00961E4D" w:rsidRPr="00F75F12">
        <w:rPr>
          <w:w w:val="95"/>
        </w:rPr>
        <w:t>with</w:t>
      </w:r>
      <w:r w:rsidR="00961E4D" w:rsidRPr="00F75F12">
        <w:rPr>
          <w:spacing w:val="-10"/>
          <w:w w:val="95"/>
        </w:rPr>
        <w:t xml:space="preserve"> </w:t>
      </w:r>
      <w:r w:rsidR="00961E4D" w:rsidRPr="00F75F12">
        <w:rPr>
          <w:w w:val="95"/>
        </w:rPr>
        <w:t>a</w:t>
      </w:r>
      <w:r w:rsidR="00961E4D" w:rsidRPr="00F75F12">
        <w:rPr>
          <w:spacing w:val="-10"/>
          <w:w w:val="95"/>
        </w:rPr>
        <w:t xml:space="preserve"> </w:t>
      </w:r>
      <w:r w:rsidR="00961E4D" w:rsidRPr="00F75F12">
        <w:rPr>
          <w:w w:val="95"/>
        </w:rPr>
        <w:t>choice</w:t>
      </w:r>
      <w:r w:rsidR="00961E4D" w:rsidRPr="00F75F12">
        <w:rPr>
          <w:spacing w:val="-10"/>
          <w:w w:val="95"/>
        </w:rPr>
        <w:t xml:space="preserve"> </w:t>
      </w:r>
      <w:r w:rsidR="00961E4D" w:rsidRPr="00F75F12">
        <w:rPr>
          <w:w w:val="95"/>
        </w:rPr>
        <w:t>of</w:t>
      </w:r>
      <w:r w:rsidR="00961E4D" w:rsidRPr="00F75F12">
        <w:rPr>
          <w:spacing w:val="-10"/>
          <w:w w:val="95"/>
        </w:rPr>
        <w:t xml:space="preserve"> </w:t>
      </w:r>
      <w:r w:rsidR="00961E4D" w:rsidRPr="00F75F12">
        <w:rPr>
          <w:w w:val="95"/>
        </w:rPr>
        <w:t>five</w:t>
      </w:r>
      <w:r w:rsidR="00961E4D" w:rsidRPr="00F75F12">
        <w:rPr>
          <w:spacing w:val="-11"/>
          <w:w w:val="95"/>
        </w:rPr>
        <w:t xml:space="preserve"> </w:t>
      </w:r>
      <w:proofErr w:type="gramStart"/>
      <w:r w:rsidR="00961E4D" w:rsidRPr="00F75F12">
        <w:rPr>
          <w:w w:val="95"/>
        </w:rPr>
        <w:t>levels</w:t>
      </w:r>
      <w:r>
        <w:rPr>
          <w:w w:val="95"/>
        </w:rPr>
        <w:t>;</w:t>
      </w:r>
      <w:proofErr w:type="gramEnd"/>
    </w:p>
    <w:p w14:paraId="27D1AAF4" w14:textId="77777777" w:rsidR="00C85ABD" w:rsidRDefault="00C85ABD" w:rsidP="00F55AB3">
      <w:pPr>
        <w:rPr>
          <w:sz w:val="2"/>
        </w:rPr>
      </w:pPr>
    </w:p>
    <w:p w14:paraId="491419E2" w14:textId="1A30238A" w:rsidR="00C85ABD" w:rsidRPr="00AC13FF" w:rsidRDefault="00961E4D" w:rsidP="00F55AB3">
      <w:pPr>
        <w:rPr>
          <w:sz w:val="2"/>
        </w:rPr>
      </w:pPr>
      <w:r>
        <w:rPr>
          <w:noProof/>
        </w:rPr>
        <w:drawing>
          <wp:inline distT="0" distB="0" distL="0" distR="0" wp14:anchorId="4E32C1A4" wp14:editId="4FA9C045">
            <wp:extent cx="3275330" cy="3131820"/>
            <wp:effectExtent l="0" t="0" r="127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a:xfrm>
                      <a:off x="0" y="0"/>
                      <a:ext cx="3275330" cy="3131820"/>
                    </a:xfrm>
                    <a:prstGeom prst="rect">
                      <a:avLst/>
                    </a:prstGeom>
                    <a:noFill/>
                    <a:ln>
                      <a:noFill/>
                    </a:ln>
                  </pic:spPr>
                </pic:pic>
              </a:graphicData>
            </a:graphic>
          </wp:inline>
        </w:drawing>
      </w:r>
    </w:p>
    <w:p w14:paraId="2331CEF7" w14:textId="0C536C76" w:rsidR="00C85ABD" w:rsidRDefault="004866D0" w:rsidP="00F55AB3">
      <w:r>
        <w:t>2.</w:t>
      </w:r>
      <w:r w:rsidR="00961E4D">
        <w:t xml:space="preserve">Prompt </w:t>
      </w:r>
      <w:r w:rsidR="00961E4D">
        <w:rPr>
          <w:rFonts w:hint="eastAsia"/>
          <w:lang w:eastAsia="zh-CN"/>
        </w:rPr>
        <w:t xml:space="preserve">text </w:t>
      </w:r>
      <w:r w:rsidR="00961E4D">
        <w:t xml:space="preserve">and audio notifications are displayed on the touchscreen interface after beverage </w:t>
      </w:r>
      <w:proofErr w:type="gramStart"/>
      <w:r w:rsidR="00961E4D">
        <w:t>preparation</w:t>
      </w:r>
      <w:r>
        <w:t>;</w:t>
      </w:r>
      <w:proofErr w:type="gramEnd"/>
    </w:p>
    <w:p w14:paraId="7A788E24" w14:textId="4E5BD99E" w:rsidR="00C85ABD" w:rsidRDefault="004866D0" w:rsidP="00F55AB3">
      <w:r>
        <w:t>3.</w:t>
      </w:r>
      <w:r w:rsidR="00961E4D">
        <w:t>Customers can customize the user interface language according to their preferences.</w:t>
      </w:r>
      <w:r w:rsidR="00961E4D">
        <w:rPr>
          <w:noProof/>
        </w:rPr>
        <w:drawing>
          <wp:inline distT="0" distB="0" distL="0" distR="0" wp14:anchorId="38442819" wp14:editId="492D5DF3">
            <wp:extent cx="3338195" cy="377698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338195" cy="3776980"/>
                    </a:xfrm>
                    <a:prstGeom prst="rect">
                      <a:avLst/>
                    </a:prstGeom>
                    <a:noFill/>
                    <a:ln>
                      <a:noFill/>
                    </a:ln>
                  </pic:spPr>
                </pic:pic>
              </a:graphicData>
            </a:graphic>
          </wp:inline>
        </w:drawing>
      </w:r>
    </w:p>
    <w:p w14:paraId="24919A8A" w14:textId="77777777" w:rsidR="00C85ABD" w:rsidRDefault="00C85ABD" w:rsidP="00F55AB3">
      <w:pPr>
        <w:rPr>
          <w:sz w:val="14"/>
        </w:rPr>
      </w:pPr>
    </w:p>
    <w:p w14:paraId="296EA516" w14:textId="77777777" w:rsidR="009346B8" w:rsidRDefault="009346B8" w:rsidP="00F55AB3">
      <w:pPr>
        <w:rPr>
          <w:sz w:val="14"/>
        </w:rPr>
      </w:pPr>
    </w:p>
    <w:p w14:paraId="2764049F" w14:textId="77777777" w:rsidR="009346B8" w:rsidRDefault="009346B8" w:rsidP="00F55AB3">
      <w:pPr>
        <w:rPr>
          <w:sz w:val="14"/>
        </w:rPr>
      </w:pPr>
    </w:p>
    <w:p w14:paraId="2943E6C2" w14:textId="77777777" w:rsidR="009346B8" w:rsidRDefault="009346B8" w:rsidP="00F55AB3">
      <w:pPr>
        <w:rPr>
          <w:sz w:val="14"/>
        </w:rPr>
      </w:pPr>
    </w:p>
    <w:p w14:paraId="502C2D1E" w14:textId="77777777" w:rsidR="009346B8" w:rsidRDefault="009346B8" w:rsidP="00F55AB3">
      <w:pPr>
        <w:rPr>
          <w:sz w:val="14"/>
        </w:rPr>
      </w:pPr>
    </w:p>
    <w:p w14:paraId="29B5CB92" w14:textId="77777777" w:rsidR="009346B8" w:rsidRDefault="009346B8" w:rsidP="00F55AB3">
      <w:pPr>
        <w:rPr>
          <w:sz w:val="14"/>
        </w:rPr>
      </w:pPr>
    </w:p>
    <w:p w14:paraId="31C127B4" w14:textId="77777777" w:rsidR="00AC13FF" w:rsidRDefault="00AC13FF" w:rsidP="00F55AB3">
      <w:pPr>
        <w:rPr>
          <w:sz w:val="14"/>
        </w:rPr>
      </w:pPr>
    </w:p>
    <w:p w14:paraId="0B215497" w14:textId="77777777" w:rsidR="00F55AB3" w:rsidRDefault="00F55AB3" w:rsidP="00F55AB3">
      <w:pPr>
        <w:rPr>
          <w:sz w:val="14"/>
        </w:rPr>
      </w:pPr>
    </w:p>
    <w:p w14:paraId="00E269B7" w14:textId="77777777" w:rsidR="00C85ABD" w:rsidRDefault="00C85ABD" w:rsidP="00F55AB3">
      <w:pPr>
        <w:rPr>
          <w:sz w:val="2"/>
        </w:rPr>
      </w:pPr>
    </w:p>
    <w:p w14:paraId="08FE5332" w14:textId="4A0EACC9" w:rsidR="00C85ABD" w:rsidRDefault="00C85ABD" w:rsidP="00F55AB3">
      <w:pPr>
        <w:rPr>
          <w:sz w:val="2"/>
        </w:rPr>
      </w:pPr>
    </w:p>
    <w:p w14:paraId="326F34F7" w14:textId="5A1CFAA2" w:rsidR="00C85ABD" w:rsidRPr="00F55AB3" w:rsidRDefault="001C5FE6" w:rsidP="00F55AB3">
      <w:pPr>
        <w:pStyle w:val="1"/>
        <w:spacing w:before="240" w:after="240"/>
      </w:pPr>
      <w:bookmarkStart w:id="300" w:name="9_Cleaning_and_maintenance"/>
      <w:bookmarkStart w:id="301" w:name="_bookmark55"/>
      <w:bookmarkStart w:id="302" w:name="_Toc18895"/>
      <w:bookmarkStart w:id="303" w:name="_Toc22959"/>
      <w:bookmarkStart w:id="304" w:name="_Toc31838"/>
      <w:bookmarkStart w:id="305" w:name="_Toc154667435"/>
      <w:bookmarkEnd w:id="300"/>
      <w:bookmarkEnd w:id="301"/>
      <w:r w:rsidRPr="00F55AB3">
        <w:lastRenderedPageBreak/>
        <w:t>9 Cleaning and maintenance</w:t>
      </w:r>
      <w:bookmarkEnd w:id="302"/>
      <w:bookmarkEnd w:id="303"/>
      <w:bookmarkEnd w:id="304"/>
      <w:bookmarkEnd w:id="305"/>
      <w:r w:rsidRPr="00F55AB3">
        <w:t xml:space="preserve"> </w:t>
      </w:r>
    </w:p>
    <w:p w14:paraId="6F4FBF0F" w14:textId="1C42AFAF" w:rsidR="00C85ABD" w:rsidRDefault="00892D03" w:rsidP="00F55AB3">
      <w:r>
        <w:t>C</w:t>
      </w:r>
      <w:r w:rsidRPr="00892D03">
        <w:t>ompletely</w:t>
      </w:r>
      <w:r w:rsidR="00961E4D">
        <w:rPr>
          <w:spacing w:val="-21"/>
        </w:rPr>
        <w:t xml:space="preserve"> </w:t>
      </w:r>
      <w:r w:rsidR="00961E4D">
        <w:t>cleaning</w:t>
      </w:r>
      <w:r w:rsidR="00961E4D">
        <w:rPr>
          <w:spacing w:val="-20"/>
        </w:rPr>
        <w:t xml:space="preserve"> </w:t>
      </w:r>
      <w:r w:rsidR="00961E4D">
        <w:t>and</w:t>
      </w:r>
      <w:r w:rsidR="00961E4D">
        <w:rPr>
          <w:spacing w:val="-20"/>
        </w:rPr>
        <w:t xml:space="preserve"> </w:t>
      </w:r>
      <w:r w:rsidR="00961E4D">
        <w:t>maintenance</w:t>
      </w:r>
      <w:r w:rsidR="00961E4D">
        <w:rPr>
          <w:spacing w:val="-18"/>
        </w:rPr>
        <w:t xml:space="preserve"> </w:t>
      </w:r>
      <w:r w:rsidR="00961E4D">
        <w:t>of</w:t>
      </w:r>
      <w:r w:rsidR="00961E4D">
        <w:rPr>
          <w:spacing w:val="-19"/>
        </w:rPr>
        <w:t xml:space="preserve"> </w:t>
      </w:r>
      <w:r w:rsidR="00961E4D">
        <w:t>the</w:t>
      </w:r>
      <w:r w:rsidR="00961E4D">
        <w:rPr>
          <w:spacing w:val="-18"/>
        </w:rPr>
        <w:t xml:space="preserve"> </w:t>
      </w:r>
      <w:r w:rsidR="00961E4D">
        <w:t>machines</w:t>
      </w:r>
      <w:r w:rsidR="00961E4D">
        <w:rPr>
          <w:spacing w:val="-21"/>
        </w:rPr>
        <w:t xml:space="preserve"> </w:t>
      </w:r>
      <w:r w:rsidR="00961E4D">
        <w:t>is</w:t>
      </w:r>
      <w:r w:rsidR="00961E4D">
        <w:rPr>
          <w:spacing w:val="-21"/>
        </w:rPr>
        <w:t xml:space="preserve"> </w:t>
      </w:r>
      <w:r w:rsidR="00961E4D">
        <w:t>a</w:t>
      </w:r>
      <w:r w:rsidR="00961E4D">
        <w:rPr>
          <w:spacing w:val="-19"/>
        </w:rPr>
        <w:t xml:space="preserve"> </w:t>
      </w:r>
      <w:r w:rsidR="00961E4D">
        <w:t>fundamental</w:t>
      </w:r>
      <w:r w:rsidR="00961E4D">
        <w:rPr>
          <w:spacing w:val="-18"/>
        </w:rPr>
        <w:t xml:space="preserve"> </w:t>
      </w:r>
      <w:r w:rsidR="00961E4D">
        <w:t>requirement</w:t>
      </w:r>
      <w:r w:rsidR="00961E4D">
        <w:rPr>
          <w:spacing w:val="-21"/>
        </w:rPr>
        <w:t xml:space="preserve"> </w:t>
      </w:r>
      <w:r w:rsidR="00961E4D">
        <w:t>for</w:t>
      </w:r>
      <w:r w:rsidR="00961E4D">
        <w:rPr>
          <w:spacing w:val="-21"/>
        </w:rPr>
        <w:t xml:space="preserve"> </w:t>
      </w:r>
      <w:r w:rsidR="00961E4D">
        <w:t>achieving</w:t>
      </w:r>
      <w:r w:rsidR="00961E4D">
        <w:rPr>
          <w:spacing w:val="-18"/>
        </w:rPr>
        <w:t xml:space="preserve"> </w:t>
      </w:r>
      <w:r w:rsidR="00961E4D">
        <w:t>a</w:t>
      </w:r>
      <w:r w:rsidR="00961E4D">
        <w:rPr>
          <w:spacing w:val="1"/>
        </w:rPr>
        <w:t xml:space="preserve"> </w:t>
      </w:r>
      <w:r w:rsidR="00961E4D">
        <w:t>very hygienic beverage service. Only if the machines are regularly and carefully maintained,</w:t>
      </w:r>
      <w:r w:rsidR="00961E4D">
        <w:rPr>
          <w:spacing w:val="-102"/>
        </w:rPr>
        <w:t xml:space="preserve"> </w:t>
      </w:r>
      <w:proofErr w:type="gramStart"/>
      <w:r w:rsidR="00961E4D">
        <w:t>cleaned</w:t>
      </w:r>
      <w:proofErr w:type="gramEnd"/>
      <w:r w:rsidR="00961E4D">
        <w:t xml:space="preserve"> and serviced can they deliver superior tasting drinks and ultimate customer</w:t>
      </w:r>
      <w:r w:rsidR="00961E4D">
        <w:rPr>
          <w:spacing w:val="1"/>
        </w:rPr>
        <w:t xml:space="preserve"> </w:t>
      </w:r>
      <w:r w:rsidR="00961E4D">
        <w:t xml:space="preserve">satisfaction. </w:t>
      </w:r>
    </w:p>
    <w:p w14:paraId="6161840B" w14:textId="77777777" w:rsidR="00C85ABD" w:rsidRDefault="00961E4D" w:rsidP="00F55AB3">
      <w:r>
        <w:rPr>
          <w:w w:val="95"/>
        </w:rPr>
        <w:t>Always</w:t>
      </w:r>
      <w:r>
        <w:rPr>
          <w:spacing w:val="-12"/>
          <w:w w:val="95"/>
        </w:rPr>
        <w:t xml:space="preserve"> </w:t>
      </w:r>
      <w:proofErr w:type="gramStart"/>
      <w:r>
        <w:rPr>
          <w:w w:val="95"/>
        </w:rPr>
        <w:t>remember:</w:t>
      </w:r>
      <w:proofErr w:type="gramEnd"/>
      <w:r>
        <w:rPr>
          <w:spacing w:val="-12"/>
          <w:w w:val="95"/>
        </w:rPr>
        <w:t xml:space="preserve"> </w:t>
      </w:r>
      <w:r>
        <w:rPr>
          <w:w w:val="95"/>
        </w:rPr>
        <w:t>only</w:t>
      </w:r>
      <w:r>
        <w:rPr>
          <w:spacing w:val="-11"/>
          <w:w w:val="95"/>
        </w:rPr>
        <w:t xml:space="preserve"> </w:t>
      </w:r>
      <w:r>
        <w:rPr>
          <w:w w:val="95"/>
        </w:rPr>
        <w:t>a</w:t>
      </w:r>
      <w:r>
        <w:rPr>
          <w:spacing w:val="-13"/>
          <w:w w:val="95"/>
        </w:rPr>
        <w:t xml:space="preserve"> </w:t>
      </w:r>
      <w:r>
        <w:rPr>
          <w:w w:val="95"/>
        </w:rPr>
        <w:t>good</w:t>
      </w:r>
      <w:r>
        <w:rPr>
          <w:spacing w:val="-12"/>
          <w:w w:val="95"/>
        </w:rPr>
        <w:t xml:space="preserve"> </w:t>
      </w:r>
      <w:r>
        <w:rPr>
          <w:w w:val="95"/>
        </w:rPr>
        <w:t>machine</w:t>
      </w:r>
      <w:r>
        <w:rPr>
          <w:spacing w:val="-11"/>
          <w:w w:val="95"/>
        </w:rPr>
        <w:t xml:space="preserve"> </w:t>
      </w:r>
      <w:r>
        <w:rPr>
          <w:w w:val="95"/>
        </w:rPr>
        <w:t>can</w:t>
      </w:r>
      <w:r>
        <w:rPr>
          <w:spacing w:val="-12"/>
          <w:w w:val="95"/>
        </w:rPr>
        <w:t xml:space="preserve"> </w:t>
      </w:r>
      <w:r>
        <w:rPr>
          <w:w w:val="95"/>
        </w:rPr>
        <w:t>work</w:t>
      </w:r>
      <w:r>
        <w:rPr>
          <w:spacing w:val="-11"/>
          <w:w w:val="95"/>
        </w:rPr>
        <w:t xml:space="preserve"> </w:t>
      </w:r>
      <w:r>
        <w:rPr>
          <w:w w:val="95"/>
        </w:rPr>
        <w:t>perfectly!</w:t>
      </w:r>
      <w:r>
        <w:t xml:space="preserve"> </w:t>
      </w:r>
    </w:p>
    <w:p w14:paraId="2F77AD62" w14:textId="483E5ABD" w:rsidR="00C85ABD" w:rsidRDefault="00961E4D" w:rsidP="00F55AB3">
      <w:r>
        <w:rPr>
          <w:w w:val="95"/>
        </w:rPr>
        <w:t>When</w:t>
      </w:r>
      <w:r>
        <w:rPr>
          <w:spacing w:val="-12"/>
          <w:w w:val="95"/>
        </w:rPr>
        <w:t xml:space="preserve"> </w:t>
      </w:r>
      <w:r>
        <w:rPr>
          <w:w w:val="95"/>
        </w:rPr>
        <w:t>designing</w:t>
      </w:r>
      <w:r>
        <w:rPr>
          <w:spacing w:val="-12"/>
          <w:w w:val="95"/>
        </w:rPr>
        <w:t xml:space="preserve"> </w:t>
      </w:r>
      <w:r>
        <w:rPr>
          <w:w w:val="95"/>
        </w:rPr>
        <w:t>these</w:t>
      </w:r>
      <w:r>
        <w:rPr>
          <w:spacing w:val="-11"/>
          <w:w w:val="95"/>
        </w:rPr>
        <w:t xml:space="preserve"> </w:t>
      </w:r>
      <w:r>
        <w:rPr>
          <w:w w:val="95"/>
        </w:rPr>
        <w:t>machines,</w:t>
      </w:r>
      <w:r>
        <w:rPr>
          <w:spacing w:val="-12"/>
          <w:w w:val="95"/>
        </w:rPr>
        <w:t xml:space="preserve"> </w:t>
      </w:r>
      <w:r w:rsidR="00561E91">
        <w:rPr>
          <w:w w:val="95"/>
          <w:lang w:eastAsia="zh-CN"/>
        </w:rPr>
        <w:t>EVOCA</w:t>
      </w:r>
      <w:r>
        <w:rPr>
          <w:spacing w:val="-11"/>
          <w:w w:val="95"/>
        </w:rPr>
        <w:t xml:space="preserve"> </w:t>
      </w:r>
      <w:proofErr w:type="gramStart"/>
      <w:r>
        <w:rPr>
          <w:w w:val="95"/>
        </w:rPr>
        <w:t>took</w:t>
      </w:r>
      <w:r>
        <w:rPr>
          <w:spacing w:val="-12"/>
          <w:w w:val="95"/>
        </w:rPr>
        <w:t xml:space="preserve"> </w:t>
      </w:r>
      <w:r>
        <w:rPr>
          <w:w w:val="95"/>
        </w:rPr>
        <w:t>into</w:t>
      </w:r>
      <w:r>
        <w:rPr>
          <w:spacing w:val="-12"/>
          <w:w w:val="95"/>
        </w:rPr>
        <w:t xml:space="preserve"> </w:t>
      </w:r>
      <w:r>
        <w:rPr>
          <w:w w:val="95"/>
        </w:rPr>
        <w:t>account</w:t>
      </w:r>
      <w:proofErr w:type="gramEnd"/>
      <w:r>
        <w:rPr>
          <w:spacing w:val="-12"/>
          <w:w w:val="95"/>
        </w:rPr>
        <w:t xml:space="preserve"> </w:t>
      </w:r>
      <w:r>
        <w:rPr>
          <w:w w:val="95"/>
        </w:rPr>
        <w:t>all</w:t>
      </w:r>
      <w:r>
        <w:rPr>
          <w:spacing w:val="-13"/>
          <w:w w:val="95"/>
        </w:rPr>
        <w:t xml:space="preserve"> </w:t>
      </w:r>
      <w:r>
        <w:rPr>
          <w:w w:val="95"/>
        </w:rPr>
        <w:t>the</w:t>
      </w:r>
      <w:r>
        <w:rPr>
          <w:spacing w:val="-11"/>
          <w:w w:val="95"/>
        </w:rPr>
        <w:t xml:space="preserve"> </w:t>
      </w:r>
      <w:r>
        <w:rPr>
          <w:w w:val="95"/>
        </w:rPr>
        <w:t>important</w:t>
      </w:r>
      <w:r>
        <w:rPr>
          <w:spacing w:val="-12"/>
          <w:w w:val="95"/>
        </w:rPr>
        <w:t xml:space="preserve"> </w:t>
      </w:r>
      <w:r>
        <w:rPr>
          <w:w w:val="95"/>
        </w:rPr>
        <w:t>criteria</w:t>
      </w:r>
      <w:r>
        <w:rPr>
          <w:spacing w:val="-11"/>
          <w:w w:val="95"/>
        </w:rPr>
        <w:t xml:space="preserve"> </w:t>
      </w:r>
      <w:r>
        <w:rPr>
          <w:w w:val="95"/>
        </w:rPr>
        <w:t>to</w:t>
      </w:r>
      <w:r>
        <w:rPr>
          <w:spacing w:val="-12"/>
          <w:w w:val="95"/>
        </w:rPr>
        <w:t xml:space="preserve"> </w:t>
      </w:r>
      <w:r>
        <w:rPr>
          <w:w w:val="95"/>
        </w:rPr>
        <w:t>achieve</w:t>
      </w:r>
      <w:r>
        <w:rPr>
          <w:spacing w:val="-11"/>
          <w:w w:val="95"/>
        </w:rPr>
        <w:t xml:space="preserve"> </w:t>
      </w:r>
      <w:r>
        <w:rPr>
          <w:w w:val="95"/>
        </w:rPr>
        <w:t>lower</w:t>
      </w:r>
      <w:r>
        <w:rPr>
          <w:spacing w:val="1"/>
          <w:w w:val="95"/>
        </w:rPr>
        <w:t xml:space="preserve"> </w:t>
      </w:r>
      <w:r>
        <w:t>maintenance</w:t>
      </w:r>
      <w:r>
        <w:rPr>
          <w:spacing w:val="-15"/>
        </w:rPr>
        <w:t xml:space="preserve"> </w:t>
      </w:r>
      <w:r>
        <w:t>costs</w:t>
      </w:r>
      <w:r>
        <w:rPr>
          <w:spacing w:val="-13"/>
        </w:rPr>
        <w:t xml:space="preserve"> </w:t>
      </w:r>
      <w:r>
        <w:t>and</w:t>
      </w:r>
      <w:r>
        <w:rPr>
          <w:spacing w:val="-13"/>
        </w:rPr>
        <w:t xml:space="preserve"> </w:t>
      </w:r>
      <w:r>
        <w:t>higher</w:t>
      </w:r>
      <w:r>
        <w:rPr>
          <w:spacing w:val="-13"/>
        </w:rPr>
        <w:t xml:space="preserve"> </w:t>
      </w:r>
      <w:r>
        <w:t>operational</w:t>
      </w:r>
      <w:r>
        <w:rPr>
          <w:spacing w:val="-13"/>
        </w:rPr>
        <w:t xml:space="preserve"> </w:t>
      </w:r>
      <w:r>
        <w:t xml:space="preserve">efficiency.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0000"/>
        <w:tblLook w:val="04A0" w:firstRow="1" w:lastRow="0" w:firstColumn="1" w:lastColumn="0" w:noHBand="0" w:noVBand="1"/>
      </w:tblPr>
      <w:tblGrid>
        <w:gridCol w:w="10585"/>
      </w:tblGrid>
      <w:tr w:rsidR="00F55AB3" w14:paraId="7637C820" w14:textId="77777777" w:rsidTr="004866D0">
        <w:trPr>
          <w:trHeight w:val="302"/>
        </w:trPr>
        <w:tc>
          <w:tcPr>
            <w:tcW w:w="5000" w:type="pct"/>
            <w:tcBorders>
              <w:bottom w:val="single" w:sz="4" w:space="0" w:color="auto"/>
            </w:tcBorders>
            <w:shd w:val="clear" w:color="auto" w:fill="FF9900"/>
          </w:tcPr>
          <w:p w14:paraId="6143844F" w14:textId="2B463634" w:rsidR="00F55AB3" w:rsidRPr="00F55AB3" w:rsidRDefault="00F55AB3" w:rsidP="00F55AB3">
            <w:pPr>
              <w:rPr>
                <w:rFonts w:ascii="Calibri"/>
                <w:b/>
              </w:rPr>
            </w:pPr>
            <w:r>
              <w:t>Note</w:t>
            </w:r>
            <w:r>
              <w:rPr>
                <w:rFonts w:ascii="Calibri"/>
                <w:b/>
              </w:rPr>
              <w:t>:</w:t>
            </w:r>
          </w:p>
        </w:tc>
      </w:tr>
      <w:tr w:rsidR="00F55AB3" w14:paraId="648B1586" w14:textId="77777777" w:rsidTr="004866D0">
        <w:tblPrEx>
          <w:shd w:val="clear" w:color="auto" w:fill="auto"/>
        </w:tblPrEx>
        <w:trPr>
          <w:trHeight w:val="1190"/>
        </w:trPr>
        <w:tc>
          <w:tcPr>
            <w:tcW w:w="5000" w:type="pct"/>
            <w:shd w:val="clear" w:color="auto" w:fill="FFCC99"/>
          </w:tcPr>
          <w:p w14:paraId="4026238F" w14:textId="0A477516" w:rsidR="00F55AB3" w:rsidRDefault="00F55AB3" w:rsidP="00F55AB3">
            <w:r>
              <w:rPr>
                <w:w w:val="95"/>
              </w:rPr>
              <w:t>If</w:t>
            </w:r>
            <w:r>
              <w:rPr>
                <w:spacing w:val="-11"/>
                <w:w w:val="95"/>
              </w:rPr>
              <w:t xml:space="preserve"> </w:t>
            </w:r>
            <w:r>
              <w:rPr>
                <w:w w:val="95"/>
              </w:rPr>
              <w:t>the</w:t>
            </w:r>
            <w:r>
              <w:rPr>
                <w:spacing w:val="-10"/>
                <w:w w:val="95"/>
              </w:rPr>
              <w:t xml:space="preserve"> </w:t>
            </w:r>
            <w:r>
              <w:rPr>
                <w:w w:val="95"/>
              </w:rPr>
              <w:t>cleaning</w:t>
            </w:r>
            <w:r>
              <w:rPr>
                <w:spacing w:val="-11"/>
                <w:w w:val="95"/>
              </w:rPr>
              <w:t xml:space="preserve"> </w:t>
            </w:r>
            <w:r>
              <w:rPr>
                <w:w w:val="95"/>
              </w:rPr>
              <w:t>temperature</w:t>
            </w:r>
            <w:r>
              <w:rPr>
                <w:spacing w:val="-10"/>
                <w:w w:val="95"/>
              </w:rPr>
              <w:t xml:space="preserve"> </w:t>
            </w:r>
            <w:r>
              <w:rPr>
                <w:w w:val="95"/>
              </w:rPr>
              <w:t>is</w:t>
            </w:r>
            <w:r>
              <w:rPr>
                <w:spacing w:val="-10"/>
                <w:w w:val="95"/>
              </w:rPr>
              <w:t xml:space="preserve"> </w:t>
            </w:r>
            <w:r>
              <w:rPr>
                <w:w w:val="95"/>
              </w:rPr>
              <w:t>too</w:t>
            </w:r>
            <w:r>
              <w:rPr>
                <w:spacing w:val="-11"/>
                <w:w w:val="95"/>
              </w:rPr>
              <w:t xml:space="preserve"> </w:t>
            </w:r>
            <w:r>
              <w:rPr>
                <w:w w:val="95"/>
              </w:rPr>
              <w:t>high,</w:t>
            </w:r>
            <w:r>
              <w:rPr>
                <w:spacing w:val="-10"/>
                <w:w w:val="95"/>
              </w:rPr>
              <w:t xml:space="preserve"> </w:t>
            </w:r>
            <w:r>
              <w:rPr>
                <w:w w:val="95"/>
              </w:rPr>
              <w:t>they</w:t>
            </w:r>
            <w:r>
              <w:rPr>
                <w:spacing w:val="-10"/>
                <w:w w:val="95"/>
              </w:rPr>
              <w:t xml:space="preserve"> </w:t>
            </w:r>
            <w:r>
              <w:rPr>
                <w:w w:val="95"/>
              </w:rPr>
              <w:t>can</w:t>
            </w:r>
            <w:r>
              <w:rPr>
                <w:spacing w:val="-11"/>
                <w:w w:val="95"/>
              </w:rPr>
              <w:t xml:space="preserve"> </w:t>
            </w:r>
            <w:r>
              <w:rPr>
                <w:w w:val="95"/>
              </w:rPr>
              <w:t>damage</w:t>
            </w:r>
            <w:r>
              <w:rPr>
                <w:spacing w:val="-10"/>
                <w:w w:val="95"/>
              </w:rPr>
              <w:t xml:space="preserve"> </w:t>
            </w:r>
            <w:r>
              <w:rPr>
                <w:w w:val="95"/>
              </w:rPr>
              <w:t>the</w:t>
            </w:r>
            <w:r>
              <w:rPr>
                <w:spacing w:val="-11"/>
                <w:w w:val="95"/>
              </w:rPr>
              <w:t xml:space="preserve"> </w:t>
            </w:r>
            <w:r>
              <w:rPr>
                <w:w w:val="95"/>
              </w:rPr>
              <w:t>plastic</w:t>
            </w:r>
            <w:r>
              <w:rPr>
                <w:spacing w:val="-10"/>
                <w:w w:val="95"/>
              </w:rPr>
              <w:t xml:space="preserve"> </w:t>
            </w:r>
            <w:r>
              <w:rPr>
                <w:w w:val="95"/>
              </w:rPr>
              <w:t>parts!</w:t>
            </w:r>
            <w:r>
              <w:rPr>
                <w:spacing w:val="1"/>
                <w:w w:val="95"/>
              </w:rPr>
              <w:t xml:space="preserve"> </w:t>
            </w:r>
            <w:r>
              <w:t>High</w:t>
            </w:r>
            <w:r>
              <w:rPr>
                <w:spacing w:val="-5"/>
              </w:rPr>
              <w:t xml:space="preserve"> </w:t>
            </w:r>
            <w:r>
              <w:t>washing</w:t>
            </w:r>
            <w:r>
              <w:rPr>
                <w:spacing w:val="-8"/>
              </w:rPr>
              <w:t xml:space="preserve"> </w:t>
            </w:r>
            <w:r>
              <w:t>temperatures</w:t>
            </w:r>
            <w:r>
              <w:rPr>
                <w:spacing w:val="-7"/>
              </w:rPr>
              <w:t xml:space="preserve"> </w:t>
            </w:r>
            <w:r>
              <w:t>can</w:t>
            </w:r>
            <w:r>
              <w:rPr>
                <w:spacing w:val="-5"/>
              </w:rPr>
              <w:t xml:space="preserve"> </w:t>
            </w:r>
            <w:r>
              <w:t>cause</w:t>
            </w:r>
            <w:r>
              <w:rPr>
                <w:spacing w:val="-7"/>
              </w:rPr>
              <w:t xml:space="preserve"> </w:t>
            </w:r>
            <w:r>
              <w:t>damage</w:t>
            </w:r>
            <w:r>
              <w:rPr>
                <w:spacing w:val="-7"/>
              </w:rPr>
              <w:t xml:space="preserve"> </w:t>
            </w:r>
            <w:r>
              <w:t>when cleaning</w:t>
            </w:r>
            <w:r>
              <w:rPr>
                <w:spacing w:val="-23"/>
              </w:rPr>
              <w:t xml:space="preserve"> </w:t>
            </w:r>
            <w:r>
              <w:t>plastic</w:t>
            </w:r>
            <w:r>
              <w:rPr>
                <w:spacing w:val="-22"/>
              </w:rPr>
              <w:t xml:space="preserve"> </w:t>
            </w:r>
            <w:r>
              <w:t>machine</w:t>
            </w:r>
            <w:r>
              <w:rPr>
                <w:spacing w:val="-22"/>
              </w:rPr>
              <w:t xml:space="preserve"> </w:t>
            </w:r>
            <w:r>
              <w:t>parts</w:t>
            </w:r>
            <w:r>
              <w:rPr>
                <w:spacing w:val="-22"/>
              </w:rPr>
              <w:t xml:space="preserve"> </w:t>
            </w:r>
            <w:r>
              <w:t>in</w:t>
            </w:r>
            <w:r>
              <w:rPr>
                <w:spacing w:val="-20"/>
              </w:rPr>
              <w:t xml:space="preserve"> </w:t>
            </w:r>
            <w:r>
              <w:t>the</w:t>
            </w:r>
            <w:r>
              <w:rPr>
                <w:spacing w:val="-20"/>
              </w:rPr>
              <w:t xml:space="preserve"> </w:t>
            </w:r>
            <w:r>
              <w:t xml:space="preserve">dishwasher! </w:t>
            </w:r>
          </w:p>
          <w:p w14:paraId="122EF25A" w14:textId="77777777" w:rsidR="00F55AB3" w:rsidRDefault="00F55AB3" w:rsidP="00F55AB3">
            <w:r>
              <w:t>Washing</w:t>
            </w:r>
            <w:r>
              <w:rPr>
                <w:spacing w:val="-20"/>
              </w:rPr>
              <w:t xml:space="preserve"> </w:t>
            </w:r>
            <w:r>
              <w:t>temperature</w:t>
            </w:r>
            <w:r>
              <w:rPr>
                <w:spacing w:val="-22"/>
              </w:rPr>
              <w:t xml:space="preserve"> </w:t>
            </w:r>
            <w:r>
              <w:t>must</w:t>
            </w:r>
            <w:r>
              <w:rPr>
                <w:spacing w:val="-21"/>
              </w:rPr>
              <w:t xml:space="preserve"> </w:t>
            </w:r>
            <w:r>
              <w:t>not</w:t>
            </w:r>
            <w:r>
              <w:rPr>
                <w:spacing w:val="-21"/>
              </w:rPr>
              <w:t xml:space="preserve"> </w:t>
            </w:r>
            <w:r>
              <w:t>exceed</w:t>
            </w:r>
            <w:r>
              <w:rPr>
                <w:spacing w:val="-21"/>
              </w:rPr>
              <w:t xml:space="preserve"> </w:t>
            </w:r>
            <w:r>
              <w:t xml:space="preserve">65°! </w:t>
            </w:r>
          </w:p>
          <w:p w14:paraId="07EB2F87" w14:textId="3F9A2176" w:rsidR="00F55AB3" w:rsidRPr="00F55AB3" w:rsidRDefault="00F55AB3" w:rsidP="00F55AB3">
            <w:proofErr w:type="spellStart"/>
            <w:r>
              <w:rPr>
                <w:w w:val="95"/>
              </w:rPr>
              <w:t>Aluminium</w:t>
            </w:r>
            <w:proofErr w:type="spellEnd"/>
            <w:r>
              <w:rPr>
                <w:spacing w:val="-12"/>
                <w:w w:val="95"/>
              </w:rPr>
              <w:t xml:space="preserve"> </w:t>
            </w:r>
            <w:r>
              <w:rPr>
                <w:w w:val="95"/>
              </w:rPr>
              <w:t>parts</w:t>
            </w:r>
            <w:r>
              <w:rPr>
                <w:spacing w:val="-12"/>
                <w:w w:val="95"/>
              </w:rPr>
              <w:t xml:space="preserve"> </w:t>
            </w:r>
            <w:r>
              <w:rPr>
                <w:w w:val="95"/>
              </w:rPr>
              <w:t>should</w:t>
            </w:r>
            <w:r>
              <w:rPr>
                <w:spacing w:val="-11"/>
                <w:w w:val="95"/>
              </w:rPr>
              <w:t xml:space="preserve"> </w:t>
            </w:r>
            <w:r>
              <w:rPr>
                <w:w w:val="95"/>
              </w:rPr>
              <w:t>not</w:t>
            </w:r>
            <w:r>
              <w:rPr>
                <w:spacing w:val="-12"/>
                <w:w w:val="95"/>
              </w:rPr>
              <w:t xml:space="preserve"> </w:t>
            </w:r>
            <w:r>
              <w:rPr>
                <w:w w:val="95"/>
              </w:rPr>
              <w:t>be</w:t>
            </w:r>
            <w:r>
              <w:rPr>
                <w:spacing w:val="-11"/>
                <w:w w:val="95"/>
              </w:rPr>
              <w:t xml:space="preserve"> </w:t>
            </w:r>
            <w:r>
              <w:rPr>
                <w:w w:val="95"/>
              </w:rPr>
              <w:t>washed</w:t>
            </w:r>
            <w:r>
              <w:rPr>
                <w:spacing w:val="-12"/>
                <w:w w:val="95"/>
              </w:rPr>
              <w:t xml:space="preserve"> </w:t>
            </w:r>
            <w:r>
              <w:rPr>
                <w:w w:val="95"/>
              </w:rPr>
              <w:t>in</w:t>
            </w:r>
            <w:r>
              <w:rPr>
                <w:spacing w:val="-11"/>
                <w:w w:val="95"/>
              </w:rPr>
              <w:t xml:space="preserve"> </w:t>
            </w:r>
            <w:r>
              <w:rPr>
                <w:w w:val="95"/>
              </w:rPr>
              <w:t>the</w:t>
            </w:r>
            <w:r>
              <w:rPr>
                <w:spacing w:val="-12"/>
                <w:w w:val="95"/>
              </w:rPr>
              <w:t xml:space="preserve"> </w:t>
            </w:r>
            <w:r>
              <w:rPr>
                <w:w w:val="95"/>
              </w:rPr>
              <w:t>dishwasher!</w:t>
            </w:r>
            <w:r>
              <w:t xml:space="preserve"> </w:t>
            </w:r>
          </w:p>
        </w:tc>
      </w:tr>
    </w:tbl>
    <w:p w14:paraId="5AE01E6D" w14:textId="77777777" w:rsidR="001C5FE6" w:rsidRPr="001C5FE6" w:rsidRDefault="001C5FE6" w:rsidP="001C5FE6">
      <w:pPr>
        <w:pStyle w:val="ab"/>
        <w:numPr>
          <w:ilvl w:val="0"/>
          <w:numId w:val="28"/>
        </w:numPr>
        <w:spacing w:before="50"/>
        <w:outlineLvl w:val="1"/>
        <w:rPr>
          <w:rFonts w:ascii="Times New Roman" w:hAnsi="Times New Roman" w:cs="Times New Roman"/>
          <w:vanish/>
          <w:w w:val="95"/>
          <w:sz w:val="36"/>
          <w:szCs w:val="36"/>
        </w:rPr>
      </w:pPr>
      <w:bookmarkStart w:id="306" w:name="9.1_Safety_regulations_for_cleaning_and_"/>
      <w:bookmarkStart w:id="307" w:name="_bookmark56"/>
      <w:bookmarkStart w:id="308" w:name="_Toc154667188"/>
      <w:bookmarkStart w:id="309" w:name="_Toc154667359"/>
      <w:bookmarkStart w:id="310" w:name="_Toc154667436"/>
      <w:bookmarkEnd w:id="306"/>
      <w:bookmarkEnd w:id="307"/>
      <w:bookmarkEnd w:id="308"/>
      <w:bookmarkEnd w:id="309"/>
      <w:bookmarkEnd w:id="310"/>
    </w:p>
    <w:p w14:paraId="3CC29F1F" w14:textId="6797FBB3" w:rsidR="00C85ABD" w:rsidRDefault="00F55AB3" w:rsidP="00F55AB3">
      <w:pPr>
        <w:pStyle w:val="2"/>
        <w:spacing w:before="240" w:after="240"/>
      </w:pPr>
      <w:bookmarkStart w:id="311" w:name="_Toc154667437"/>
      <w:r>
        <w:t xml:space="preserve">9.1 </w:t>
      </w:r>
      <w:r w:rsidR="00961E4D" w:rsidRPr="00F55AB3">
        <w:t xml:space="preserve">Safety regulations for cleaning and </w:t>
      </w:r>
      <w:proofErr w:type="gramStart"/>
      <w:r w:rsidR="00961E4D" w:rsidRPr="00F55AB3">
        <w:t>washing</w:t>
      </w:r>
      <w:bookmarkEnd w:id="311"/>
      <w:proofErr w:type="gramEnd"/>
      <w:r w:rsidR="00961E4D" w:rsidRPr="00F55AB3">
        <w:t xml:space="preserve"> </w:t>
      </w:r>
    </w:p>
    <w:p w14:paraId="04A33A24" w14:textId="77777777" w:rsidR="00F55AB3" w:rsidRDefault="00F55AB3" w:rsidP="00F55AB3">
      <w:r w:rsidRPr="00406C23">
        <w:rPr>
          <w:w w:val="95"/>
        </w:rPr>
        <w:t>Before</w:t>
      </w:r>
      <w:r w:rsidRPr="00406C23">
        <w:rPr>
          <w:spacing w:val="-14"/>
          <w:w w:val="95"/>
        </w:rPr>
        <w:t xml:space="preserve"> </w:t>
      </w:r>
      <w:r w:rsidRPr="00406C23">
        <w:rPr>
          <w:w w:val="95"/>
        </w:rPr>
        <w:t>starting</w:t>
      </w:r>
      <w:r w:rsidRPr="00406C23">
        <w:rPr>
          <w:spacing w:val="-13"/>
          <w:w w:val="95"/>
        </w:rPr>
        <w:t xml:space="preserve"> </w:t>
      </w:r>
      <w:r w:rsidRPr="00406C23">
        <w:rPr>
          <w:w w:val="95"/>
        </w:rPr>
        <w:t>any</w:t>
      </w:r>
      <w:r w:rsidRPr="00406C23">
        <w:rPr>
          <w:spacing w:val="-14"/>
          <w:w w:val="95"/>
        </w:rPr>
        <w:t xml:space="preserve"> </w:t>
      </w:r>
      <w:r w:rsidRPr="00406C23">
        <w:rPr>
          <w:w w:val="95"/>
        </w:rPr>
        <w:t>work,</w:t>
      </w:r>
      <w:r w:rsidRPr="00406C23">
        <w:rPr>
          <w:spacing w:val="-13"/>
          <w:w w:val="95"/>
        </w:rPr>
        <w:t xml:space="preserve"> </w:t>
      </w:r>
      <w:r w:rsidRPr="00406C23">
        <w:rPr>
          <w:w w:val="95"/>
        </w:rPr>
        <w:t>please</w:t>
      </w:r>
      <w:r w:rsidRPr="00406C23">
        <w:rPr>
          <w:spacing w:val="-14"/>
          <w:w w:val="95"/>
        </w:rPr>
        <w:t xml:space="preserve"> </w:t>
      </w:r>
      <w:r w:rsidRPr="00406C23">
        <w:rPr>
          <w:w w:val="95"/>
        </w:rPr>
        <w:t>note</w:t>
      </w:r>
      <w:r w:rsidRPr="00406C23">
        <w:rPr>
          <w:spacing w:val="-13"/>
          <w:w w:val="95"/>
        </w:rPr>
        <w:t xml:space="preserve"> </w:t>
      </w:r>
      <w:r w:rsidRPr="00406C23">
        <w:rPr>
          <w:w w:val="95"/>
        </w:rPr>
        <w:t>the</w:t>
      </w:r>
      <w:r w:rsidRPr="00406C23">
        <w:rPr>
          <w:spacing w:val="-14"/>
          <w:w w:val="95"/>
        </w:rPr>
        <w:t xml:space="preserve"> </w:t>
      </w:r>
      <w:r w:rsidRPr="00406C23">
        <w:rPr>
          <w:w w:val="95"/>
        </w:rPr>
        <w:t>following</w:t>
      </w:r>
      <w:r w:rsidRPr="00406C23">
        <w:rPr>
          <w:spacing w:val="-13"/>
          <w:w w:val="95"/>
        </w:rPr>
        <w:t xml:space="preserve"> </w:t>
      </w:r>
      <w:r w:rsidRPr="00406C23">
        <w:rPr>
          <w:w w:val="95"/>
        </w:rPr>
        <w:t>safety</w:t>
      </w:r>
      <w:r w:rsidRPr="00406C23">
        <w:rPr>
          <w:spacing w:val="-14"/>
          <w:w w:val="95"/>
        </w:rPr>
        <w:t xml:space="preserve"> </w:t>
      </w:r>
      <w:r w:rsidRPr="00406C23">
        <w:rPr>
          <w:w w:val="95"/>
        </w:rPr>
        <w:t>instructions!</w:t>
      </w:r>
      <w:r w:rsidRPr="00406C23">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0000"/>
        <w:tblLook w:val="04A0" w:firstRow="1" w:lastRow="0" w:firstColumn="1" w:lastColumn="0" w:noHBand="0" w:noVBand="1"/>
      </w:tblPr>
      <w:tblGrid>
        <w:gridCol w:w="10585"/>
      </w:tblGrid>
      <w:tr w:rsidR="00F55AB3" w14:paraId="0DA6AB18" w14:textId="77777777" w:rsidTr="004866D0">
        <w:trPr>
          <w:trHeight w:val="302"/>
        </w:trPr>
        <w:tc>
          <w:tcPr>
            <w:tcW w:w="5000" w:type="pct"/>
            <w:tcBorders>
              <w:bottom w:val="single" w:sz="4" w:space="0" w:color="auto"/>
            </w:tcBorders>
            <w:shd w:val="clear" w:color="auto" w:fill="FF0000"/>
          </w:tcPr>
          <w:p w14:paraId="04FA33ED" w14:textId="77777777" w:rsidR="00F55AB3" w:rsidRDefault="00F55AB3" w:rsidP="00F2417B">
            <w:pPr>
              <w:rPr>
                <w:b/>
              </w:rPr>
            </w:pPr>
            <w:r>
              <w:rPr>
                <w:b/>
              </w:rPr>
              <w:t>Danger</w:t>
            </w:r>
            <w:r>
              <w:rPr>
                <w:rFonts w:ascii="宋体" w:eastAsia="宋体" w:hAnsi="宋体" w:cs="宋体" w:hint="eastAsia"/>
                <w:b/>
              </w:rPr>
              <w:t>！</w:t>
            </w:r>
          </w:p>
        </w:tc>
      </w:tr>
      <w:tr w:rsidR="00F55AB3" w14:paraId="7CF957C0" w14:textId="77777777" w:rsidTr="004866D0">
        <w:tblPrEx>
          <w:shd w:val="clear" w:color="auto" w:fill="auto"/>
        </w:tblPrEx>
        <w:trPr>
          <w:trHeight w:val="573"/>
        </w:trPr>
        <w:tc>
          <w:tcPr>
            <w:tcW w:w="5000" w:type="pct"/>
            <w:shd w:val="clear" w:color="auto" w:fill="FF99CC"/>
          </w:tcPr>
          <w:p w14:paraId="4DFE80B3" w14:textId="77777777" w:rsidR="00F55AB3" w:rsidRDefault="00F55AB3" w:rsidP="00F2417B">
            <w:pPr>
              <w:rPr>
                <w:lang w:eastAsia="zh-CN"/>
              </w:rPr>
            </w:pPr>
            <w:r>
              <w:rPr>
                <w:lang w:eastAsia="zh-CN"/>
              </w:rPr>
              <w:t>Danger of electricity leakage!</w:t>
            </w:r>
          </w:p>
          <w:p w14:paraId="379C29B8" w14:textId="77777777" w:rsidR="00F55AB3" w:rsidRDefault="00F55AB3" w:rsidP="00F2417B">
            <w:pPr>
              <w:rPr>
                <w:lang w:eastAsia="zh-CN"/>
              </w:rPr>
            </w:pPr>
            <w:r>
              <w:rPr>
                <w:lang w:eastAsia="zh-CN"/>
              </w:rPr>
              <w:t>Before making any repairs, turn off the machine, then unplug it, and do the repairs!</w:t>
            </w:r>
          </w:p>
        </w:tc>
      </w:tr>
    </w:tbl>
    <w:p w14:paraId="04A84DC6" w14:textId="77777777" w:rsidR="00F55AB3" w:rsidRDefault="00F55AB3" w:rsidP="00F55AB3">
      <w:pPr>
        <w:rPr>
          <w:lang w:eastAsia="zh-C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ook w:val="04A0" w:firstRow="1" w:lastRow="0" w:firstColumn="1" w:lastColumn="0" w:noHBand="0" w:noVBand="1"/>
      </w:tblPr>
      <w:tblGrid>
        <w:gridCol w:w="10585"/>
      </w:tblGrid>
      <w:tr w:rsidR="00F55AB3" w14:paraId="2141CC51" w14:textId="77777777" w:rsidTr="004866D0">
        <w:trPr>
          <w:trHeight w:val="278"/>
        </w:trPr>
        <w:tc>
          <w:tcPr>
            <w:tcW w:w="5000" w:type="pct"/>
            <w:tcBorders>
              <w:bottom w:val="single" w:sz="4" w:space="0" w:color="auto"/>
            </w:tcBorders>
            <w:shd w:val="clear" w:color="auto" w:fill="FFFF00"/>
          </w:tcPr>
          <w:p w14:paraId="47BC637F" w14:textId="77777777" w:rsidR="00F55AB3" w:rsidRDefault="00F55AB3" w:rsidP="00F2417B">
            <w:pPr>
              <w:rPr>
                <w:b/>
              </w:rPr>
            </w:pPr>
            <w:r>
              <w:rPr>
                <w:b/>
              </w:rPr>
              <w:t>Caution:</w:t>
            </w:r>
          </w:p>
        </w:tc>
      </w:tr>
      <w:tr w:rsidR="00F55AB3" w14:paraId="07C293A5" w14:textId="77777777" w:rsidTr="004866D0">
        <w:trPr>
          <w:trHeight w:val="571"/>
        </w:trPr>
        <w:tc>
          <w:tcPr>
            <w:tcW w:w="5000" w:type="pct"/>
            <w:shd w:val="clear" w:color="auto" w:fill="FFFF99"/>
          </w:tcPr>
          <w:p w14:paraId="7447F658" w14:textId="77777777" w:rsidR="00F55AB3" w:rsidRDefault="00F55AB3" w:rsidP="00F2417B">
            <w:pPr>
              <w:rPr>
                <w:lang w:eastAsia="zh-CN"/>
              </w:rPr>
            </w:pPr>
            <w:r w:rsidRPr="00C3414B">
              <w:rPr>
                <w:lang w:eastAsia="zh-CN"/>
              </w:rPr>
              <w:t>Cleaning and maintenance work not assigned to the customer can only be performed by a trained person, a person who has set up the machine or a technician who is familiar with the dangers that can occur when turning on the machine!</w:t>
            </w:r>
          </w:p>
        </w:tc>
      </w:tr>
    </w:tbl>
    <w:p w14:paraId="4EA6D637" w14:textId="77777777" w:rsidR="00F55AB3" w:rsidRDefault="00F55AB3" w:rsidP="00F55AB3">
      <w:pPr>
        <w:rPr>
          <w:lang w:eastAsia="zh-C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ook w:val="04A0" w:firstRow="1" w:lastRow="0" w:firstColumn="1" w:lastColumn="0" w:noHBand="0" w:noVBand="1"/>
      </w:tblPr>
      <w:tblGrid>
        <w:gridCol w:w="10585"/>
      </w:tblGrid>
      <w:tr w:rsidR="00F55AB3" w14:paraId="2B134143" w14:textId="77777777" w:rsidTr="004866D0">
        <w:trPr>
          <w:trHeight w:val="290"/>
        </w:trPr>
        <w:tc>
          <w:tcPr>
            <w:tcW w:w="5000" w:type="pct"/>
            <w:tcBorders>
              <w:bottom w:val="single" w:sz="4" w:space="0" w:color="auto"/>
            </w:tcBorders>
            <w:shd w:val="clear" w:color="auto" w:fill="FFFF00"/>
          </w:tcPr>
          <w:p w14:paraId="7174DB70" w14:textId="77777777" w:rsidR="00F55AB3" w:rsidRDefault="00F55AB3" w:rsidP="00F2417B">
            <w:pPr>
              <w:rPr>
                <w:b/>
              </w:rPr>
            </w:pPr>
            <w:r>
              <w:rPr>
                <w:b/>
              </w:rPr>
              <w:t>Caution!</w:t>
            </w:r>
          </w:p>
        </w:tc>
      </w:tr>
      <w:tr w:rsidR="00F55AB3" w14:paraId="31C5ACDC" w14:textId="77777777" w:rsidTr="004866D0">
        <w:trPr>
          <w:trHeight w:val="1509"/>
        </w:trPr>
        <w:tc>
          <w:tcPr>
            <w:tcW w:w="5000" w:type="pct"/>
            <w:shd w:val="clear" w:color="auto" w:fill="FFFF99"/>
          </w:tcPr>
          <w:p w14:paraId="1CBB7EA2" w14:textId="77777777" w:rsidR="00F55AB3" w:rsidRPr="00C3414B" w:rsidRDefault="00F55AB3" w:rsidP="00F2417B">
            <w:pPr>
              <w:rPr>
                <w:rFonts w:eastAsiaTheme="minorEastAsia"/>
                <w:lang w:eastAsia="zh-CN"/>
              </w:rPr>
            </w:pPr>
            <w:r>
              <w:rPr>
                <w:lang w:eastAsia="zh-CN"/>
              </w:rPr>
              <w:t>Be aware of the risk of injury from high water pressure!</w:t>
            </w:r>
          </w:p>
          <w:p w14:paraId="5FF5D7C7" w14:textId="77777777" w:rsidR="00F55AB3" w:rsidRPr="00C3414B" w:rsidRDefault="00F55AB3" w:rsidP="00F2417B">
            <w:pPr>
              <w:rPr>
                <w:rFonts w:eastAsiaTheme="minorEastAsia"/>
                <w:lang w:eastAsia="zh-CN"/>
              </w:rPr>
            </w:pPr>
            <w:r>
              <w:rPr>
                <w:lang w:eastAsia="zh-CN"/>
              </w:rPr>
              <w:t>When cleaning and maintaining a boiler or pipe, proceed in the following order:</w:t>
            </w:r>
          </w:p>
          <w:p w14:paraId="7563DFB5" w14:textId="77777777" w:rsidR="00F55AB3" w:rsidRPr="00C3414B" w:rsidRDefault="00F55AB3" w:rsidP="00F2417B">
            <w:pPr>
              <w:rPr>
                <w:rFonts w:eastAsiaTheme="minorEastAsia"/>
                <w:lang w:eastAsia="zh-CN"/>
              </w:rPr>
            </w:pPr>
            <w:r>
              <w:rPr>
                <w:lang w:eastAsia="zh-CN"/>
              </w:rPr>
              <w:t>1. Cut off the drinking water supply.</w:t>
            </w:r>
          </w:p>
          <w:p w14:paraId="138A0A9C" w14:textId="77777777" w:rsidR="00F55AB3" w:rsidRDefault="00F55AB3" w:rsidP="00F2417B">
            <w:pPr>
              <w:autoSpaceDE/>
              <w:autoSpaceDN/>
              <w:spacing w:line="240" w:lineRule="auto"/>
              <w:jc w:val="both"/>
              <w:rPr>
                <w:lang w:eastAsia="zh-CN"/>
              </w:rPr>
            </w:pPr>
            <w:r>
              <w:rPr>
                <w:lang w:eastAsia="zh-CN"/>
              </w:rPr>
              <w:t>2. Unplug the pipe before performing necessary maintenance operations.</w:t>
            </w:r>
          </w:p>
        </w:tc>
      </w:tr>
    </w:tbl>
    <w:p w14:paraId="057515CA" w14:textId="77777777" w:rsidR="00F55AB3" w:rsidRPr="00C3414B" w:rsidRDefault="00F55AB3" w:rsidP="00F55AB3">
      <w:pPr>
        <w:rPr>
          <w:rFonts w:eastAsiaTheme="minorEastAsia"/>
          <w:lang w:eastAsia="zh-C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ook w:val="04A0" w:firstRow="1" w:lastRow="0" w:firstColumn="1" w:lastColumn="0" w:noHBand="0" w:noVBand="1"/>
      </w:tblPr>
      <w:tblGrid>
        <w:gridCol w:w="10585"/>
      </w:tblGrid>
      <w:tr w:rsidR="00F55AB3" w14:paraId="3FC6218E" w14:textId="77777777" w:rsidTr="004866D0">
        <w:trPr>
          <w:trHeight w:val="290"/>
        </w:trPr>
        <w:tc>
          <w:tcPr>
            <w:tcW w:w="5000" w:type="pct"/>
            <w:tcBorders>
              <w:bottom w:val="single" w:sz="4" w:space="0" w:color="auto"/>
            </w:tcBorders>
            <w:shd w:val="clear" w:color="auto" w:fill="FFFF00"/>
          </w:tcPr>
          <w:p w14:paraId="77D19ECD" w14:textId="77777777" w:rsidR="00F55AB3" w:rsidRDefault="00F55AB3" w:rsidP="00F2417B">
            <w:pPr>
              <w:rPr>
                <w:b/>
              </w:rPr>
            </w:pPr>
            <w:r>
              <w:rPr>
                <w:b/>
              </w:rPr>
              <w:t>Caution!</w:t>
            </w:r>
          </w:p>
        </w:tc>
      </w:tr>
      <w:tr w:rsidR="00F55AB3" w14:paraId="3AD548DD" w14:textId="77777777" w:rsidTr="004866D0">
        <w:trPr>
          <w:trHeight w:val="596"/>
        </w:trPr>
        <w:tc>
          <w:tcPr>
            <w:tcW w:w="5000" w:type="pct"/>
            <w:shd w:val="clear" w:color="auto" w:fill="FFFF99"/>
          </w:tcPr>
          <w:p w14:paraId="2F022193" w14:textId="77777777" w:rsidR="00F55AB3" w:rsidRDefault="00F55AB3" w:rsidP="00F2417B">
            <w:pPr>
              <w:rPr>
                <w:lang w:eastAsia="zh-CN"/>
              </w:rPr>
            </w:pPr>
            <w:r>
              <w:rPr>
                <w:lang w:eastAsia="zh-CN"/>
              </w:rPr>
              <w:t>Burns are dangerous!</w:t>
            </w:r>
          </w:p>
          <w:p w14:paraId="7FCEC7D6" w14:textId="77777777" w:rsidR="00F55AB3" w:rsidRDefault="00F55AB3" w:rsidP="00F2417B">
            <w:pPr>
              <w:rPr>
                <w:lang w:eastAsia="zh-CN"/>
              </w:rPr>
            </w:pPr>
            <w:r>
              <w:rPr>
                <w:lang w:eastAsia="zh-CN"/>
              </w:rPr>
              <w:t>There are hot parts inside the machine.</w:t>
            </w:r>
          </w:p>
        </w:tc>
      </w:tr>
    </w:tbl>
    <w:p w14:paraId="31DD83B0" w14:textId="77777777" w:rsidR="00F55AB3" w:rsidRDefault="00F55AB3" w:rsidP="00F55AB3">
      <w:pPr>
        <w:rPr>
          <w:rFonts w:eastAsiaTheme="minorEastAsia"/>
          <w:lang w:eastAsia="zh-CN"/>
        </w:rPr>
      </w:pPr>
    </w:p>
    <w:p w14:paraId="1F446702" w14:textId="77777777" w:rsidR="004866D0" w:rsidRDefault="004866D0" w:rsidP="00F55AB3">
      <w:pPr>
        <w:rPr>
          <w:rFonts w:eastAsiaTheme="minorEastAsia"/>
          <w:lang w:eastAsia="zh-CN"/>
        </w:rPr>
      </w:pPr>
    </w:p>
    <w:p w14:paraId="48A9AD25" w14:textId="77777777" w:rsidR="000D79D2" w:rsidRDefault="000D79D2" w:rsidP="00F55AB3">
      <w:pPr>
        <w:rPr>
          <w:rFonts w:eastAsiaTheme="minorEastAsia" w:hint="eastAsia"/>
          <w:lang w:eastAsia="zh-CN"/>
        </w:rPr>
      </w:pPr>
    </w:p>
    <w:p w14:paraId="443128AE" w14:textId="77777777" w:rsidR="004866D0" w:rsidRPr="00F55AB3" w:rsidRDefault="004866D0" w:rsidP="00F55AB3">
      <w:pPr>
        <w:rPr>
          <w:rFonts w:eastAsiaTheme="minorEastAsia"/>
          <w:lang w:eastAsia="zh-C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ook w:val="04A0" w:firstRow="1" w:lastRow="0" w:firstColumn="1" w:lastColumn="0" w:noHBand="0" w:noVBand="1"/>
      </w:tblPr>
      <w:tblGrid>
        <w:gridCol w:w="10585"/>
      </w:tblGrid>
      <w:tr w:rsidR="00F55AB3" w14:paraId="1ACD8FE1" w14:textId="77777777" w:rsidTr="004866D0">
        <w:trPr>
          <w:trHeight w:val="290"/>
        </w:trPr>
        <w:tc>
          <w:tcPr>
            <w:tcW w:w="5000" w:type="pct"/>
            <w:tcBorders>
              <w:bottom w:val="single" w:sz="4" w:space="0" w:color="auto"/>
            </w:tcBorders>
            <w:shd w:val="clear" w:color="auto" w:fill="FFFF00"/>
          </w:tcPr>
          <w:p w14:paraId="2DD3360E" w14:textId="77777777" w:rsidR="00F55AB3" w:rsidRDefault="00F55AB3" w:rsidP="00F2417B">
            <w:pPr>
              <w:rPr>
                <w:b/>
              </w:rPr>
            </w:pPr>
            <w:r>
              <w:rPr>
                <w:b/>
              </w:rPr>
              <w:lastRenderedPageBreak/>
              <w:t>Caution!</w:t>
            </w:r>
          </w:p>
        </w:tc>
      </w:tr>
      <w:tr w:rsidR="00F55AB3" w14:paraId="5694D564" w14:textId="77777777" w:rsidTr="004866D0">
        <w:trPr>
          <w:trHeight w:val="596"/>
        </w:trPr>
        <w:tc>
          <w:tcPr>
            <w:tcW w:w="5000" w:type="pct"/>
            <w:shd w:val="clear" w:color="auto" w:fill="FFFF99"/>
          </w:tcPr>
          <w:p w14:paraId="5B156794" w14:textId="77777777" w:rsidR="00F55AB3" w:rsidRDefault="00F55AB3" w:rsidP="00F2417B">
            <w:pPr>
              <w:rPr>
                <w:lang w:eastAsia="zh-CN"/>
              </w:rPr>
            </w:pPr>
            <w:r>
              <w:rPr>
                <w:lang w:eastAsia="zh-CN"/>
              </w:rPr>
              <w:t>The danger of moving parts clamping hands!</w:t>
            </w:r>
          </w:p>
          <w:p w14:paraId="5F33857C" w14:textId="77777777" w:rsidR="00F55AB3" w:rsidRDefault="00F55AB3" w:rsidP="00F2417B">
            <w:pPr>
              <w:rPr>
                <w:lang w:eastAsia="zh-CN"/>
              </w:rPr>
            </w:pPr>
            <w:r>
              <w:rPr>
                <w:lang w:eastAsia="zh-CN"/>
              </w:rPr>
              <w:t>The brewing unit has parts that move on their own without power outages. Don't put your hands on the moving parts.</w:t>
            </w:r>
          </w:p>
        </w:tc>
      </w:tr>
    </w:tbl>
    <w:p w14:paraId="26CB3406" w14:textId="77777777" w:rsidR="00F55AB3" w:rsidRPr="004866D0" w:rsidRDefault="00F55AB3" w:rsidP="00F55AB3">
      <w:pPr>
        <w:rPr>
          <w:rFonts w:eastAsiaTheme="minorEastAsia"/>
          <w:lang w:eastAsia="zh-C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0000"/>
        <w:tblLook w:val="04A0" w:firstRow="1" w:lastRow="0" w:firstColumn="1" w:lastColumn="0" w:noHBand="0" w:noVBand="1"/>
      </w:tblPr>
      <w:tblGrid>
        <w:gridCol w:w="10585"/>
      </w:tblGrid>
      <w:tr w:rsidR="00F55AB3" w14:paraId="3BA53D3A" w14:textId="77777777" w:rsidTr="004866D0">
        <w:trPr>
          <w:trHeight w:val="302"/>
        </w:trPr>
        <w:tc>
          <w:tcPr>
            <w:tcW w:w="5000" w:type="pct"/>
            <w:tcBorders>
              <w:bottom w:val="single" w:sz="4" w:space="0" w:color="auto"/>
            </w:tcBorders>
            <w:shd w:val="clear" w:color="auto" w:fill="FF9900"/>
          </w:tcPr>
          <w:p w14:paraId="5C9783B9" w14:textId="77777777" w:rsidR="00F55AB3" w:rsidRPr="00C3414B" w:rsidRDefault="00F55AB3" w:rsidP="00F2417B">
            <w:pPr>
              <w:rPr>
                <w:rFonts w:eastAsiaTheme="minorEastAsia"/>
                <w:b/>
                <w:lang w:eastAsia="zh-CN"/>
              </w:rPr>
            </w:pPr>
            <w:r>
              <w:rPr>
                <w:b/>
              </w:rPr>
              <w:t>Attention</w:t>
            </w:r>
            <w:r>
              <w:rPr>
                <w:rFonts w:eastAsiaTheme="minorEastAsia" w:hint="eastAsia"/>
                <w:b/>
                <w:lang w:eastAsia="zh-CN"/>
              </w:rPr>
              <w:t>:</w:t>
            </w:r>
          </w:p>
        </w:tc>
      </w:tr>
      <w:tr w:rsidR="00F55AB3" w14:paraId="4E6DD4F5" w14:textId="77777777" w:rsidTr="004866D0">
        <w:tblPrEx>
          <w:shd w:val="clear" w:color="auto" w:fill="auto"/>
        </w:tblPrEx>
        <w:trPr>
          <w:trHeight w:val="786"/>
        </w:trPr>
        <w:tc>
          <w:tcPr>
            <w:tcW w:w="5000" w:type="pct"/>
            <w:shd w:val="clear" w:color="auto" w:fill="FFCC99"/>
          </w:tcPr>
          <w:p w14:paraId="4D2ABEEC" w14:textId="77777777" w:rsidR="00F55AB3" w:rsidRPr="00C3414B" w:rsidRDefault="00F55AB3" w:rsidP="00F2417B">
            <w:pPr>
              <w:rPr>
                <w:rFonts w:eastAsiaTheme="minorEastAsia"/>
                <w:lang w:eastAsia="zh-CN"/>
              </w:rPr>
            </w:pPr>
            <w:r>
              <w:rPr>
                <w:lang w:eastAsia="zh-CN"/>
              </w:rPr>
              <w:t>Danger of damage!</w:t>
            </w:r>
          </w:p>
          <w:p w14:paraId="7BEB504D" w14:textId="77777777" w:rsidR="00F55AB3" w:rsidRPr="00C3414B" w:rsidRDefault="00F55AB3" w:rsidP="00F2417B">
            <w:pPr>
              <w:rPr>
                <w:rFonts w:eastAsiaTheme="minorEastAsia"/>
                <w:lang w:eastAsia="zh-CN"/>
              </w:rPr>
            </w:pPr>
            <w:r>
              <w:rPr>
                <w:lang w:eastAsia="zh-CN"/>
              </w:rPr>
              <w:t>Machine cannot be flushed with water or pressure washer! Short circuits can cause internal machine parts to get damaged!</w:t>
            </w:r>
          </w:p>
          <w:p w14:paraId="0D74A1BF" w14:textId="77777777" w:rsidR="00F55AB3" w:rsidRDefault="00F55AB3" w:rsidP="00F2417B">
            <w:pPr>
              <w:rPr>
                <w:lang w:eastAsia="zh-CN"/>
              </w:rPr>
            </w:pPr>
            <w:r>
              <w:rPr>
                <w:lang w:eastAsia="zh-CN"/>
              </w:rPr>
              <w:t>Inadequate cleaning and maintenance may cause the machine to wear out or break down too quickly.</w:t>
            </w:r>
          </w:p>
        </w:tc>
      </w:tr>
    </w:tbl>
    <w:p w14:paraId="6AB13057" w14:textId="20B7C73C" w:rsidR="00C85ABD" w:rsidRPr="00F55AB3" w:rsidRDefault="00F55AB3" w:rsidP="00F55AB3">
      <w:pPr>
        <w:pStyle w:val="2"/>
        <w:spacing w:before="240" w:after="240"/>
      </w:pPr>
      <w:bookmarkStart w:id="312" w:name="_bookmark57"/>
      <w:bookmarkStart w:id="313" w:name="9.2_Wei_Raw"/>
      <w:bookmarkStart w:id="314" w:name="_Toc30050"/>
      <w:bookmarkStart w:id="315" w:name="_Toc7144"/>
      <w:bookmarkStart w:id="316" w:name="_Toc22480"/>
      <w:bookmarkStart w:id="317" w:name="_Toc154667438"/>
      <w:bookmarkEnd w:id="312"/>
      <w:bookmarkEnd w:id="313"/>
      <w:r w:rsidRPr="00F55AB3">
        <w:t xml:space="preserve">9.2 </w:t>
      </w:r>
      <w:r w:rsidR="00961E4D" w:rsidRPr="00F55AB3">
        <w:t>Cleaning</w:t>
      </w:r>
      <w:bookmarkEnd w:id="314"/>
      <w:bookmarkEnd w:id="315"/>
      <w:bookmarkEnd w:id="316"/>
      <w:bookmarkEnd w:id="317"/>
      <w:r w:rsidR="00961E4D" w:rsidRPr="00F55AB3">
        <w:t xml:space="preserve"> </w:t>
      </w:r>
    </w:p>
    <w:p w14:paraId="356EF86B" w14:textId="778443B9" w:rsidR="00C85ABD" w:rsidRPr="009969CB" w:rsidRDefault="00961E4D" w:rsidP="00F55AB3">
      <w:r>
        <w:rPr>
          <w:w w:val="95"/>
        </w:rPr>
        <w:t>Clean</w:t>
      </w:r>
      <w:r>
        <w:rPr>
          <w:spacing w:val="-8"/>
          <w:w w:val="95"/>
        </w:rPr>
        <w:t xml:space="preserve"> </w:t>
      </w:r>
      <w:r>
        <w:rPr>
          <w:w w:val="95"/>
        </w:rPr>
        <w:t>carefully</w:t>
      </w:r>
      <w:r>
        <w:rPr>
          <w:spacing w:val="-6"/>
          <w:w w:val="95"/>
        </w:rPr>
        <w:t xml:space="preserve"> </w:t>
      </w:r>
      <w:r>
        <w:rPr>
          <w:w w:val="95"/>
        </w:rPr>
        <w:t>and</w:t>
      </w:r>
      <w:r>
        <w:rPr>
          <w:spacing w:val="-9"/>
          <w:w w:val="95"/>
        </w:rPr>
        <w:t xml:space="preserve"> </w:t>
      </w:r>
      <w:r>
        <w:rPr>
          <w:w w:val="95"/>
        </w:rPr>
        <w:t>regularly</w:t>
      </w:r>
      <w:r>
        <w:rPr>
          <w:spacing w:val="-7"/>
          <w:w w:val="95"/>
        </w:rPr>
        <w:t xml:space="preserve"> </w:t>
      </w:r>
      <w:r>
        <w:rPr>
          <w:w w:val="95"/>
        </w:rPr>
        <w:t>as</w:t>
      </w:r>
      <w:r>
        <w:rPr>
          <w:spacing w:val="-7"/>
          <w:w w:val="95"/>
        </w:rPr>
        <w:t xml:space="preserve"> </w:t>
      </w:r>
      <w:r>
        <w:rPr>
          <w:w w:val="95"/>
        </w:rPr>
        <w:t>recommended</w:t>
      </w:r>
      <w:r>
        <w:rPr>
          <w:spacing w:val="-8"/>
          <w:w w:val="95"/>
        </w:rPr>
        <w:t xml:space="preserve"> </w:t>
      </w:r>
      <w:r>
        <w:rPr>
          <w:w w:val="95"/>
        </w:rPr>
        <w:t>and</w:t>
      </w:r>
      <w:r>
        <w:rPr>
          <w:spacing w:val="-7"/>
          <w:w w:val="95"/>
        </w:rPr>
        <w:t xml:space="preserve"> </w:t>
      </w:r>
      <w:r>
        <w:rPr>
          <w:w w:val="95"/>
        </w:rPr>
        <w:t>maintain.</w:t>
      </w:r>
      <w:r>
        <w:rPr>
          <w:spacing w:val="-7"/>
          <w:w w:val="95"/>
        </w:rPr>
        <w:t xml:space="preserve"> </w:t>
      </w:r>
      <w:r>
        <w:rPr>
          <w:w w:val="95"/>
        </w:rPr>
        <w:t>Please</w:t>
      </w:r>
      <w:r>
        <w:rPr>
          <w:spacing w:val="-8"/>
          <w:w w:val="95"/>
        </w:rPr>
        <w:t xml:space="preserve"> </w:t>
      </w:r>
      <w:r>
        <w:rPr>
          <w:w w:val="95"/>
        </w:rPr>
        <w:t>refer</w:t>
      </w:r>
      <w:r>
        <w:rPr>
          <w:spacing w:val="-7"/>
          <w:w w:val="95"/>
        </w:rPr>
        <w:t xml:space="preserve"> </w:t>
      </w:r>
      <w:r>
        <w:rPr>
          <w:w w:val="95"/>
        </w:rPr>
        <w:t>to</w:t>
      </w:r>
      <w:r>
        <w:rPr>
          <w:spacing w:val="-6"/>
          <w:w w:val="95"/>
        </w:rPr>
        <w:t xml:space="preserve"> </w:t>
      </w:r>
      <w:r>
        <w:rPr>
          <w:w w:val="95"/>
        </w:rPr>
        <w:t>9.6</w:t>
      </w:r>
      <w:r>
        <w:rPr>
          <w:spacing w:val="-4"/>
          <w:w w:val="95"/>
        </w:rPr>
        <w:t xml:space="preserve"> </w:t>
      </w:r>
      <w:r>
        <w:rPr>
          <w:w w:val="95"/>
        </w:rPr>
        <w:t>Cleaning</w:t>
      </w:r>
      <w:r>
        <w:rPr>
          <w:spacing w:val="-10"/>
          <w:w w:val="95"/>
        </w:rPr>
        <w:t xml:space="preserve"> </w:t>
      </w:r>
      <w:r>
        <w:rPr>
          <w:w w:val="95"/>
        </w:rPr>
        <w:t>solutions!</w:t>
      </w:r>
      <w:r>
        <w:t xml:space="preserve"> </w:t>
      </w:r>
    </w:p>
    <w:p w14:paraId="03D9DBBC" w14:textId="6E978185" w:rsidR="00F55AB3" w:rsidRPr="00F55AB3" w:rsidRDefault="00F55AB3" w:rsidP="00F55AB3">
      <w:pPr>
        <w:pStyle w:val="2"/>
        <w:spacing w:before="240" w:after="240"/>
      </w:pPr>
      <w:bookmarkStart w:id="318" w:name="_bookmark58"/>
      <w:bookmarkStart w:id="319" w:name="9.3_Spoiled_food"/>
      <w:bookmarkStart w:id="320" w:name="_Toc154667439"/>
      <w:bookmarkEnd w:id="318"/>
      <w:bookmarkEnd w:id="319"/>
      <w:r w:rsidRPr="00F55AB3">
        <w:t>9.3 Spoiled food</w:t>
      </w:r>
      <w:bookmarkEnd w:id="320"/>
      <w:r w:rsidRPr="00F55AB3">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ook w:val="04A0" w:firstRow="1" w:lastRow="0" w:firstColumn="1" w:lastColumn="0" w:noHBand="0" w:noVBand="1"/>
      </w:tblPr>
      <w:tblGrid>
        <w:gridCol w:w="10585"/>
      </w:tblGrid>
      <w:tr w:rsidR="00F55AB3" w14:paraId="4A4705B5" w14:textId="77777777" w:rsidTr="004866D0">
        <w:trPr>
          <w:trHeight w:val="290"/>
        </w:trPr>
        <w:tc>
          <w:tcPr>
            <w:tcW w:w="5000" w:type="pct"/>
            <w:tcBorders>
              <w:bottom w:val="single" w:sz="4" w:space="0" w:color="auto"/>
            </w:tcBorders>
            <w:shd w:val="clear" w:color="auto" w:fill="FFFF00"/>
          </w:tcPr>
          <w:p w14:paraId="57CF6448" w14:textId="77777777" w:rsidR="00F55AB3" w:rsidRDefault="00F55AB3" w:rsidP="00F2417B">
            <w:pPr>
              <w:rPr>
                <w:b/>
              </w:rPr>
            </w:pPr>
            <w:r>
              <w:rPr>
                <w:b/>
              </w:rPr>
              <w:t>Caution!</w:t>
            </w:r>
          </w:p>
        </w:tc>
      </w:tr>
      <w:tr w:rsidR="00F55AB3" w14:paraId="7DDA3317" w14:textId="77777777" w:rsidTr="004866D0">
        <w:trPr>
          <w:trHeight w:val="2791"/>
        </w:trPr>
        <w:tc>
          <w:tcPr>
            <w:tcW w:w="5000" w:type="pct"/>
            <w:shd w:val="clear" w:color="auto" w:fill="FFFF99"/>
          </w:tcPr>
          <w:p w14:paraId="21B2CBA5" w14:textId="77777777" w:rsidR="00F55AB3" w:rsidRPr="00C3414B" w:rsidRDefault="00F55AB3" w:rsidP="00F55AB3">
            <w:pPr>
              <w:numPr>
                <w:ilvl w:val="0"/>
                <w:numId w:val="52"/>
              </w:numPr>
              <w:autoSpaceDE/>
              <w:autoSpaceDN/>
              <w:jc w:val="both"/>
              <w:rPr>
                <w:rFonts w:eastAsia="宋体"/>
                <w:lang w:eastAsia="zh-CN"/>
              </w:rPr>
            </w:pPr>
            <w:r w:rsidRPr="00C3414B">
              <w:rPr>
                <w:rFonts w:eastAsia="宋体"/>
                <w:lang w:eastAsia="zh-CN"/>
              </w:rPr>
              <w:t xml:space="preserve">Eating spoiled food can make you sick! </w:t>
            </w:r>
          </w:p>
          <w:p w14:paraId="633B3914" w14:textId="77777777" w:rsidR="00F55AB3" w:rsidRPr="00C3414B" w:rsidRDefault="00F55AB3" w:rsidP="00F55AB3">
            <w:pPr>
              <w:numPr>
                <w:ilvl w:val="0"/>
                <w:numId w:val="52"/>
              </w:numPr>
              <w:autoSpaceDE/>
              <w:autoSpaceDN/>
              <w:jc w:val="both"/>
              <w:rPr>
                <w:rFonts w:eastAsia="宋体"/>
                <w:lang w:eastAsia="zh-CN"/>
              </w:rPr>
            </w:pPr>
            <w:r w:rsidRPr="00C3414B">
              <w:rPr>
                <w:rFonts w:eastAsia="宋体"/>
                <w:lang w:eastAsia="zh-CN"/>
              </w:rPr>
              <w:t xml:space="preserve">The food sold is prone to spoilage. </w:t>
            </w:r>
          </w:p>
          <w:p w14:paraId="7209A0AF" w14:textId="77777777" w:rsidR="00F55AB3" w:rsidRPr="00C3414B" w:rsidRDefault="00F55AB3" w:rsidP="00F55AB3">
            <w:pPr>
              <w:numPr>
                <w:ilvl w:val="0"/>
                <w:numId w:val="52"/>
              </w:numPr>
              <w:autoSpaceDE/>
              <w:autoSpaceDN/>
              <w:jc w:val="both"/>
              <w:rPr>
                <w:rFonts w:eastAsia="宋体"/>
                <w:lang w:eastAsia="zh-CN"/>
              </w:rPr>
            </w:pPr>
            <w:r w:rsidRPr="00C3414B">
              <w:rPr>
                <w:rFonts w:eastAsia="宋体"/>
                <w:lang w:eastAsia="zh-CN"/>
              </w:rPr>
              <w:t xml:space="preserve">Therefore, the following recommendations must be considered. </w:t>
            </w:r>
          </w:p>
          <w:p w14:paraId="76665368" w14:textId="77777777" w:rsidR="00F55AB3" w:rsidRPr="00C3414B" w:rsidRDefault="00F55AB3" w:rsidP="00F55AB3">
            <w:pPr>
              <w:numPr>
                <w:ilvl w:val="0"/>
                <w:numId w:val="52"/>
              </w:numPr>
              <w:autoSpaceDE/>
              <w:autoSpaceDN/>
              <w:jc w:val="both"/>
              <w:rPr>
                <w:rFonts w:eastAsia="宋体"/>
                <w:lang w:eastAsia="zh-CN"/>
              </w:rPr>
            </w:pPr>
            <w:r w:rsidRPr="00C3414B">
              <w:rPr>
                <w:rFonts w:eastAsia="宋体"/>
                <w:lang w:eastAsia="zh-CN"/>
              </w:rPr>
              <w:t xml:space="preserve">Consider the </w:t>
            </w:r>
            <w:proofErr w:type="gramStart"/>
            <w:r w:rsidRPr="00C3414B">
              <w:rPr>
                <w:rFonts w:eastAsia="宋体"/>
                <w:lang w:eastAsia="zh-CN"/>
              </w:rPr>
              <w:t>shelf life</w:t>
            </w:r>
            <w:proofErr w:type="gramEnd"/>
            <w:r w:rsidRPr="00C3414B">
              <w:rPr>
                <w:rFonts w:eastAsia="宋体"/>
                <w:lang w:eastAsia="zh-CN"/>
              </w:rPr>
              <w:t xml:space="preserve"> date on the product packaging. </w:t>
            </w:r>
          </w:p>
          <w:p w14:paraId="4E9AA41B" w14:textId="77777777" w:rsidR="00F55AB3" w:rsidRPr="00C3414B" w:rsidRDefault="00F55AB3" w:rsidP="00F55AB3">
            <w:pPr>
              <w:numPr>
                <w:ilvl w:val="0"/>
                <w:numId w:val="52"/>
              </w:numPr>
              <w:autoSpaceDE/>
              <w:autoSpaceDN/>
              <w:jc w:val="both"/>
              <w:rPr>
                <w:rFonts w:eastAsia="宋体"/>
                <w:lang w:eastAsia="zh-CN"/>
              </w:rPr>
            </w:pPr>
            <w:r w:rsidRPr="00C3414B">
              <w:rPr>
                <w:rFonts w:eastAsia="宋体"/>
                <w:lang w:eastAsia="zh-CN"/>
              </w:rPr>
              <w:t xml:space="preserve">Preferably, the product that is not used with the product that has nearly reached its shelf life. </w:t>
            </w:r>
          </w:p>
          <w:p w14:paraId="1D968C3B" w14:textId="77777777" w:rsidR="00F55AB3" w:rsidRPr="00C3414B" w:rsidRDefault="00F55AB3" w:rsidP="00F55AB3">
            <w:pPr>
              <w:numPr>
                <w:ilvl w:val="0"/>
                <w:numId w:val="52"/>
              </w:numPr>
              <w:autoSpaceDE/>
              <w:autoSpaceDN/>
              <w:jc w:val="both"/>
              <w:rPr>
                <w:rFonts w:eastAsia="宋体"/>
                <w:lang w:eastAsia="zh-CN"/>
              </w:rPr>
            </w:pPr>
            <w:r w:rsidRPr="00C3414B">
              <w:rPr>
                <w:rFonts w:eastAsia="宋体"/>
                <w:lang w:eastAsia="zh-CN"/>
              </w:rPr>
              <w:t xml:space="preserve">Products for machine use only. </w:t>
            </w:r>
          </w:p>
          <w:p w14:paraId="338E86E8" w14:textId="77777777" w:rsidR="00F55AB3" w:rsidRPr="00C3414B" w:rsidRDefault="00F55AB3" w:rsidP="00F55AB3">
            <w:pPr>
              <w:numPr>
                <w:ilvl w:val="0"/>
                <w:numId w:val="52"/>
              </w:numPr>
              <w:autoSpaceDE/>
              <w:autoSpaceDN/>
              <w:jc w:val="both"/>
              <w:rPr>
                <w:rFonts w:ascii="宋体" w:eastAsia="宋体" w:hAnsi="宋体" w:cs="宋体"/>
                <w:lang w:eastAsia="zh-CN"/>
              </w:rPr>
            </w:pPr>
            <w:r w:rsidRPr="00C3414B">
              <w:rPr>
                <w:rFonts w:eastAsia="宋体"/>
                <w:lang w:eastAsia="zh-CN"/>
              </w:rPr>
              <w:t>Use only the cleaning solution recommended in the cleaning program and pay attention to the instructions on the package.</w:t>
            </w:r>
          </w:p>
        </w:tc>
      </w:tr>
    </w:tbl>
    <w:p w14:paraId="3321FB99" w14:textId="77777777" w:rsidR="00F55AB3" w:rsidRDefault="00F55AB3" w:rsidP="00F55AB3">
      <w:pPr>
        <w:pStyle w:val="2"/>
        <w:spacing w:before="240" w:after="240"/>
      </w:pPr>
      <w:bookmarkStart w:id="321" w:name="9.4_Cleaning_Solutions"/>
      <w:bookmarkStart w:id="322" w:name="_bookmark60"/>
      <w:bookmarkStart w:id="323" w:name="_Toc15174"/>
      <w:bookmarkStart w:id="324" w:name="_Toc154570601"/>
      <w:bookmarkStart w:id="325" w:name="_Toc154667440"/>
      <w:bookmarkEnd w:id="321"/>
      <w:bookmarkEnd w:id="322"/>
      <w:r>
        <w:rPr>
          <w:rFonts w:eastAsiaTheme="minorEastAsia" w:hint="eastAsia"/>
          <w:lang w:eastAsia="zh-CN"/>
        </w:rPr>
        <w:t>9</w:t>
      </w:r>
      <w:r>
        <w:rPr>
          <w:rFonts w:eastAsiaTheme="minorEastAsia"/>
          <w:lang w:eastAsia="zh-CN"/>
        </w:rPr>
        <w:t xml:space="preserve">.4 </w:t>
      </w:r>
      <w:r w:rsidRPr="00406C23">
        <w:rPr>
          <w:w w:val="95"/>
        </w:rPr>
        <w:t>Cleaning</w:t>
      </w:r>
      <w:r w:rsidRPr="00406C23">
        <w:rPr>
          <w:spacing w:val="-4"/>
          <w:w w:val="95"/>
        </w:rPr>
        <w:t xml:space="preserve"> </w:t>
      </w:r>
      <w:r w:rsidRPr="00406C23">
        <w:rPr>
          <w:w w:val="95"/>
        </w:rPr>
        <w:t>Solutions</w:t>
      </w:r>
      <w:bookmarkEnd w:id="323"/>
      <w:bookmarkEnd w:id="324"/>
      <w:bookmarkEnd w:id="325"/>
      <w:r w:rsidRPr="00406C23">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0000"/>
        <w:tblLook w:val="04A0" w:firstRow="1" w:lastRow="0" w:firstColumn="1" w:lastColumn="0" w:noHBand="0" w:noVBand="1"/>
      </w:tblPr>
      <w:tblGrid>
        <w:gridCol w:w="10585"/>
      </w:tblGrid>
      <w:tr w:rsidR="00F55AB3" w14:paraId="4464A448" w14:textId="77777777" w:rsidTr="004866D0">
        <w:trPr>
          <w:trHeight w:val="302"/>
          <w:jc w:val="center"/>
        </w:trPr>
        <w:tc>
          <w:tcPr>
            <w:tcW w:w="5000" w:type="pct"/>
            <w:tcBorders>
              <w:bottom w:val="single" w:sz="4" w:space="0" w:color="auto"/>
            </w:tcBorders>
            <w:shd w:val="clear" w:color="auto" w:fill="FF9900"/>
          </w:tcPr>
          <w:p w14:paraId="39BDE0C4" w14:textId="77777777" w:rsidR="00F55AB3" w:rsidRDefault="00F55AB3" w:rsidP="00F2417B">
            <w:pPr>
              <w:rPr>
                <w:b/>
              </w:rPr>
            </w:pPr>
            <w:r>
              <w:rPr>
                <w:b/>
              </w:rPr>
              <w:t>Attention:</w:t>
            </w:r>
          </w:p>
        </w:tc>
      </w:tr>
      <w:tr w:rsidR="00F55AB3" w14:paraId="5A7CCF3B" w14:textId="77777777" w:rsidTr="004866D0">
        <w:tblPrEx>
          <w:shd w:val="clear" w:color="auto" w:fill="auto"/>
        </w:tblPrEx>
        <w:trPr>
          <w:trHeight w:val="1098"/>
          <w:jc w:val="center"/>
        </w:trPr>
        <w:tc>
          <w:tcPr>
            <w:tcW w:w="5000" w:type="pct"/>
            <w:shd w:val="clear" w:color="auto" w:fill="FFCC99"/>
          </w:tcPr>
          <w:p w14:paraId="63FF3944" w14:textId="77777777" w:rsidR="00F55AB3" w:rsidRPr="00C3414B" w:rsidRDefault="00F55AB3" w:rsidP="00F2417B">
            <w:pPr>
              <w:rPr>
                <w:w w:val="95"/>
              </w:rPr>
            </w:pPr>
            <w:r w:rsidRPr="00C3414B">
              <w:rPr>
                <w:w w:val="95"/>
              </w:rPr>
              <w:t>A clean solution that does not fit can put you at risk of injury!</w:t>
            </w:r>
          </w:p>
          <w:p w14:paraId="5144E11C" w14:textId="77777777" w:rsidR="00F55AB3" w:rsidRPr="00C3414B" w:rsidRDefault="00F55AB3" w:rsidP="00F2417B">
            <w:r w:rsidRPr="00C3414B">
              <w:rPr>
                <w:w w:val="95"/>
              </w:rPr>
              <w:t>Use our approved and recommended food environment only when we are cleaning the machine! Cleaning the product irregularly may result in unnecessary wear and tear or electrical damage. Manufacturer's usage and safety recommendations must be followed!</w:t>
            </w:r>
          </w:p>
        </w:tc>
      </w:tr>
    </w:tbl>
    <w:p w14:paraId="4B46EC27" w14:textId="77777777" w:rsidR="00F55AB3" w:rsidRDefault="00F55AB3" w:rsidP="004866D0">
      <w:pPr>
        <w:pStyle w:val="2"/>
        <w:spacing w:before="240" w:after="240" w:line="240" w:lineRule="auto"/>
      </w:pPr>
      <w:bookmarkStart w:id="326" w:name="9.5_Basic_cleaning_work"/>
      <w:bookmarkStart w:id="327" w:name="_Toc28510"/>
      <w:bookmarkStart w:id="328" w:name="_Toc154570602"/>
      <w:bookmarkStart w:id="329" w:name="_Toc154667441"/>
      <w:bookmarkEnd w:id="326"/>
      <w:r>
        <w:rPr>
          <w:w w:val="95"/>
        </w:rPr>
        <w:t xml:space="preserve">9.5 </w:t>
      </w:r>
      <w:r w:rsidRPr="00406C23">
        <w:rPr>
          <w:w w:val="95"/>
        </w:rPr>
        <w:t>Basic</w:t>
      </w:r>
      <w:r w:rsidRPr="00406C23">
        <w:rPr>
          <w:spacing w:val="-3"/>
          <w:w w:val="95"/>
        </w:rPr>
        <w:t xml:space="preserve"> </w:t>
      </w:r>
      <w:r w:rsidRPr="00406C23">
        <w:rPr>
          <w:w w:val="95"/>
        </w:rPr>
        <w:t>cleaning</w:t>
      </w:r>
      <w:r w:rsidRPr="00406C23">
        <w:rPr>
          <w:spacing w:val="-2"/>
          <w:w w:val="95"/>
        </w:rPr>
        <w:t xml:space="preserve"> </w:t>
      </w:r>
      <w:r w:rsidRPr="00406C23">
        <w:rPr>
          <w:w w:val="95"/>
        </w:rPr>
        <w:t>work</w:t>
      </w:r>
      <w:bookmarkEnd w:id="327"/>
      <w:bookmarkEnd w:id="328"/>
      <w:bookmarkEnd w:id="329"/>
      <w:r w:rsidRPr="00406C23">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FFFF"/>
        <w:tblLook w:val="04A0" w:firstRow="1" w:lastRow="0" w:firstColumn="1" w:lastColumn="0" w:noHBand="0" w:noVBand="1"/>
      </w:tblPr>
      <w:tblGrid>
        <w:gridCol w:w="10585"/>
      </w:tblGrid>
      <w:tr w:rsidR="00F55AB3" w14:paraId="451A7E3D" w14:textId="77777777" w:rsidTr="004866D0">
        <w:trPr>
          <w:trHeight w:val="280"/>
        </w:trPr>
        <w:tc>
          <w:tcPr>
            <w:tcW w:w="5000" w:type="pct"/>
            <w:tcBorders>
              <w:bottom w:val="single" w:sz="4" w:space="0" w:color="auto"/>
            </w:tcBorders>
            <w:shd w:val="clear" w:color="auto" w:fill="365F91" w:themeFill="accent1" w:themeFillShade="BF"/>
          </w:tcPr>
          <w:p w14:paraId="7ADE817C" w14:textId="77777777" w:rsidR="00F55AB3" w:rsidRPr="00C3414B" w:rsidRDefault="00F55AB3" w:rsidP="00F2417B">
            <w:pPr>
              <w:spacing w:before="19"/>
              <w:ind w:left="95"/>
              <w:rPr>
                <w:b/>
                <w:bCs/>
              </w:rPr>
            </w:pPr>
            <w:r w:rsidRPr="00C3414B">
              <w:rPr>
                <w:b/>
                <w:bCs/>
              </w:rPr>
              <w:t>Attention:</w:t>
            </w:r>
          </w:p>
        </w:tc>
      </w:tr>
      <w:tr w:rsidR="00F55AB3" w14:paraId="07B68F81" w14:textId="77777777" w:rsidTr="004866D0">
        <w:tblPrEx>
          <w:shd w:val="clear" w:color="auto" w:fill="auto"/>
        </w:tblPrEx>
        <w:trPr>
          <w:trHeight w:val="135"/>
        </w:trPr>
        <w:tc>
          <w:tcPr>
            <w:tcW w:w="5000" w:type="pct"/>
            <w:shd w:val="clear" w:color="auto" w:fill="95B3D7" w:themeFill="accent1" w:themeFillTint="99"/>
          </w:tcPr>
          <w:p w14:paraId="2469BE4E" w14:textId="77777777" w:rsidR="00F55AB3" w:rsidRPr="00C3414B" w:rsidRDefault="00F55AB3" w:rsidP="004866D0">
            <w:pPr>
              <w:spacing w:line="240" w:lineRule="auto"/>
              <w:rPr>
                <w:lang w:eastAsia="zh-CN"/>
              </w:rPr>
            </w:pPr>
            <w:r w:rsidRPr="00C3414B">
              <w:rPr>
                <w:lang w:eastAsia="zh-CN"/>
              </w:rPr>
              <w:t>Cleaning work needs to be done according to the actual condition of the machine, if there are no special circumstances, please follow the cleaning and maintenance list strictly! For the cleaning and maintenance list, please refer to the attachment!</w:t>
            </w:r>
          </w:p>
        </w:tc>
      </w:tr>
    </w:tbl>
    <w:p w14:paraId="01AC0130" w14:textId="77777777" w:rsidR="00F55AB3" w:rsidRPr="00C3414B" w:rsidRDefault="00F55AB3" w:rsidP="00F55AB3">
      <w:pPr>
        <w:rPr>
          <w:rFonts w:eastAsiaTheme="minorEastAsia"/>
          <w:lang w:eastAsia="zh-CN"/>
        </w:rPr>
      </w:pPr>
    </w:p>
    <w:p w14:paraId="3129A61B" w14:textId="77777777" w:rsidR="00C85ABD" w:rsidRDefault="00C85ABD">
      <w:pPr>
        <w:rPr>
          <w:rFonts w:ascii="Times New Roman" w:hAnsi="Times New Roman" w:cs="Times New Roman"/>
        </w:rPr>
        <w:sectPr w:rsidR="00C85ABD">
          <w:footerReference w:type="default" r:id="rId70"/>
          <w:pgSz w:w="11910" w:h="16840"/>
          <w:pgMar w:top="1157" w:right="686" w:bottom="1157" w:left="629" w:header="720" w:footer="1134" w:gutter="0"/>
          <w:cols w:space="720"/>
        </w:sectPr>
      </w:pPr>
      <w:bookmarkStart w:id="330" w:name="9.6_Cleaning_and_pointing_cited"/>
      <w:bookmarkStart w:id="331" w:name="_bookmark61"/>
      <w:bookmarkEnd w:id="330"/>
      <w:bookmarkEnd w:id="331"/>
    </w:p>
    <w:p w14:paraId="234C32B7" w14:textId="6AE319AB" w:rsidR="00C85ABD" w:rsidRPr="009969CB" w:rsidRDefault="00F55AB3" w:rsidP="00F55AB3">
      <w:pPr>
        <w:pStyle w:val="1"/>
        <w:spacing w:before="240" w:after="240"/>
      </w:pPr>
      <w:bookmarkStart w:id="332" w:name="_Toc1537"/>
      <w:bookmarkStart w:id="333" w:name="_Toc7782"/>
      <w:bookmarkStart w:id="334" w:name="_Toc26646"/>
      <w:bookmarkStart w:id="335" w:name="_Toc154667442"/>
      <w:r>
        <w:lastRenderedPageBreak/>
        <w:t xml:space="preserve">9.6 </w:t>
      </w:r>
      <w:r w:rsidR="00961E4D">
        <w:t>Cleaning</w:t>
      </w:r>
      <w:r w:rsidR="00961E4D">
        <w:rPr>
          <w:spacing w:val="1"/>
        </w:rPr>
        <w:t xml:space="preserve"> </w:t>
      </w:r>
      <w:r w:rsidR="00961E4D">
        <w:t>and</w:t>
      </w:r>
      <w:r w:rsidR="00961E4D">
        <w:rPr>
          <w:spacing w:val="1"/>
        </w:rPr>
        <w:t xml:space="preserve"> </w:t>
      </w:r>
      <w:bookmarkStart w:id="336" w:name="9.6.1_Opening_and_closing_doors"/>
      <w:bookmarkEnd w:id="336"/>
      <w:r w:rsidR="00961E4D">
        <w:t>guidelines</w:t>
      </w:r>
      <w:bookmarkEnd w:id="332"/>
      <w:bookmarkEnd w:id="333"/>
      <w:bookmarkEnd w:id="334"/>
      <w:bookmarkEnd w:id="335"/>
    </w:p>
    <w:p w14:paraId="63B4D8CA" w14:textId="12D07DDA" w:rsidR="00C85ABD" w:rsidRPr="00F55AB3" w:rsidRDefault="00F55AB3" w:rsidP="00F55AB3">
      <w:pPr>
        <w:pStyle w:val="3"/>
        <w:spacing w:before="240" w:after="240"/>
      </w:pPr>
      <w:bookmarkStart w:id="337" w:name="_Toc25879"/>
      <w:bookmarkStart w:id="338" w:name="_Toc7484"/>
      <w:bookmarkStart w:id="339" w:name="_Toc25207"/>
      <w:bookmarkStart w:id="340" w:name="_Toc154667443"/>
      <w:r>
        <w:t xml:space="preserve">9.6.1 </w:t>
      </w:r>
      <w:r w:rsidR="00961E4D" w:rsidRPr="00F55AB3">
        <w:t xml:space="preserve">Opening and closing </w:t>
      </w:r>
      <w:proofErr w:type="gramStart"/>
      <w:r w:rsidR="00961E4D" w:rsidRPr="00F55AB3">
        <w:t>doors</w:t>
      </w:r>
      <w:bookmarkEnd w:id="337"/>
      <w:bookmarkEnd w:id="338"/>
      <w:bookmarkEnd w:id="339"/>
      <w:bookmarkEnd w:id="340"/>
      <w:proofErr w:type="gramEnd"/>
      <w:r w:rsidR="00961E4D" w:rsidRPr="00F55AB3">
        <w:t xml:space="preserve"> </w:t>
      </w:r>
    </w:p>
    <w:p w14:paraId="2BEDAB4E" w14:textId="52452537" w:rsidR="00C85ABD" w:rsidRPr="00F55AB3" w:rsidRDefault="00961E4D" w:rsidP="00F55AB3">
      <w:r w:rsidRPr="00F55AB3">
        <w:rPr>
          <w:w w:val="95"/>
        </w:rPr>
        <w:t>You</w:t>
      </w:r>
      <w:r w:rsidRPr="00F55AB3">
        <w:rPr>
          <w:spacing w:val="-3"/>
          <w:w w:val="95"/>
        </w:rPr>
        <w:t xml:space="preserve"> </w:t>
      </w:r>
      <w:r w:rsidRPr="00F55AB3">
        <w:rPr>
          <w:w w:val="95"/>
        </w:rPr>
        <w:t>can</w:t>
      </w:r>
      <w:r w:rsidRPr="00F55AB3">
        <w:rPr>
          <w:spacing w:val="-4"/>
          <w:w w:val="95"/>
        </w:rPr>
        <w:t xml:space="preserve"> </w:t>
      </w:r>
      <w:r w:rsidRPr="00F55AB3">
        <w:rPr>
          <w:w w:val="95"/>
        </w:rPr>
        <w:t>only</w:t>
      </w:r>
      <w:r w:rsidRPr="00F55AB3">
        <w:rPr>
          <w:spacing w:val="-3"/>
          <w:w w:val="95"/>
        </w:rPr>
        <w:t xml:space="preserve"> </w:t>
      </w:r>
      <w:r w:rsidRPr="00F55AB3">
        <w:rPr>
          <w:w w:val="95"/>
        </w:rPr>
        <w:t>open</w:t>
      </w:r>
      <w:r w:rsidRPr="00F55AB3">
        <w:rPr>
          <w:spacing w:val="-4"/>
          <w:w w:val="95"/>
        </w:rPr>
        <w:t xml:space="preserve"> </w:t>
      </w:r>
      <w:r w:rsidRPr="00F55AB3">
        <w:rPr>
          <w:w w:val="95"/>
        </w:rPr>
        <w:t>the</w:t>
      </w:r>
      <w:r w:rsidRPr="00F55AB3">
        <w:rPr>
          <w:spacing w:val="-2"/>
          <w:w w:val="95"/>
        </w:rPr>
        <w:t xml:space="preserve"> </w:t>
      </w:r>
      <w:r w:rsidRPr="00F55AB3">
        <w:rPr>
          <w:w w:val="95"/>
        </w:rPr>
        <w:t>door</w:t>
      </w:r>
      <w:r w:rsidRPr="00F55AB3">
        <w:rPr>
          <w:spacing w:val="-3"/>
          <w:w w:val="95"/>
        </w:rPr>
        <w:t xml:space="preserve"> </w:t>
      </w:r>
      <w:r w:rsidRPr="00F55AB3">
        <w:rPr>
          <w:w w:val="95"/>
        </w:rPr>
        <w:t>of</w:t>
      </w:r>
      <w:r w:rsidRPr="00F55AB3">
        <w:rPr>
          <w:spacing w:val="-4"/>
          <w:w w:val="95"/>
        </w:rPr>
        <w:t xml:space="preserve"> </w:t>
      </w:r>
      <w:r w:rsidRPr="00F55AB3">
        <w:rPr>
          <w:w w:val="95"/>
        </w:rPr>
        <w:t>the</w:t>
      </w:r>
      <w:r w:rsidRPr="00F55AB3">
        <w:rPr>
          <w:spacing w:val="-2"/>
          <w:w w:val="95"/>
        </w:rPr>
        <w:t xml:space="preserve"> </w:t>
      </w:r>
      <w:r w:rsidRPr="00F55AB3">
        <w:rPr>
          <w:w w:val="95"/>
        </w:rPr>
        <w:t>machine</w:t>
      </w:r>
      <w:r w:rsidRPr="00F55AB3">
        <w:rPr>
          <w:spacing w:val="-3"/>
          <w:w w:val="95"/>
        </w:rPr>
        <w:t xml:space="preserve"> </w:t>
      </w:r>
      <w:r w:rsidRPr="00F55AB3">
        <w:rPr>
          <w:w w:val="95"/>
        </w:rPr>
        <w:t>if</w:t>
      </w:r>
      <w:r w:rsidRPr="00F55AB3">
        <w:rPr>
          <w:spacing w:val="-3"/>
          <w:w w:val="95"/>
        </w:rPr>
        <w:t xml:space="preserve"> </w:t>
      </w:r>
      <w:r w:rsidRPr="00F55AB3">
        <w:rPr>
          <w:w w:val="95"/>
        </w:rPr>
        <w:t>you</w:t>
      </w:r>
      <w:r w:rsidRPr="00F55AB3">
        <w:rPr>
          <w:spacing w:val="-4"/>
          <w:w w:val="95"/>
        </w:rPr>
        <w:t xml:space="preserve"> </w:t>
      </w:r>
      <w:r w:rsidRPr="00F55AB3">
        <w:rPr>
          <w:w w:val="95"/>
        </w:rPr>
        <w:t>have</w:t>
      </w:r>
      <w:r w:rsidRPr="00F55AB3">
        <w:rPr>
          <w:spacing w:val="-3"/>
          <w:w w:val="95"/>
        </w:rPr>
        <w:t xml:space="preserve"> </w:t>
      </w:r>
      <w:r w:rsidRPr="00F55AB3">
        <w:rPr>
          <w:w w:val="95"/>
        </w:rPr>
        <w:t>the</w:t>
      </w:r>
      <w:r w:rsidRPr="00F55AB3">
        <w:rPr>
          <w:spacing w:val="-2"/>
          <w:w w:val="95"/>
        </w:rPr>
        <w:t xml:space="preserve"> </w:t>
      </w:r>
      <w:r w:rsidRPr="00F55AB3">
        <w:rPr>
          <w:w w:val="95"/>
        </w:rPr>
        <w:t>key!</w:t>
      </w:r>
      <w:r w:rsidRPr="00F55AB3">
        <w:t xml:space="preserve"> </w:t>
      </w:r>
    </w:p>
    <w:p w14:paraId="1801337A" w14:textId="0E9C86B6" w:rsidR="00C85ABD" w:rsidRDefault="00F55AB3">
      <w:pPr>
        <w:pStyle w:val="ab"/>
        <w:tabs>
          <w:tab w:val="left" w:pos="1272"/>
          <w:tab w:val="left" w:pos="1273"/>
        </w:tabs>
        <w:spacing w:before="0"/>
        <w:ind w:left="0" w:firstLine="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5168" behindDoc="0" locked="0" layoutInCell="1" allowOverlap="1" wp14:anchorId="48EACA58" wp14:editId="5B07CB98">
                <wp:simplePos x="0" y="0"/>
                <wp:positionH relativeFrom="column">
                  <wp:posOffset>254730</wp:posOffset>
                </wp:positionH>
                <wp:positionV relativeFrom="paragraph">
                  <wp:posOffset>1115866</wp:posOffset>
                </wp:positionV>
                <wp:extent cx="829945" cy="431800"/>
                <wp:effectExtent l="0" t="0" r="27305" b="577850"/>
                <wp:wrapNone/>
                <wp:docPr id="385" name="矩形标注 385"/>
                <wp:cNvGraphicFramePr/>
                <a:graphic xmlns:a="http://schemas.openxmlformats.org/drawingml/2006/main">
                  <a:graphicData uri="http://schemas.microsoft.com/office/word/2010/wordprocessingShape">
                    <wps:wsp>
                      <wps:cNvSpPr/>
                      <wps:spPr>
                        <a:xfrm>
                          <a:off x="0" y="0"/>
                          <a:ext cx="829945" cy="431800"/>
                        </a:xfrm>
                        <a:prstGeom prst="wedgeRectCallout">
                          <a:avLst>
                            <a:gd name="adj1" fmla="val 44747"/>
                            <a:gd name="adj2" fmla="val 17350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C929C" w14:textId="77777777" w:rsidR="00C85ABD" w:rsidRDefault="00961E4D">
                            <w:pPr>
                              <w:jc w:val="center"/>
                              <w:rPr>
                                <w:lang w:eastAsia="zh-CN"/>
                              </w:rPr>
                            </w:pPr>
                            <w:r>
                              <w:rPr>
                                <w:rFonts w:hint="eastAsia"/>
                                <w:lang w:eastAsia="zh-CN"/>
                              </w:rPr>
                              <w:t>Lock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8EACA58" id="矩形标注 385" o:spid="_x0000_s1097" type="#_x0000_t61" style="position:absolute;margin-left:20.05pt;margin-top:87.85pt;width:65.35pt;height:34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" adj="20465,48277" fillcolor="#4f81bd [3204]" strokecolor="#243f60 [1604]" strokeweight="2pt">
                <v:textbox>
                  <w:txbxContent>
                    <w:p w14:paraId="029C929C" w14:textId="77777777" w:rsidR="00C85ABD" w:rsidRDefault="00961E4D">
                      <w:pPr>
                        <w:jc w:val="center"/>
                        <w:rPr>
                          <w:lang w:eastAsia="zh-CN"/>
                        </w:rPr>
                      </w:pPr>
                      <w:r>
                        <w:rPr>
                          <w:rFonts w:hint="eastAsia"/>
                          <w:lang w:eastAsia="zh-CN"/>
                        </w:rPr>
                        <w:t>Lock</w:t>
                      </w:r>
                    </w:p>
                  </w:txbxContent>
                </v:textbox>
              </v:shape>
            </w:pict>
          </mc:Fallback>
        </mc:AlternateContent>
      </w:r>
      <w:r w:rsidR="00F926A7">
        <w:rPr>
          <w:noProof/>
        </w:rPr>
        <w:drawing>
          <wp:inline distT="0" distB="0" distL="0" distR="0" wp14:anchorId="54A48B0D" wp14:editId="23AF1465">
            <wp:extent cx="3057099" cy="4627789"/>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71" cstate="print">
                      <a:extLst>
                        <a:ext uri="{28A0092B-C50C-407E-A947-70E740481C1C}">
                          <a14:useLocalDpi xmlns:a14="http://schemas.microsoft.com/office/drawing/2010/main" val="0"/>
                        </a:ext>
                      </a:extLst>
                    </a:blip>
                    <a:srcRect l="16973" r="16973"/>
                    <a:stretch>
                      <a:fillRect/>
                    </a:stretch>
                  </pic:blipFill>
                  <pic:spPr>
                    <a:xfrm>
                      <a:off x="0" y="0"/>
                      <a:ext cx="3061173" cy="4633956"/>
                    </a:xfrm>
                    <a:prstGeom prst="rect">
                      <a:avLst/>
                    </a:prstGeom>
                    <a:noFill/>
                    <a:ln>
                      <a:noFill/>
                    </a:ln>
                  </pic:spPr>
                </pic:pic>
              </a:graphicData>
            </a:graphic>
          </wp:inline>
        </w:drawing>
      </w:r>
    </w:p>
    <w:p w14:paraId="0718742D" w14:textId="77777777" w:rsidR="00C85ABD" w:rsidRDefault="00961E4D">
      <w:pPr>
        <w:rPr>
          <w:rFonts w:ascii="Times New Roman" w:hAnsi="Times New Roman" w:cs="Times New Roman"/>
          <w:sz w:val="13"/>
        </w:rPr>
      </w:pPr>
      <w:r>
        <w:rPr>
          <w:rFonts w:ascii="Times New Roman" w:hAnsi="Times New Roman" w:cs="Times New Roman"/>
          <w:sz w:val="13"/>
        </w:rPr>
        <w:br w:type="page"/>
      </w:r>
    </w:p>
    <w:p w14:paraId="61C32093" w14:textId="77777777" w:rsidR="005A1EA1" w:rsidRPr="00F55AB3" w:rsidRDefault="005A1EA1" w:rsidP="005A1EA1">
      <w:pPr>
        <w:pStyle w:val="3"/>
        <w:spacing w:before="240" w:after="240"/>
      </w:pPr>
      <w:bookmarkStart w:id="341" w:name="_Toc154667444"/>
      <w:bookmarkStart w:id="342" w:name="_Toc19223"/>
      <w:bookmarkStart w:id="343" w:name="_Toc16487"/>
      <w:bookmarkStart w:id="344" w:name="_Toc13550"/>
      <w:r>
        <w:lastRenderedPageBreak/>
        <w:t xml:space="preserve">9.6.2 </w:t>
      </w:r>
      <w:r w:rsidRPr="00F55AB3">
        <w:t>Cleaning instant material box</w:t>
      </w:r>
      <w:bookmarkEnd w:id="341"/>
    </w:p>
    <w:p w14:paraId="15C58853" w14:textId="385BD40C" w:rsidR="005A1EA1" w:rsidRPr="009969CB" w:rsidRDefault="005A1EA1" w:rsidP="005A1EA1">
      <w:pPr>
        <w:pStyle w:val="a4"/>
        <w:rPr>
          <w:rFonts w:ascii="Times New Roman" w:hAnsi="Times New Roman" w:cs="Times New Roman"/>
          <w:sz w:val="20"/>
        </w:rPr>
      </w:pPr>
      <w:r>
        <w:rPr>
          <w:rFonts w:ascii="Times New Roman" w:hAnsi="Times New Roman" w:cs="Times New Roman"/>
          <w:noProof/>
        </w:rPr>
        <w:drawing>
          <wp:anchor distT="0" distB="0" distL="114300" distR="114300" simplePos="0" relativeHeight="251881472" behindDoc="0" locked="0" layoutInCell="1" allowOverlap="1" wp14:anchorId="042E2F32" wp14:editId="0E0AC3C6">
            <wp:simplePos x="0" y="0"/>
            <wp:positionH relativeFrom="column">
              <wp:posOffset>2521206</wp:posOffset>
            </wp:positionH>
            <wp:positionV relativeFrom="paragraph">
              <wp:posOffset>172285</wp:posOffset>
            </wp:positionV>
            <wp:extent cx="2444115" cy="2524836"/>
            <wp:effectExtent l="0" t="0" r="0" b="8890"/>
            <wp:wrapNone/>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445016" cy="2525767"/>
                    </a:xfrm>
                    <a:prstGeom prst="rect">
                      <a:avLst/>
                    </a:prstGeom>
                    <a:noFill/>
                  </pic:spPr>
                </pic:pic>
              </a:graphicData>
            </a:graphic>
            <wp14:sizeRelV relativeFrom="margin">
              <wp14:pctHeight>0</wp14:pctHeight>
            </wp14:sizeRelV>
          </wp:anchor>
        </w:drawing>
      </w:r>
      <w:r>
        <w:rPr>
          <w:rFonts w:ascii="Times New Roman" w:hAnsi="Times New Roman" w:cs="Times New Roman"/>
          <w:sz w:val="20"/>
        </w:rPr>
        <w:t>This model machine has three cassettes, as follows.</w:t>
      </w:r>
      <w:r>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7AD6B34A" wp14:editId="6DC55D8A">
                <wp:simplePos x="0" y="0"/>
                <wp:positionH relativeFrom="column">
                  <wp:posOffset>5061585</wp:posOffset>
                </wp:positionH>
                <wp:positionV relativeFrom="paragraph">
                  <wp:posOffset>172720</wp:posOffset>
                </wp:positionV>
                <wp:extent cx="1095375" cy="838200"/>
                <wp:effectExtent l="628015" t="13970" r="16510" b="659130"/>
                <wp:wrapNone/>
                <wp:docPr id="386" name="矩形标注 386"/>
                <wp:cNvGraphicFramePr/>
                <a:graphic xmlns:a="http://schemas.openxmlformats.org/drawingml/2006/main">
                  <a:graphicData uri="http://schemas.microsoft.com/office/word/2010/wordprocessingShape">
                    <wps:wsp>
                      <wps:cNvSpPr/>
                      <wps:spPr>
                        <a:xfrm>
                          <a:off x="0" y="0"/>
                          <a:ext cx="1095375" cy="838200"/>
                        </a:xfrm>
                        <a:prstGeom prst="wedgeRectCallout">
                          <a:avLst>
                            <a:gd name="adj1" fmla="val -106050"/>
                            <a:gd name="adj2" fmla="val 125703"/>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B3B0C" w14:textId="77777777" w:rsidR="005A1EA1" w:rsidRDefault="005A1EA1" w:rsidP="005A1EA1">
                            <w:pPr>
                              <w:rPr>
                                <w:b/>
                                <w:color w:val="000000" w:themeColor="text1"/>
                              </w:rPr>
                            </w:pPr>
                            <w:r>
                              <w:rPr>
                                <w:rFonts w:hint="eastAsia"/>
                                <w:b/>
                                <w:color w:val="000000" w:themeColor="text1"/>
                              </w:rPr>
                              <w:t>Please clean up the residue of the powder when it appears in the powder outlet.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AD6B34A" id="矩形标注 386" o:spid="_x0000_s1098" type="#_x0000_t61" style="position:absolute;margin-left:398.55pt;margin-top:13.6pt;width:86.25pt;height:66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" adj="-12107,37952" filled="f" strokecolor="#365f91 [2404]" strokeweight="2.25pt">
                <v:textbox>
                  <w:txbxContent>
                    <w:p w14:paraId="287B3B0C" w14:textId="77777777" w:rsidR="005A1EA1" w:rsidRDefault="005A1EA1" w:rsidP="005A1EA1">
                      <w:pPr>
                        <w:rPr>
                          <w:b/>
                          <w:color w:val="000000" w:themeColor="text1"/>
                        </w:rPr>
                      </w:pPr>
                      <w:r>
                        <w:rPr>
                          <w:rFonts w:hint="eastAsia"/>
                          <w:b/>
                          <w:color w:val="000000" w:themeColor="text1"/>
                        </w:rPr>
                        <w:t>Please clean up the residue of the powder when it appears in the powder outlet.</w:t>
                      </w:r>
                    </w:p>
                  </w:txbxContent>
                </v:textbox>
              </v:shape>
            </w:pict>
          </mc:Fallback>
        </mc:AlternateContent>
      </w:r>
    </w:p>
    <w:p w14:paraId="560B9CEF" w14:textId="77777777" w:rsidR="005A1EA1" w:rsidRDefault="005A1EA1" w:rsidP="005A1EA1">
      <w:pPr>
        <w:tabs>
          <w:tab w:val="center" w:pos="4961"/>
        </w:tabs>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82496" behindDoc="0" locked="0" layoutInCell="1" allowOverlap="1" wp14:anchorId="643B27CA" wp14:editId="4C725CF4">
                <wp:simplePos x="0" y="0"/>
                <wp:positionH relativeFrom="column">
                  <wp:posOffset>3851910</wp:posOffset>
                </wp:positionH>
                <wp:positionV relativeFrom="paragraph">
                  <wp:posOffset>495300</wp:posOffset>
                </wp:positionV>
                <wp:extent cx="1120140" cy="1314450"/>
                <wp:effectExtent l="13970" t="13970" r="21590" b="17780"/>
                <wp:wrapNone/>
                <wp:docPr id="388" name="矩形 388"/>
                <wp:cNvGraphicFramePr/>
                <a:graphic xmlns:a="http://schemas.openxmlformats.org/drawingml/2006/main">
                  <a:graphicData uri="http://schemas.microsoft.com/office/word/2010/wordprocessingShape">
                    <wps:wsp>
                      <wps:cNvSpPr/>
                      <wps:spPr>
                        <a:xfrm>
                          <a:off x="0" y="0"/>
                          <a:ext cx="1120140" cy="131445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7E5278E" id="矩形 388" o:spid="_x0000_s1026" style="position:absolute;left:0;text-align:left;margin-left:303.3pt;margin-top:39pt;width:88.2pt;height:103.5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" filled="f" strokecolor="#365f91 [2404]" strokeweight="2.25pt"/>
            </w:pict>
          </mc:Fallback>
        </mc:AlternateContent>
      </w:r>
      <w:r>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5A64DE0C" wp14:editId="6AA7514B">
                <wp:simplePos x="0" y="0"/>
                <wp:positionH relativeFrom="column">
                  <wp:posOffset>1099185</wp:posOffset>
                </wp:positionH>
                <wp:positionV relativeFrom="paragraph">
                  <wp:posOffset>1041400</wp:posOffset>
                </wp:positionV>
                <wp:extent cx="304800" cy="400050"/>
                <wp:effectExtent l="22860" t="0" r="0" b="6350"/>
                <wp:wrapNone/>
                <wp:docPr id="389" name="弧形 389"/>
                <wp:cNvGraphicFramePr/>
                <a:graphic xmlns:a="http://schemas.openxmlformats.org/drawingml/2006/main">
                  <a:graphicData uri="http://schemas.microsoft.com/office/word/2010/wordprocessingShape">
                    <wps:wsp>
                      <wps:cNvSpPr/>
                      <wps:spPr>
                        <a:xfrm rot="12232518">
                          <a:off x="0" y="0"/>
                          <a:ext cx="304800" cy="400050"/>
                        </a:xfrm>
                        <a:prstGeom prst="arc">
                          <a:avLst>
                            <a:gd name="adj1" fmla="val 16200000"/>
                            <a:gd name="adj2" fmla="val 2804252"/>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E822054" id="弧形 389" o:spid="_x0000_s1026" style="position:absolute;left:0;text-align:left;margin-left:86.55pt;margin-top:82pt;width:24pt;height:31.5pt;rotation:-10231788fd;z-index:251879424;visibility:visible;mso-wrap-style:square;mso-wrap-distance-left:9pt;mso-wrap-distance-top:0;mso-wrap-distance-right:9pt;mso-wrap-distance-bottom:0;mso-position-horizontal:absolute;mso-position-horizontal-relative:text;mso-position-vertical:absolute;mso-position-vertical-relative:text;v-text-anchor:middle" coordsize="30480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" path="m152400,nsc219591,,278853,57754,298287,142172v14600,63422,4325,132218,-27437,183713l152400,200025,152400,xem152400,nfc219591,,278853,57754,298287,142172v14600,63422,4325,132218,-27437,183713e" filled="f" strokecolor="#365f91 [2404]" strokeweight="2.25pt">
                <v:path arrowok="t" o:connecttype="custom" o:connectlocs="152400,0;298287,142172;270850,325885" o:connectangles="0,0,0"/>
              </v:shape>
            </w:pict>
          </mc:Fallback>
        </mc:AlternateContent>
      </w:r>
      <w:r>
        <w:rPr>
          <w:rFonts w:ascii="Times New Roman" w:hAnsi="Times New Roman" w:cs="Times New Roman"/>
          <w:noProof/>
        </w:rPr>
        <mc:AlternateContent>
          <mc:Choice Requires="wps">
            <w:drawing>
              <wp:anchor distT="0" distB="0" distL="114300" distR="114300" simplePos="0" relativeHeight="251880448" behindDoc="0" locked="0" layoutInCell="1" allowOverlap="1" wp14:anchorId="2FE68968" wp14:editId="3A32287C">
                <wp:simplePos x="0" y="0"/>
                <wp:positionH relativeFrom="column">
                  <wp:posOffset>546735</wp:posOffset>
                </wp:positionH>
                <wp:positionV relativeFrom="paragraph">
                  <wp:posOffset>1131570</wp:posOffset>
                </wp:positionV>
                <wp:extent cx="581025" cy="276225"/>
                <wp:effectExtent l="0" t="0" r="0" b="0"/>
                <wp:wrapNone/>
                <wp:docPr id="391" name="文本框 391"/>
                <wp:cNvGraphicFramePr/>
                <a:graphic xmlns:a="http://schemas.openxmlformats.org/drawingml/2006/main">
                  <a:graphicData uri="http://schemas.microsoft.com/office/word/2010/wordprocessingShape">
                    <wps:wsp>
                      <wps:cNvSpPr txBox="1"/>
                      <wps:spPr>
                        <a:xfrm>
                          <a:off x="0" y="0"/>
                          <a:ext cx="5810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9503E5" w14:textId="77777777" w:rsidR="005A1EA1" w:rsidRDefault="005A1EA1" w:rsidP="005A1EA1">
                            <w:pPr>
                              <w:rPr>
                                <w:b/>
                                <w:color w:val="0D0D0D" w:themeColor="text1" w:themeTint="F2"/>
                                <w:sz w:val="24"/>
                                <w:lang w:eastAsia="zh-CN"/>
                              </w:rPr>
                            </w:pPr>
                            <w:r>
                              <w:rPr>
                                <w:b/>
                                <w:color w:val="0D0D0D" w:themeColor="text1" w:themeTint="F2"/>
                                <w:sz w:val="24"/>
                              </w:rPr>
                              <w:t>45</w:t>
                            </w:r>
                            <w:r>
                              <w:rPr>
                                <w:rFonts w:hint="eastAsia"/>
                                <w:b/>
                                <w:color w:val="0D0D0D" w:themeColor="text1" w:themeTint="F2"/>
                                <w:sz w:val="24"/>
                                <w:lang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FE68968" id="文本框 391" o:spid="_x0000_s1099" type="#_x0000_t202" style="position:absolute;margin-left:43.05pt;margin-top:89.1pt;width:45.75pt;height:21.7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" filled="f" stroked="f" strokeweight=".5pt">
                <v:textbox>
                  <w:txbxContent>
                    <w:p w14:paraId="1A9503E5" w14:textId="77777777" w:rsidR="005A1EA1" w:rsidRDefault="005A1EA1" w:rsidP="005A1EA1">
                      <w:pPr>
                        <w:rPr>
                          <w:b/>
                          <w:color w:val="0D0D0D" w:themeColor="text1" w:themeTint="F2"/>
                          <w:sz w:val="24"/>
                          <w:lang w:eastAsia="zh-CN"/>
                        </w:rPr>
                      </w:pPr>
                      <w:r>
                        <w:rPr>
                          <w:b/>
                          <w:color w:val="0D0D0D" w:themeColor="text1" w:themeTint="F2"/>
                          <w:sz w:val="24"/>
                        </w:rPr>
                        <w:t>45</w:t>
                      </w:r>
                      <w:r>
                        <w:rPr>
                          <w:rFonts w:hint="eastAsia"/>
                          <w:b/>
                          <w:color w:val="0D0D0D" w:themeColor="text1" w:themeTint="F2"/>
                          <w:sz w:val="24"/>
                          <w:lang w:eastAsia="zh-CN"/>
                        </w:rPr>
                        <w:t>°</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78400" behindDoc="0" locked="0" layoutInCell="1" allowOverlap="1" wp14:anchorId="3147DE63" wp14:editId="2D2B3E6D">
                <wp:simplePos x="0" y="0"/>
                <wp:positionH relativeFrom="column">
                  <wp:posOffset>794385</wp:posOffset>
                </wp:positionH>
                <wp:positionV relativeFrom="paragraph">
                  <wp:posOffset>410845</wp:posOffset>
                </wp:positionV>
                <wp:extent cx="620395" cy="1019175"/>
                <wp:effectExtent l="12065" t="7620" r="15240" b="14605"/>
                <wp:wrapNone/>
                <wp:docPr id="392" name="直接连接符 392"/>
                <wp:cNvGraphicFramePr/>
                <a:graphic xmlns:a="http://schemas.openxmlformats.org/drawingml/2006/main">
                  <a:graphicData uri="http://schemas.microsoft.com/office/word/2010/wordprocessingShape">
                    <wps:wsp>
                      <wps:cNvCnPr/>
                      <wps:spPr>
                        <a:xfrm>
                          <a:off x="0" y="0"/>
                          <a:ext cx="620369" cy="1019175"/>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0479A9" id="直接连接符 392" o:spid="_x0000_s1026" style="position:absolute;left:0;text-align:left;z-index:251878400;visibility:visible;mso-wrap-style:square;mso-wrap-distance-left:9pt;mso-wrap-distance-top:0;mso-wrap-distance-right:9pt;mso-wrap-distance-bottom:0;mso-position-horizontal:absolute;mso-position-horizontal-relative:text;mso-position-vertical:absolute;mso-position-vertical-relative:text" from="62.55pt,32.35pt" to="111.4pt,1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" strokecolor="#365f91 [2404]" strokeweight="2.25pt"/>
            </w:pict>
          </mc:Fallback>
        </mc:AlternateContent>
      </w:r>
      <w:r>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6F06B9DB" wp14:editId="7014F3BA">
                <wp:simplePos x="0" y="0"/>
                <wp:positionH relativeFrom="column">
                  <wp:posOffset>89535</wp:posOffset>
                </wp:positionH>
                <wp:positionV relativeFrom="paragraph">
                  <wp:posOffset>410210</wp:posOffset>
                </wp:positionV>
                <wp:extent cx="2238375" cy="1019175"/>
                <wp:effectExtent l="13970" t="13970" r="20955" b="20955"/>
                <wp:wrapNone/>
                <wp:docPr id="393" name="矩形 393"/>
                <wp:cNvGraphicFramePr/>
                <a:graphic xmlns:a="http://schemas.openxmlformats.org/drawingml/2006/main">
                  <a:graphicData uri="http://schemas.microsoft.com/office/word/2010/wordprocessingShape">
                    <wps:wsp>
                      <wps:cNvSpPr/>
                      <wps:spPr>
                        <a:xfrm>
                          <a:off x="0" y="0"/>
                          <a:ext cx="2238375" cy="1019175"/>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1D9856D" id="矩形 393" o:spid="_x0000_s1026" style="position:absolute;left:0;text-align:left;margin-left:7.05pt;margin-top:32.3pt;width:176.25pt;height:80.2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" filled="f" strokecolor="#365f91 [2404]" strokeweight="2.25pt"/>
            </w:pict>
          </mc:Fallback>
        </mc:AlternateContent>
      </w:r>
      <w:r>
        <w:rPr>
          <w:rFonts w:ascii="Times New Roman" w:hAnsi="Times New Roman" w:cs="Times New Roman"/>
          <w:lang w:eastAsia="zh-CN"/>
        </w:rPr>
        <w:t xml:space="preserve"> </w:t>
      </w:r>
      <w:r>
        <w:rPr>
          <w:rFonts w:ascii="Times New Roman" w:hAnsi="Times New Roman" w:cs="Times New Roman"/>
          <w:noProof/>
        </w:rPr>
        <w:drawing>
          <wp:inline distT="0" distB="0" distL="0" distR="0" wp14:anchorId="6ED7196F" wp14:editId="0888E94A">
            <wp:extent cx="2447290" cy="2456597"/>
            <wp:effectExtent l="0" t="0" r="0" b="1270"/>
            <wp:docPr id="395" name="图片 395" descr="C:\Users\鹏\AppData\Local\Temp\WeChat Files\442314280180174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C:\Users\鹏\AppData\Local\Temp\WeChat Files\442314280180174732.jpg"/>
                    <pic:cNvPicPr>
                      <a:picLocks noChangeAspect="1" noChangeArrowheads="1"/>
                    </pic:cNvPicPr>
                  </pic:nvPicPr>
                  <pic:blipFill>
                    <a:blip r:embed="rId73" cstate="print">
                      <a:extLst>
                        <a:ext uri="{28A0092B-C50C-407E-A947-70E740481C1C}">
                          <a14:useLocalDpi xmlns:a14="http://schemas.microsoft.com/office/drawing/2010/main" val="0"/>
                        </a:ext>
                      </a:extLst>
                    </a:blip>
                    <a:srcRect l="9128" t="30127" r="13483" b="23663"/>
                    <a:stretch>
                      <a:fillRect/>
                    </a:stretch>
                  </pic:blipFill>
                  <pic:spPr>
                    <a:xfrm>
                      <a:off x="0" y="0"/>
                      <a:ext cx="2457056" cy="2466400"/>
                    </a:xfrm>
                    <a:prstGeom prst="rect">
                      <a:avLst/>
                    </a:prstGeom>
                    <a:noFill/>
                    <a:ln>
                      <a:noFill/>
                    </a:ln>
                  </pic:spPr>
                </pic:pic>
              </a:graphicData>
            </a:graphic>
          </wp:inline>
        </w:drawing>
      </w:r>
      <w:r>
        <w:rPr>
          <w:rFonts w:ascii="Times New Roman" w:hAnsi="Times New Roman" w:cs="Times New Roman"/>
        </w:rPr>
        <w:tab/>
      </w:r>
    </w:p>
    <w:p w14:paraId="1690734A" w14:textId="77777777" w:rsidR="005A1EA1" w:rsidRDefault="005A1EA1" w:rsidP="005A1EA1">
      <w:pPr>
        <w:tabs>
          <w:tab w:val="center" w:pos="4961"/>
        </w:tabs>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0000"/>
        <w:tblLook w:val="04A0" w:firstRow="1" w:lastRow="0" w:firstColumn="1" w:lastColumn="0" w:noHBand="0" w:noVBand="1"/>
      </w:tblPr>
      <w:tblGrid>
        <w:gridCol w:w="10008"/>
      </w:tblGrid>
      <w:tr w:rsidR="005A1EA1" w14:paraId="250C1C96" w14:textId="77777777" w:rsidTr="00F2417B">
        <w:trPr>
          <w:trHeight w:val="302"/>
        </w:trPr>
        <w:tc>
          <w:tcPr>
            <w:tcW w:w="10008" w:type="dxa"/>
            <w:tcBorders>
              <w:bottom w:val="single" w:sz="4" w:space="0" w:color="auto"/>
            </w:tcBorders>
            <w:shd w:val="clear" w:color="auto" w:fill="FF9900"/>
          </w:tcPr>
          <w:p w14:paraId="3EA39807" w14:textId="77777777" w:rsidR="005A1EA1" w:rsidRPr="004866D0" w:rsidRDefault="005A1EA1" w:rsidP="00F2417B">
            <w:pPr>
              <w:rPr>
                <w:b/>
              </w:rPr>
            </w:pPr>
            <w:r w:rsidRPr="004866D0">
              <w:t>Attention</w:t>
            </w:r>
            <w:r w:rsidRPr="004866D0">
              <w:rPr>
                <w:b/>
              </w:rPr>
              <w:t>:</w:t>
            </w:r>
          </w:p>
        </w:tc>
      </w:tr>
      <w:tr w:rsidR="005A1EA1" w14:paraId="4D9E59D9" w14:textId="77777777" w:rsidTr="00F2417B">
        <w:tblPrEx>
          <w:shd w:val="clear" w:color="auto" w:fill="auto"/>
        </w:tblPrEx>
        <w:trPr>
          <w:trHeight w:val="411"/>
        </w:trPr>
        <w:tc>
          <w:tcPr>
            <w:tcW w:w="10008" w:type="dxa"/>
            <w:shd w:val="clear" w:color="auto" w:fill="FFCC99"/>
          </w:tcPr>
          <w:p w14:paraId="5CB16A60" w14:textId="77777777" w:rsidR="005A1EA1" w:rsidRPr="004866D0" w:rsidRDefault="005A1EA1" w:rsidP="00F2417B">
            <w:r w:rsidRPr="004866D0">
              <w:t>Contamination</w:t>
            </w:r>
            <w:r w:rsidRPr="004866D0">
              <w:rPr>
                <w:spacing w:val="-20"/>
              </w:rPr>
              <w:t xml:space="preserve"> </w:t>
            </w:r>
            <w:r w:rsidRPr="004866D0">
              <w:t>of</w:t>
            </w:r>
            <w:r w:rsidRPr="004866D0">
              <w:rPr>
                <w:spacing w:val="-19"/>
              </w:rPr>
              <w:t xml:space="preserve"> </w:t>
            </w:r>
            <w:r w:rsidRPr="004866D0">
              <w:t>the</w:t>
            </w:r>
            <w:r w:rsidRPr="004866D0">
              <w:rPr>
                <w:spacing w:val="-19"/>
              </w:rPr>
              <w:t xml:space="preserve"> </w:t>
            </w:r>
            <w:r w:rsidRPr="004866D0">
              <w:t>mixer</w:t>
            </w:r>
            <w:r w:rsidRPr="004866D0">
              <w:rPr>
                <w:spacing w:val="-18"/>
              </w:rPr>
              <w:t xml:space="preserve"> </w:t>
            </w:r>
            <w:r w:rsidRPr="004866D0">
              <w:t>is</w:t>
            </w:r>
            <w:r w:rsidRPr="004866D0">
              <w:rPr>
                <w:spacing w:val="-17"/>
              </w:rPr>
              <w:t xml:space="preserve"> </w:t>
            </w:r>
            <w:r w:rsidRPr="004866D0">
              <w:t>minimized</w:t>
            </w:r>
            <w:r w:rsidRPr="004866D0">
              <w:rPr>
                <w:spacing w:val="-19"/>
              </w:rPr>
              <w:t xml:space="preserve"> </w:t>
            </w:r>
            <w:r w:rsidRPr="004866D0">
              <w:t>when</w:t>
            </w:r>
            <w:r w:rsidRPr="004866D0">
              <w:rPr>
                <w:spacing w:val="-17"/>
              </w:rPr>
              <w:t xml:space="preserve"> </w:t>
            </w:r>
            <w:r w:rsidRPr="004866D0">
              <w:t>the</w:t>
            </w:r>
            <w:r w:rsidRPr="004866D0">
              <w:rPr>
                <w:spacing w:val="-18"/>
              </w:rPr>
              <w:t xml:space="preserve"> </w:t>
            </w:r>
            <w:r w:rsidRPr="004866D0">
              <w:t>cassette</w:t>
            </w:r>
            <w:r w:rsidRPr="004866D0">
              <w:rPr>
                <w:spacing w:val="-19"/>
              </w:rPr>
              <w:t xml:space="preserve"> </w:t>
            </w:r>
            <w:r w:rsidRPr="004866D0">
              <w:t>spout</w:t>
            </w:r>
            <w:r w:rsidRPr="004866D0">
              <w:rPr>
                <w:spacing w:val="-20"/>
              </w:rPr>
              <w:t xml:space="preserve"> </w:t>
            </w:r>
            <w:r w:rsidRPr="004866D0">
              <w:t>is</w:t>
            </w:r>
            <w:r w:rsidRPr="004866D0">
              <w:rPr>
                <w:spacing w:val="-17"/>
              </w:rPr>
              <w:t xml:space="preserve"> </w:t>
            </w:r>
            <w:r w:rsidRPr="004866D0">
              <w:t>placed correctly</w:t>
            </w:r>
            <w:r w:rsidRPr="004866D0">
              <w:rPr>
                <w:spacing w:val="-16"/>
              </w:rPr>
              <w:t xml:space="preserve"> </w:t>
            </w:r>
            <w:r w:rsidRPr="004866D0">
              <w:t>(at</w:t>
            </w:r>
            <w:r w:rsidRPr="004866D0">
              <w:rPr>
                <w:spacing w:val="-14"/>
              </w:rPr>
              <w:t xml:space="preserve"> </w:t>
            </w:r>
            <w:r w:rsidRPr="004866D0">
              <w:t>an</w:t>
            </w:r>
            <w:r w:rsidRPr="004866D0">
              <w:rPr>
                <w:spacing w:val="-16"/>
              </w:rPr>
              <w:t xml:space="preserve"> </w:t>
            </w:r>
            <w:r w:rsidRPr="004866D0">
              <w:t>angle</w:t>
            </w:r>
            <w:r w:rsidRPr="004866D0">
              <w:rPr>
                <w:spacing w:val="-16"/>
              </w:rPr>
              <w:t xml:space="preserve"> </w:t>
            </w:r>
            <w:r w:rsidRPr="004866D0">
              <w:t>of</w:t>
            </w:r>
            <w:r w:rsidRPr="004866D0">
              <w:rPr>
                <w:spacing w:val="-15"/>
              </w:rPr>
              <w:t xml:space="preserve"> </w:t>
            </w:r>
            <w:r w:rsidRPr="004866D0">
              <w:t>about</w:t>
            </w:r>
            <w:r w:rsidRPr="004866D0">
              <w:rPr>
                <w:spacing w:val="-15"/>
              </w:rPr>
              <w:t xml:space="preserve"> </w:t>
            </w:r>
            <w:r w:rsidRPr="004866D0">
              <w:t>45</w:t>
            </w:r>
            <w:r w:rsidRPr="004866D0">
              <w:rPr>
                <w:spacing w:val="-8"/>
              </w:rPr>
              <w:t xml:space="preserve"> </w:t>
            </w:r>
            <w:r w:rsidRPr="004866D0">
              <w:t>degrees</w:t>
            </w:r>
            <w:r w:rsidRPr="004866D0">
              <w:rPr>
                <w:spacing w:val="-104"/>
              </w:rPr>
              <w:t>).</w:t>
            </w:r>
            <w:r w:rsidRPr="004866D0">
              <w:rPr>
                <w:spacing w:val="-103"/>
              </w:rPr>
              <w:t xml:space="preserve"> </w:t>
            </w:r>
            <w:r w:rsidRPr="004866D0">
              <w:t>and</w:t>
            </w:r>
            <w:r w:rsidRPr="004866D0">
              <w:rPr>
                <w:spacing w:val="-6"/>
              </w:rPr>
              <w:t xml:space="preserve"> </w:t>
            </w:r>
            <w:r w:rsidRPr="004866D0">
              <w:t>dried</w:t>
            </w:r>
            <w:r w:rsidRPr="004866D0">
              <w:rPr>
                <w:spacing w:val="-5"/>
              </w:rPr>
              <w:t xml:space="preserve"> </w:t>
            </w:r>
            <w:r w:rsidRPr="004866D0">
              <w:t>before</w:t>
            </w:r>
            <w:r w:rsidRPr="004866D0">
              <w:rPr>
                <w:spacing w:val="-6"/>
              </w:rPr>
              <w:t xml:space="preserve"> </w:t>
            </w:r>
            <w:r w:rsidRPr="004866D0">
              <w:t xml:space="preserve">use. </w:t>
            </w:r>
          </w:p>
          <w:p w14:paraId="1D4AD472" w14:textId="77777777" w:rsidR="005A1EA1" w:rsidRPr="004866D0" w:rsidRDefault="005A1EA1" w:rsidP="00F2417B">
            <w:r w:rsidRPr="004866D0">
              <w:t>Please</w:t>
            </w:r>
            <w:r w:rsidRPr="004866D0">
              <w:rPr>
                <w:spacing w:val="-18"/>
              </w:rPr>
              <w:t xml:space="preserve"> </w:t>
            </w:r>
            <w:r w:rsidRPr="004866D0">
              <w:t>pay</w:t>
            </w:r>
            <w:r w:rsidRPr="004866D0">
              <w:rPr>
                <w:spacing w:val="-18"/>
              </w:rPr>
              <w:t xml:space="preserve"> </w:t>
            </w:r>
            <w:r w:rsidRPr="004866D0">
              <w:t>attention</w:t>
            </w:r>
            <w:r w:rsidRPr="004866D0">
              <w:rPr>
                <w:spacing w:val="-18"/>
              </w:rPr>
              <w:t xml:space="preserve"> </w:t>
            </w:r>
            <w:r w:rsidRPr="004866D0">
              <w:t>to</w:t>
            </w:r>
            <w:r w:rsidRPr="004866D0">
              <w:rPr>
                <w:spacing w:val="-18"/>
              </w:rPr>
              <w:t xml:space="preserve"> </w:t>
            </w:r>
            <w:r w:rsidRPr="004866D0">
              <w:t>the</w:t>
            </w:r>
            <w:r w:rsidRPr="004866D0">
              <w:rPr>
                <w:spacing w:val="-19"/>
              </w:rPr>
              <w:t xml:space="preserve"> </w:t>
            </w:r>
            <w:r w:rsidRPr="004866D0">
              <w:t>direction</w:t>
            </w:r>
            <w:r w:rsidRPr="004866D0">
              <w:rPr>
                <w:spacing w:val="-16"/>
              </w:rPr>
              <w:t xml:space="preserve"> </w:t>
            </w:r>
            <w:r w:rsidRPr="004866D0">
              <w:t>when</w:t>
            </w:r>
            <w:r w:rsidRPr="004866D0">
              <w:rPr>
                <w:spacing w:val="-102"/>
              </w:rPr>
              <w:t xml:space="preserve"> </w:t>
            </w:r>
            <w:r w:rsidRPr="004866D0">
              <w:t>installing</w:t>
            </w:r>
            <w:r w:rsidRPr="004866D0">
              <w:rPr>
                <w:spacing w:val="-21"/>
              </w:rPr>
              <w:t xml:space="preserve"> </w:t>
            </w:r>
            <w:r w:rsidRPr="004866D0">
              <w:t>and</w:t>
            </w:r>
            <w:r w:rsidRPr="004866D0">
              <w:rPr>
                <w:spacing w:val="-21"/>
              </w:rPr>
              <w:t xml:space="preserve"> </w:t>
            </w:r>
            <w:r w:rsidRPr="004866D0">
              <w:t>maintaining</w:t>
            </w:r>
            <w:r w:rsidRPr="004866D0">
              <w:rPr>
                <w:spacing w:val="-20"/>
              </w:rPr>
              <w:t xml:space="preserve"> </w:t>
            </w:r>
            <w:r w:rsidRPr="004866D0">
              <w:t>the</w:t>
            </w:r>
            <w:r w:rsidRPr="004866D0">
              <w:rPr>
                <w:spacing w:val="-22"/>
              </w:rPr>
              <w:t xml:space="preserve"> </w:t>
            </w:r>
            <w:r w:rsidRPr="004866D0">
              <w:t>nozzle</w:t>
            </w:r>
            <w:r w:rsidRPr="004866D0">
              <w:rPr>
                <w:spacing w:val="-19"/>
              </w:rPr>
              <w:t xml:space="preserve"> </w:t>
            </w:r>
            <w:r w:rsidRPr="004866D0">
              <w:t xml:space="preserve">with </w:t>
            </w:r>
          </w:p>
          <w:p w14:paraId="5AC4DEA6" w14:textId="77777777" w:rsidR="005A1EA1" w:rsidRPr="004866D0" w:rsidRDefault="005A1EA1" w:rsidP="00F2417B">
            <w:r w:rsidRPr="004866D0">
              <w:t>left</w:t>
            </w:r>
            <w:r w:rsidRPr="004866D0">
              <w:rPr>
                <w:spacing w:val="-14"/>
              </w:rPr>
              <w:t xml:space="preserve"> </w:t>
            </w:r>
            <w:r w:rsidRPr="004866D0">
              <w:t>and</w:t>
            </w:r>
            <w:r w:rsidRPr="004866D0">
              <w:rPr>
                <w:spacing w:val="-17"/>
              </w:rPr>
              <w:t xml:space="preserve"> </w:t>
            </w:r>
            <w:r w:rsidRPr="004866D0">
              <w:t>right</w:t>
            </w:r>
            <w:r w:rsidRPr="004866D0">
              <w:rPr>
                <w:spacing w:val="-16"/>
              </w:rPr>
              <w:t xml:space="preserve"> </w:t>
            </w:r>
            <w:r w:rsidRPr="004866D0">
              <w:t>notches.</w:t>
            </w:r>
            <w:r w:rsidRPr="004866D0">
              <w:rPr>
                <w:spacing w:val="-17"/>
              </w:rPr>
              <w:t xml:space="preserve"> </w:t>
            </w:r>
            <w:r w:rsidRPr="004866D0">
              <w:t>Please</w:t>
            </w:r>
            <w:r w:rsidRPr="004866D0">
              <w:rPr>
                <w:spacing w:val="-16"/>
              </w:rPr>
              <w:t xml:space="preserve"> </w:t>
            </w:r>
            <w:r w:rsidRPr="004866D0">
              <w:t>clean</w:t>
            </w:r>
            <w:r w:rsidRPr="004866D0">
              <w:rPr>
                <w:spacing w:val="-16"/>
              </w:rPr>
              <w:t xml:space="preserve"> </w:t>
            </w:r>
            <w:r w:rsidRPr="004866D0">
              <w:t>up</w:t>
            </w:r>
            <w:r w:rsidRPr="004866D0">
              <w:rPr>
                <w:spacing w:val="-16"/>
              </w:rPr>
              <w:t xml:space="preserve"> </w:t>
            </w:r>
            <w:r w:rsidRPr="004866D0">
              <w:t>the</w:t>
            </w:r>
            <w:r w:rsidRPr="004866D0">
              <w:rPr>
                <w:spacing w:val="-102"/>
              </w:rPr>
              <w:t xml:space="preserve"> </w:t>
            </w:r>
            <w:r w:rsidRPr="004866D0">
              <w:t>powder nozzle when there is a residue of</w:t>
            </w:r>
            <w:r w:rsidRPr="004866D0">
              <w:rPr>
                <w:spacing w:val="1"/>
              </w:rPr>
              <w:t xml:space="preserve"> </w:t>
            </w:r>
            <w:r w:rsidRPr="004866D0">
              <w:t>powder</w:t>
            </w:r>
            <w:r w:rsidRPr="004866D0">
              <w:rPr>
                <w:spacing w:val="-6"/>
              </w:rPr>
              <w:t xml:space="preserve"> </w:t>
            </w:r>
            <w:r w:rsidRPr="004866D0">
              <w:t xml:space="preserve">accumulation. </w:t>
            </w:r>
          </w:p>
        </w:tc>
      </w:tr>
    </w:tbl>
    <w:p w14:paraId="7E0F72E9" w14:textId="77777777" w:rsidR="005A1EA1" w:rsidRDefault="005A1EA1" w:rsidP="005A1EA1">
      <w:pPr>
        <w:pStyle w:val="a4"/>
        <w:spacing w:before="9"/>
        <w:rPr>
          <w:rFonts w:ascii="Times New Roman" w:hAnsi="Times New Roman" w:cs="Times New Roman"/>
          <w:sz w:val="13"/>
        </w:rPr>
      </w:pPr>
    </w:p>
    <w:p w14:paraId="31B83F58" w14:textId="77777777" w:rsidR="005A1EA1" w:rsidRDefault="005A1EA1" w:rsidP="005A1EA1">
      <w:pPr>
        <w:pStyle w:val="a4"/>
        <w:spacing w:before="10"/>
        <w:rPr>
          <w:rFonts w:ascii="Times New Roman" w:hAnsi="Times New Roman" w:cs="Times New Roman"/>
          <w:sz w:val="2"/>
        </w:rPr>
      </w:pPr>
    </w:p>
    <w:p w14:paraId="0462DFA0" w14:textId="77777777" w:rsidR="005A1EA1" w:rsidRDefault="005A1EA1" w:rsidP="005A1EA1">
      <w:pPr>
        <w:pStyle w:val="a4"/>
        <w:spacing w:line="20" w:lineRule="exact"/>
        <w:ind w:left="854"/>
        <w:rPr>
          <w:rFonts w:ascii="Times New Roman" w:hAnsi="Times New Roman" w:cs="Times New Roman"/>
          <w:sz w:val="2"/>
        </w:rPr>
      </w:pPr>
    </w:p>
    <w:p w14:paraId="6029A9A1" w14:textId="094BFE5C" w:rsidR="005A1EA1" w:rsidRPr="00F55AB3" w:rsidRDefault="005A1EA1" w:rsidP="005A1EA1">
      <w:pPr>
        <w:rPr>
          <w:b/>
          <w:bCs/>
        </w:rPr>
      </w:pPr>
      <w:r w:rsidRPr="00F55AB3">
        <w:rPr>
          <w:b/>
          <w:bCs/>
          <w:w w:val="95"/>
        </w:rPr>
        <w:t>Take</w:t>
      </w:r>
      <w:r w:rsidRPr="00F55AB3">
        <w:rPr>
          <w:b/>
          <w:bCs/>
          <w:spacing w:val="-1"/>
          <w:w w:val="95"/>
        </w:rPr>
        <w:t xml:space="preserve"> </w:t>
      </w:r>
      <w:r w:rsidRPr="00F55AB3">
        <w:rPr>
          <w:b/>
          <w:bCs/>
          <w:w w:val="95"/>
        </w:rPr>
        <w:t>out the instant material</w:t>
      </w:r>
      <w:r w:rsidRPr="00F55AB3">
        <w:rPr>
          <w:b/>
          <w:bCs/>
          <w:spacing w:val="2"/>
          <w:w w:val="95"/>
        </w:rPr>
        <w:t xml:space="preserve"> </w:t>
      </w:r>
      <w:r w:rsidRPr="00F55AB3">
        <w:rPr>
          <w:b/>
          <w:bCs/>
          <w:w w:val="95"/>
        </w:rPr>
        <w:t>box</w:t>
      </w:r>
      <w:r w:rsidR="004866D0">
        <w:rPr>
          <w:b/>
          <w:bCs/>
        </w:rPr>
        <w:t>:</w:t>
      </w:r>
    </w:p>
    <w:p w14:paraId="395D81A5" w14:textId="11C2A697" w:rsidR="005A1EA1" w:rsidRDefault="004866D0" w:rsidP="005A1EA1">
      <w:r>
        <w:rPr>
          <w:w w:val="90"/>
        </w:rPr>
        <w:t>1.</w:t>
      </w:r>
      <w:r w:rsidR="005A1EA1">
        <w:rPr>
          <w:w w:val="90"/>
        </w:rPr>
        <w:t>Lift</w:t>
      </w:r>
      <w:r w:rsidR="005A1EA1">
        <w:rPr>
          <w:spacing w:val="26"/>
          <w:w w:val="90"/>
        </w:rPr>
        <w:t xml:space="preserve"> </w:t>
      </w:r>
      <w:r w:rsidR="005A1EA1">
        <w:rPr>
          <w:w w:val="90"/>
        </w:rPr>
        <w:t>the</w:t>
      </w:r>
      <w:r w:rsidR="005A1EA1">
        <w:rPr>
          <w:spacing w:val="27"/>
          <w:w w:val="90"/>
        </w:rPr>
        <w:t xml:space="preserve"> </w:t>
      </w:r>
      <w:r w:rsidR="005A1EA1">
        <w:rPr>
          <w:w w:val="90"/>
        </w:rPr>
        <w:t>cassette</w:t>
      </w:r>
      <w:r w:rsidR="005A1EA1">
        <w:rPr>
          <w:spacing w:val="28"/>
          <w:w w:val="90"/>
        </w:rPr>
        <w:t xml:space="preserve"> </w:t>
      </w:r>
      <w:r w:rsidR="005A1EA1">
        <w:rPr>
          <w:w w:val="90"/>
        </w:rPr>
        <w:t>upwards</w:t>
      </w:r>
      <w:r w:rsidR="005A1EA1">
        <w:rPr>
          <w:spacing w:val="29"/>
          <w:w w:val="90"/>
        </w:rPr>
        <w:t xml:space="preserve"> </w:t>
      </w:r>
      <w:r w:rsidR="005A1EA1">
        <w:rPr>
          <w:w w:val="90"/>
        </w:rPr>
        <w:t xml:space="preserve">by 5 </w:t>
      </w:r>
      <w:proofErr w:type="gramStart"/>
      <w:r w:rsidR="005A1EA1">
        <w:rPr>
          <w:w w:val="90"/>
        </w:rPr>
        <w:t>mm</w:t>
      </w:r>
      <w:r>
        <w:rPr>
          <w:w w:val="90"/>
        </w:rPr>
        <w:t>;</w:t>
      </w:r>
      <w:proofErr w:type="gramEnd"/>
    </w:p>
    <w:p w14:paraId="53436FF5" w14:textId="35538DDB" w:rsidR="005A1EA1" w:rsidRDefault="004866D0" w:rsidP="005A1EA1">
      <w:r>
        <w:rPr>
          <w:w w:val="95"/>
        </w:rPr>
        <w:t>2.</w:t>
      </w:r>
      <w:r w:rsidR="005A1EA1">
        <w:rPr>
          <w:w w:val="95"/>
        </w:rPr>
        <w:t>Withdrawal</w:t>
      </w:r>
      <w:r w:rsidR="005A1EA1">
        <w:rPr>
          <w:spacing w:val="-17"/>
          <w:w w:val="95"/>
        </w:rPr>
        <w:t xml:space="preserve"> </w:t>
      </w:r>
      <w:r w:rsidR="005A1EA1">
        <w:rPr>
          <w:w w:val="95"/>
        </w:rPr>
        <w:t>of</w:t>
      </w:r>
      <w:r w:rsidR="005A1EA1">
        <w:rPr>
          <w:spacing w:val="-16"/>
          <w:w w:val="95"/>
        </w:rPr>
        <w:t xml:space="preserve"> </w:t>
      </w:r>
      <w:r w:rsidR="005A1EA1">
        <w:rPr>
          <w:w w:val="95"/>
        </w:rPr>
        <w:t>the</w:t>
      </w:r>
      <w:r w:rsidR="005A1EA1">
        <w:rPr>
          <w:spacing w:val="-16"/>
          <w:w w:val="95"/>
        </w:rPr>
        <w:t xml:space="preserve"> </w:t>
      </w:r>
      <w:r w:rsidR="005A1EA1">
        <w:rPr>
          <w:w w:val="95"/>
        </w:rPr>
        <w:t>cassette</w:t>
      </w:r>
      <w:r w:rsidR="005A1EA1">
        <w:rPr>
          <w:spacing w:val="-16"/>
          <w:w w:val="95"/>
        </w:rPr>
        <w:t xml:space="preserve"> </w:t>
      </w:r>
      <w:r w:rsidR="005A1EA1">
        <w:rPr>
          <w:w w:val="95"/>
        </w:rPr>
        <w:t>to</w:t>
      </w:r>
      <w:r w:rsidR="005A1EA1">
        <w:rPr>
          <w:spacing w:val="-17"/>
          <w:w w:val="95"/>
        </w:rPr>
        <w:t xml:space="preserve"> </w:t>
      </w:r>
      <w:r w:rsidR="005A1EA1">
        <w:rPr>
          <w:w w:val="95"/>
        </w:rPr>
        <w:t>the</w:t>
      </w:r>
      <w:r w:rsidR="005A1EA1">
        <w:rPr>
          <w:spacing w:val="-16"/>
          <w:w w:val="95"/>
        </w:rPr>
        <w:t xml:space="preserve"> </w:t>
      </w:r>
      <w:proofErr w:type="gramStart"/>
      <w:r w:rsidR="005A1EA1">
        <w:rPr>
          <w:w w:val="95"/>
        </w:rPr>
        <w:t>outside</w:t>
      </w:r>
      <w:r>
        <w:t>;</w:t>
      </w:r>
      <w:proofErr w:type="gramEnd"/>
    </w:p>
    <w:p w14:paraId="5D2ADBC0" w14:textId="7F4CD6D0" w:rsidR="005A1EA1" w:rsidRDefault="004866D0" w:rsidP="005A1EA1">
      <w:r>
        <w:rPr>
          <w:spacing w:val="-2"/>
          <w:w w:val="95"/>
        </w:rPr>
        <w:t>3.</w:t>
      </w:r>
      <w:r w:rsidR="005A1EA1">
        <w:rPr>
          <w:spacing w:val="-2"/>
          <w:w w:val="95"/>
        </w:rPr>
        <w:t>Emptying</w:t>
      </w:r>
      <w:r w:rsidR="005A1EA1">
        <w:rPr>
          <w:spacing w:val="-19"/>
          <w:w w:val="95"/>
        </w:rPr>
        <w:t xml:space="preserve"> </w:t>
      </w:r>
      <w:r w:rsidR="005A1EA1">
        <w:rPr>
          <w:spacing w:val="-1"/>
          <w:w w:val="95"/>
        </w:rPr>
        <w:t>the</w:t>
      </w:r>
      <w:r w:rsidR="005A1EA1">
        <w:rPr>
          <w:spacing w:val="-18"/>
          <w:w w:val="95"/>
        </w:rPr>
        <w:t xml:space="preserve"> </w:t>
      </w:r>
      <w:proofErr w:type="gramStart"/>
      <w:r w:rsidR="005A1EA1">
        <w:rPr>
          <w:spacing w:val="-1"/>
          <w:w w:val="95"/>
        </w:rPr>
        <w:t>cassette</w:t>
      </w:r>
      <w:r>
        <w:t>;</w:t>
      </w:r>
      <w:proofErr w:type="gramEnd"/>
    </w:p>
    <w:p w14:paraId="503D351B" w14:textId="619342CF" w:rsidR="005A1EA1" w:rsidRDefault="004866D0" w:rsidP="005A1EA1">
      <w:r>
        <w:rPr>
          <w:w w:val="95"/>
        </w:rPr>
        <w:t>4.</w:t>
      </w:r>
      <w:r w:rsidR="005A1EA1">
        <w:rPr>
          <w:w w:val="95"/>
        </w:rPr>
        <w:t>The</w:t>
      </w:r>
      <w:r w:rsidR="005A1EA1">
        <w:rPr>
          <w:spacing w:val="-13"/>
          <w:w w:val="95"/>
        </w:rPr>
        <w:t xml:space="preserve"> </w:t>
      </w:r>
      <w:r w:rsidR="005A1EA1">
        <w:rPr>
          <w:w w:val="95"/>
        </w:rPr>
        <w:t>cassette</w:t>
      </w:r>
      <w:r w:rsidR="005A1EA1">
        <w:rPr>
          <w:spacing w:val="-12"/>
          <w:w w:val="95"/>
        </w:rPr>
        <w:t xml:space="preserve"> </w:t>
      </w:r>
      <w:r w:rsidR="005A1EA1">
        <w:rPr>
          <w:w w:val="95"/>
        </w:rPr>
        <w:t>is</w:t>
      </w:r>
      <w:r w:rsidR="005A1EA1">
        <w:rPr>
          <w:spacing w:val="-12"/>
          <w:w w:val="95"/>
        </w:rPr>
        <w:t xml:space="preserve"> </w:t>
      </w:r>
      <w:r w:rsidR="005A1EA1">
        <w:rPr>
          <w:w w:val="95"/>
        </w:rPr>
        <w:t>removable</w:t>
      </w:r>
      <w:r w:rsidR="005A1EA1">
        <w:rPr>
          <w:spacing w:val="-12"/>
          <w:w w:val="95"/>
        </w:rPr>
        <w:t xml:space="preserve"> </w:t>
      </w:r>
      <w:r w:rsidR="005A1EA1">
        <w:rPr>
          <w:w w:val="95"/>
        </w:rPr>
        <w:t>for</w:t>
      </w:r>
      <w:r w:rsidR="005A1EA1">
        <w:rPr>
          <w:spacing w:val="-12"/>
          <w:w w:val="95"/>
        </w:rPr>
        <w:t xml:space="preserve"> </w:t>
      </w:r>
      <w:proofErr w:type="gramStart"/>
      <w:r w:rsidR="005A1EA1">
        <w:rPr>
          <w:w w:val="95"/>
        </w:rPr>
        <w:t>cleaning</w:t>
      </w:r>
      <w:r>
        <w:t>;</w:t>
      </w:r>
      <w:proofErr w:type="gramEnd"/>
    </w:p>
    <w:p w14:paraId="572B3D46" w14:textId="1100B455" w:rsidR="005A1EA1" w:rsidRDefault="004866D0" w:rsidP="005A1EA1">
      <w:r>
        <w:rPr>
          <w:w w:val="95"/>
        </w:rPr>
        <w:t>5.</w:t>
      </w:r>
      <w:r w:rsidR="005A1EA1">
        <w:rPr>
          <w:w w:val="95"/>
        </w:rPr>
        <w:t>After</w:t>
      </w:r>
      <w:r w:rsidR="005A1EA1">
        <w:rPr>
          <w:spacing w:val="-11"/>
          <w:w w:val="95"/>
        </w:rPr>
        <w:t xml:space="preserve"> </w:t>
      </w:r>
      <w:r w:rsidR="005A1EA1">
        <w:rPr>
          <w:w w:val="95"/>
        </w:rPr>
        <w:t>cleaning</w:t>
      </w:r>
      <w:r w:rsidR="005A1EA1">
        <w:rPr>
          <w:spacing w:val="-11"/>
          <w:w w:val="95"/>
        </w:rPr>
        <w:t xml:space="preserve"> </w:t>
      </w:r>
      <w:r w:rsidR="005A1EA1">
        <w:rPr>
          <w:w w:val="95"/>
        </w:rPr>
        <w:t>the</w:t>
      </w:r>
      <w:r w:rsidR="005A1EA1">
        <w:rPr>
          <w:spacing w:val="-11"/>
          <w:w w:val="95"/>
        </w:rPr>
        <w:t xml:space="preserve"> </w:t>
      </w:r>
      <w:r w:rsidR="005A1EA1">
        <w:rPr>
          <w:w w:val="95"/>
        </w:rPr>
        <w:t>cassette,</w:t>
      </w:r>
      <w:r w:rsidR="005A1EA1">
        <w:rPr>
          <w:spacing w:val="-11"/>
          <w:w w:val="95"/>
        </w:rPr>
        <w:t xml:space="preserve"> </w:t>
      </w:r>
      <w:r w:rsidR="005A1EA1">
        <w:rPr>
          <w:w w:val="95"/>
        </w:rPr>
        <w:t>the</w:t>
      </w:r>
      <w:r w:rsidR="005A1EA1">
        <w:rPr>
          <w:spacing w:val="-11"/>
          <w:w w:val="95"/>
        </w:rPr>
        <w:t xml:space="preserve"> </w:t>
      </w:r>
      <w:r w:rsidR="005A1EA1">
        <w:rPr>
          <w:w w:val="95"/>
        </w:rPr>
        <w:t>cassette</w:t>
      </w:r>
      <w:r w:rsidR="005A1EA1">
        <w:rPr>
          <w:spacing w:val="-11"/>
          <w:w w:val="95"/>
        </w:rPr>
        <w:t xml:space="preserve"> </w:t>
      </w:r>
      <w:r w:rsidR="005A1EA1">
        <w:rPr>
          <w:w w:val="95"/>
        </w:rPr>
        <w:t>needs</w:t>
      </w:r>
      <w:r w:rsidR="005A1EA1">
        <w:rPr>
          <w:spacing w:val="-12"/>
          <w:w w:val="95"/>
        </w:rPr>
        <w:t xml:space="preserve"> </w:t>
      </w:r>
      <w:r w:rsidR="005A1EA1">
        <w:rPr>
          <w:w w:val="95"/>
        </w:rPr>
        <w:t>to</w:t>
      </w:r>
      <w:r w:rsidR="005A1EA1">
        <w:rPr>
          <w:spacing w:val="-11"/>
          <w:w w:val="95"/>
        </w:rPr>
        <w:t xml:space="preserve"> </w:t>
      </w:r>
      <w:r w:rsidR="005A1EA1">
        <w:rPr>
          <w:w w:val="95"/>
        </w:rPr>
        <w:t>be</w:t>
      </w:r>
      <w:r w:rsidR="005A1EA1">
        <w:rPr>
          <w:spacing w:val="-11"/>
          <w:w w:val="95"/>
        </w:rPr>
        <w:t xml:space="preserve"> </w:t>
      </w:r>
      <w:r w:rsidR="005A1EA1">
        <w:rPr>
          <w:w w:val="95"/>
        </w:rPr>
        <w:t>dried</w:t>
      </w:r>
      <w:r>
        <w:t>.</w:t>
      </w:r>
    </w:p>
    <w:p w14:paraId="30DA98EC" w14:textId="77777777" w:rsidR="005A1EA1" w:rsidRDefault="005A1EA1" w:rsidP="005A1EA1">
      <w:r>
        <w:rPr>
          <w:rFonts w:ascii="Times New Roman" w:hAnsi="Times New Roman" w:cs="Times New Roman"/>
          <w:noProof/>
          <w:sz w:val="20"/>
        </w:rPr>
        <w:drawing>
          <wp:inline distT="0" distB="0" distL="0" distR="0" wp14:anchorId="4D295E31" wp14:editId="470F4A14">
            <wp:extent cx="2620010" cy="2620370"/>
            <wp:effectExtent l="0" t="0" r="8890" b="8890"/>
            <wp:docPr id="2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jpeg"/>
                    <pic:cNvPicPr>
                      <a:picLocks noChangeAspect="1"/>
                    </pic:cNvPicPr>
                  </pic:nvPicPr>
                  <pic:blipFill>
                    <a:blip r:embed="rId74" cstate="print"/>
                    <a:stretch>
                      <a:fillRect/>
                    </a:stretch>
                  </pic:blipFill>
                  <pic:spPr>
                    <a:xfrm>
                      <a:off x="0" y="0"/>
                      <a:ext cx="2633998" cy="2634360"/>
                    </a:xfrm>
                    <a:prstGeom prst="rect">
                      <a:avLst/>
                    </a:prstGeom>
                  </pic:spPr>
                </pic:pic>
              </a:graphicData>
            </a:graphic>
          </wp:inline>
        </w:drawing>
      </w:r>
    </w:p>
    <w:p w14:paraId="344E319D" w14:textId="77777777" w:rsidR="005A1EA1" w:rsidRPr="00F55AB3" w:rsidRDefault="005A1EA1" w:rsidP="005A1EA1">
      <w:pPr>
        <w:sectPr w:rsidR="005A1EA1" w:rsidRPr="00F55AB3" w:rsidSect="005A1EA1">
          <w:headerReference w:type="default" r:id="rId75"/>
          <w:pgSz w:w="11910" w:h="16840"/>
          <w:pgMar w:top="1157" w:right="686" w:bottom="1157" w:left="629" w:header="720" w:footer="720" w:gutter="0"/>
          <w:cols w:space="720"/>
        </w:sectPr>
      </w:pPr>
    </w:p>
    <w:p w14:paraId="483E39A0" w14:textId="1CE60AD8" w:rsidR="00C85ABD" w:rsidRDefault="005A1EA1" w:rsidP="005A1EA1">
      <w:pPr>
        <w:pStyle w:val="3"/>
        <w:spacing w:before="240" w:after="240"/>
      </w:pPr>
      <w:bookmarkStart w:id="345" w:name="_Toc15529"/>
      <w:bookmarkStart w:id="346" w:name="_Toc8532"/>
      <w:bookmarkStart w:id="347" w:name="_Toc20282"/>
      <w:bookmarkStart w:id="348" w:name="_Toc154667445"/>
      <w:bookmarkEnd w:id="342"/>
      <w:bookmarkEnd w:id="343"/>
      <w:bookmarkEnd w:id="344"/>
      <w:r>
        <w:lastRenderedPageBreak/>
        <w:t xml:space="preserve">9.6.3 </w:t>
      </w:r>
      <w:r w:rsidR="00961E4D">
        <w:t>Cleaning</w:t>
      </w:r>
      <w:r w:rsidR="00961E4D">
        <w:rPr>
          <w:spacing w:val="1"/>
        </w:rPr>
        <w:t xml:space="preserve"> </w:t>
      </w:r>
      <w:r w:rsidR="00961E4D">
        <w:t>the</w:t>
      </w:r>
      <w:r w:rsidR="00961E4D">
        <w:rPr>
          <w:spacing w:val="-22"/>
        </w:rPr>
        <w:t xml:space="preserve"> </w:t>
      </w:r>
      <w:r w:rsidR="00961E4D">
        <w:t>agitator</w:t>
      </w:r>
      <w:bookmarkEnd w:id="345"/>
      <w:bookmarkEnd w:id="346"/>
      <w:bookmarkEnd w:id="347"/>
      <w:bookmarkEnd w:id="348"/>
      <w:r w:rsidR="00961E4D">
        <w:t xml:space="preserve"> </w:t>
      </w:r>
    </w:p>
    <w:p w14:paraId="50852032" w14:textId="77777777" w:rsidR="005A1EA1" w:rsidRDefault="00961E4D" w:rsidP="005A1EA1">
      <w:pPr>
        <w:rPr>
          <w:w w:val="95"/>
        </w:rPr>
      </w:pPr>
      <w:r>
        <w:rPr>
          <w:w w:val="95"/>
        </w:rPr>
        <w:t>The</w:t>
      </w:r>
      <w:r>
        <w:rPr>
          <w:spacing w:val="-15"/>
          <w:w w:val="95"/>
        </w:rPr>
        <w:t xml:space="preserve"> </w:t>
      </w:r>
      <w:r>
        <w:rPr>
          <w:w w:val="95"/>
        </w:rPr>
        <w:t>position</w:t>
      </w:r>
      <w:r>
        <w:rPr>
          <w:spacing w:val="-14"/>
          <w:w w:val="95"/>
        </w:rPr>
        <w:t xml:space="preserve"> </w:t>
      </w:r>
      <w:r>
        <w:rPr>
          <w:w w:val="95"/>
        </w:rPr>
        <w:t>of</w:t>
      </w:r>
      <w:r>
        <w:rPr>
          <w:spacing w:val="-15"/>
          <w:w w:val="95"/>
        </w:rPr>
        <w:t xml:space="preserve"> </w:t>
      </w:r>
      <w:r>
        <w:rPr>
          <w:w w:val="95"/>
        </w:rPr>
        <w:t>the</w:t>
      </w:r>
      <w:r>
        <w:rPr>
          <w:spacing w:val="-14"/>
          <w:w w:val="95"/>
        </w:rPr>
        <w:t xml:space="preserve"> </w:t>
      </w:r>
      <w:r>
        <w:rPr>
          <w:w w:val="95"/>
        </w:rPr>
        <w:t>stirrer</w:t>
      </w:r>
      <w:r>
        <w:rPr>
          <w:spacing w:val="-15"/>
          <w:w w:val="95"/>
        </w:rPr>
        <w:t xml:space="preserve"> </w:t>
      </w:r>
      <w:r>
        <w:rPr>
          <w:w w:val="95"/>
        </w:rPr>
        <w:t>is</w:t>
      </w:r>
      <w:r>
        <w:rPr>
          <w:spacing w:val="-14"/>
          <w:w w:val="95"/>
        </w:rPr>
        <w:t xml:space="preserve"> </w:t>
      </w:r>
      <w:r>
        <w:rPr>
          <w:w w:val="95"/>
        </w:rPr>
        <w:t>as</w:t>
      </w:r>
      <w:r>
        <w:rPr>
          <w:spacing w:val="-15"/>
          <w:w w:val="95"/>
        </w:rPr>
        <w:t xml:space="preserve"> </w:t>
      </w:r>
      <w:r>
        <w:rPr>
          <w:w w:val="95"/>
        </w:rPr>
        <w:t>follows.</w:t>
      </w:r>
    </w:p>
    <w:p w14:paraId="1EA07FBC" w14:textId="15BEB727" w:rsidR="00C85ABD" w:rsidRPr="005A1EA1" w:rsidRDefault="00961E4D" w:rsidP="005A1EA1">
      <w:r>
        <w:t xml:space="preserve"> </w:t>
      </w:r>
      <w:r>
        <w:rPr>
          <w:noProof/>
        </w:rPr>
        <mc:AlternateContent>
          <mc:Choice Requires="wpg">
            <w:drawing>
              <wp:inline distT="0" distB="0" distL="0" distR="0" wp14:anchorId="6A5F5C97" wp14:editId="676E83AF">
                <wp:extent cx="3240405" cy="2345055"/>
                <wp:effectExtent l="0" t="0" r="0" b="0"/>
                <wp:docPr id="190" name="组合 190"/>
                <wp:cNvGraphicFramePr/>
                <a:graphic xmlns:a="http://schemas.openxmlformats.org/drawingml/2006/main">
                  <a:graphicData uri="http://schemas.microsoft.com/office/word/2010/wordprocessingGroup">
                    <wpg:wgp>
                      <wpg:cNvGrpSpPr/>
                      <wpg:grpSpPr>
                        <a:xfrm>
                          <a:off x="0" y="0"/>
                          <a:ext cx="3240405" cy="2345055"/>
                          <a:chOff x="1135" y="358"/>
                          <a:chExt cx="5103" cy="3693"/>
                        </a:xfrm>
                      </wpg:grpSpPr>
                      <pic:pic xmlns:pic="http://schemas.openxmlformats.org/drawingml/2006/picture">
                        <pic:nvPicPr>
                          <pic:cNvPr id="188" name="图片 512"/>
                          <pic:cNvPicPr>
                            <a:picLocks noChangeAspect="1"/>
                          </pic:cNvPicPr>
                        </pic:nvPicPr>
                        <pic:blipFill>
                          <a:blip r:embed="rId76"/>
                          <a:stretch>
                            <a:fillRect/>
                          </a:stretch>
                        </pic:blipFill>
                        <pic:spPr>
                          <a:xfrm>
                            <a:off x="1135" y="357"/>
                            <a:ext cx="5103" cy="3684"/>
                          </a:xfrm>
                          <a:prstGeom prst="rect">
                            <a:avLst/>
                          </a:prstGeom>
                          <a:noFill/>
                          <a:ln>
                            <a:noFill/>
                          </a:ln>
                        </pic:spPr>
                      </pic:pic>
                      <wps:wsp>
                        <wps:cNvPr id="189" name="任意多边形 189"/>
                        <wps:cNvSpPr/>
                        <wps:spPr>
                          <a:xfrm>
                            <a:off x="2812" y="1875"/>
                            <a:ext cx="3270" cy="2175"/>
                          </a:xfrm>
                          <a:custGeom>
                            <a:avLst/>
                            <a:gdLst/>
                            <a:ahLst/>
                            <a:cxnLst/>
                            <a:rect l="0" t="0" r="0" b="0"/>
                            <a:pathLst>
                              <a:path w="3270" h="2175">
                                <a:moveTo>
                                  <a:pt x="3270" y="0"/>
                                </a:moveTo>
                                <a:lnTo>
                                  <a:pt x="0" y="0"/>
                                </a:lnTo>
                                <a:lnTo>
                                  <a:pt x="0" y="2175"/>
                                </a:lnTo>
                                <a:lnTo>
                                  <a:pt x="3270" y="2175"/>
                                </a:lnTo>
                                <a:lnTo>
                                  <a:pt x="3270" y="2153"/>
                                </a:lnTo>
                                <a:lnTo>
                                  <a:pt x="45" y="2153"/>
                                </a:lnTo>
                                <a:lnTo>
                                  <a:pt x="23" y="2130"/>
                                </a:lnTo>
                                <a:lnTo>
                                  <a:pt x="45" y="2130"/>
                                </a:lnTo>
                                <a:lnTo>
                                  <a:pt x="45" y="45"/>
                                </a:lnTo>
                                <a:lnTo>
                                  <a:pt x="23" y="45"/>
                                </a:lnTo>
                                <a:lnTo>
                                  <a:pt x="45" y="23"/>
                                </a:lnTo>
                                <a:lnTo>
                                  <a:pt x="3270" y="23"/>
                                </a:lnTo>
                                <a:lnTo>
                                  <a:pt x="3270" y="0"/>
                                </a:lnTo>
                                <a:close/>
                                <a:moveTo>
                                  <a:pt x="45" y="2130"/>
                                </a:moveTo>
                                <a:lnTo>
                                  <a:pt x="23" y="2130"/>
                                </a:lnTo>
                                <a:lnTo>
                                  <a:pt x="45" y="2153"/>
                                </a:lnTo>
                                <a:lnTo>
                                  <a:pt x="45" y="2130"/>
                                </a:lnTo>
                                <a:close/>
                                <a:moveTo>
                                  <a:pt x="3225" y="2130"/>
                                </a:moveTo>
                                <a:lnTo>
                                  <a:pt x="45" y="2130"/>
                                </a:lnTo>
                                <a:lnTo>
                                  <a:pt x="45" y="2153"/>
                                </a:lnTo>
                                <a:lnTo>
                                  <a:pt x="3225" y="2153"/>
                                </a:lnTo>
                                <a:lnTo>
                                  <a:pt x="3225" y="2130"/>
                                </a:lnTo>
                                <a:close/>
                                <a:moveTo>
                                  <a:pt x="3225" y="23"/>
                                </a:moveTo>
                                <a:lnTo>
                                  <a:pt x="3225" y="2153"/>
                                </a:lnTo>
                                <a:lnTo>
                                  <a:pt x="3248" y="2130"/>
                                </a:lnTo>
                                <a:lnTo>
                                  <a:pt x="3270" y="2130"/>
                                </a:lnTo>
                                <a:lnTo>
                                  <a:pt x="3270" y="45"/>
                                </a:lnTo>
                                <a:lnTo>
                                  <a:pt x="3248" y="45"/>
                                </a:lnTo>
                                <a:lnTo>
                                  <a:pt x="3225" y="23"/>
                                </a:lnTo>
                                <a:close/>
                                <a:moveTo>
                                  <a:pt x="3270" y="2130"/>
                                </a:moveTo>
                                <a:lnTo>
                                  <a:pt x="3248" y="2130"/>
                                </a:lnTo>
                                <a:lnTo>
                                  <a:pt x="3225" y="2153"/>
                                </a:lnTo>
                                <a:lnTo>
                                  <a:pt x="3270" y="2153"/>
                                </a:lnTo>
                                <a:lnTo>
                                  <a:pt x="3270" y="2130"/>
                                </a:lnTo>
                                <a:close/>
                                <a:moveTo>
                                  <a:pt x="45" y="23"/>
                                </a:moveTo>
                                <a:lnTo>
                                  <a:pt x="23" y="45"/>
                                </a:lnTo>
                                <a:lnTo>
                                  <a:pt x="45" y="45"/>
                                </a:lnTo>
                                <a:lnTo>
                                  <a:pt x="45" y="23"/>
                                </a:lnTo>
                                <a:close/>
                                <a:moveTo>
                                  <a:pt x="3225" y="23"/>
                                </a:moveTo>
                                <a:lnTo>
                                  <a:pt x="45" y="23"/>
                                </a:lnTo>
                                <a:lnTo>
                                  <a:pt x="45" y="45"/>
                                </a:lnTo>
                                <a:lnTo>
                                  <a:pt x="3225" y="45"/>
                                </a:lnTo>
                                <a:lnTo>
                                  <a:pt x="3225" y="23"/>
                                </a:lnTo>
                                <a:close/>
                                <a:moveTo>
                                  <a:pt x="3270" y="23"/>
                                </a:moveTo>
                                <a:lnTo>
                                  <a:pt x="3225" y="23"/>
                                </a:lnTo>
                                <a:lnTo>
                                  <a:pt x="3248" y="45"/>
                                </a:lnTo>
                                <a:lnTo>
                                  <a:pt x="3270" y="45"/>
                                </a:lnTo>
                                <a:lnTo>
                                  <a:pt x="3270" y="23"/>
                                </a:lnTo>
                                <a:close/>
                              </a:path>
                            </a:pathLst>
                          </a:custGeom>
                          <a:solidFill>
                            <a:srgbClr val="1F4E79"/>
                          </a:solidFill>
                          <a:ln>
                            <a:noFill/>
                          </a:ln>
                        </wps:spPr>
                        <wps:bodyPr upright="1"/>
                      </wps:wsp>
                    </wpg:wgp>
                  </a:graphicData>
                </a:graphic>
              </wp:inline>
            </w:drawing>
          </mc:Choice>
          <mc:Fallback>
            <w:pict>
              <v:group w14:anchorId="52E49DA1" id="组合 190" o:spid="_x0000_s1026" style="width:255.15pt;height:184.65pt;mso-position-horizontal-relative:char;mso-position-vertical-relative:line" coordorigin="1135,358" coordsize="5103,36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12" o:spid="_x0000_s1027" type="#_x0000_t75" style="position:absolute;left:1135;top:357;width:5103;height:3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">
                  <v:imagedata r:id="rId79" o:title=""/>
                </v:shape>
                <v:shape id="任意多边形 189" o:spid="_x0000_s1028" style="position:absolute;left:2812;top:1875;width:3270;height:2175;visibility:visible;mso-wrap-style:square;v-text-anchor:top" coordsize="327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" path="m3270,l,,,2175r3270,l3270,2153r-3225,l23,2130r22,l45,45r-22,l45,23r3225,l3270,xm45,2130r-22,l45,2153r,-23xm3225,2130r-3180,l45,2153r3180,l3225,2130xm3225,23r,2130l3248,2130r22,l3270,45r-22,l3225,23xm3270,2130r-22,l3225,2153r45,l3270,2130xm45,23l23,45r22,l45,23xm3225,23l45,23r,22l3225,45r,-22xm3270,23r-45,l3248,45r22,l3270,23xe" fillcolor="#1f4e79" stroked="f">
                  <v:path arrowok="t" textboxrect="0,0,3270,2175"/>
                </v:shape>
                <w10:anchorlock/>
              </v:group>
            </w:pict>
          </mc:Fallback>
        </mc:AlternateContent>
      </w:r>
    </w:p>
    <w:p w14:paraId="61A00746" w14:textId="1E30ED84" w:rsidR="00C85ABD" w:rsidRPr="005A1EA1" w:rsidRDefault="00961E4D" w:rsidP="005A1EA1">
      <w:pPr>
        <w:rPr>
          <w:b/>
          <w:bCs/>
        </w:rPr>
      </w:pPr>
      <w:bookmarkStart w:id="349" w:name="_Toc29060"/>
      <w:bookmarkStart w:id="350" w:name="_Toc15704"/>
      <w:bookmarkStart w:id="351" w:name="_Toc18795"/>
      <w:r>
        <w:rPr>
          <w:b/>
          <w:bCs/>
          <w:w w:val="95"/>
        </w:rPr>
        <w:t>Disassembly</w:t>
      </w:r>
      <w:r>
        <w:rPr>
          <w:b/>
          <w:bCs/>
          <w:spacing w:val="-9"/>
          <w:w w:val="95"/>
        </w:rPr>
        <w:t xml:space="preserve"> </w:t>
      </w:r>
      <w:r>
        <w:rPr>
          <w:b/>
          <w:bCs/>
          <w:w w:val="95"/>
        </w:rPr>
        <w:t>of</w:t>
      </w:r>
      <w:r>
        <w:rPr>
          <w:b/>
          <w:bCs/>
          <w:spacing w:val="-8"/>
          <w:w w:val="95"/>
        </w:rPr>
        <w:t xml:space="preserve"> </w:t>
      </w:r>
      <w:r>
        <w:rPr>
          <w:b/>
          <w:bCs/>
          <w:w w:val="95"/>
        </w:rPr>
        <w:t>the</w:t>
      </w:r>
      <w:r>
        <w:rPr>
          <w:b/>
          <w:bCs/>
          <w:spacing w:val="-8"/>
          <w:w w:val="95"/>
        </w:rPr>
        <w:t xml:space="preserve"> </w:t>
      </w:r>
      <w:r>
        <w:rPr>
          <w:b/>
          <w:bCs/>
          <w:w w:val="95"/>
        </w:rPr>
        <w:t>mixer</w:t>
      </w:r>
      <w:bookmarkEnd w:id="349"/>
      <w:bookmarkEnd w:id="350"/>
      <w:bookmarkEnd w:id="351"/>
      <w:r>
        <w:rPr>
          <w:b/>
          <w:bCs/>
        </w:rPr>
        <w:t xml:space="preserve"> </w:t>
      </w:r>
    </w:p>
    <w:p w14:paraId="5729F77D" w14:textId="64BCD4FA" w:rsidR="00C85ABD" w:rsidRPr="005A1EA1" w:rsidRDefault="00961E4D" w:rsidP="005A1EA1">
      <w:r>
        <w:rPr>
          <w:w w:val="90"/>
          <w:sz w:val="19"/>
        </w:rPr>
        <w:t>1.</w:t>
      </w:r>
      <w:r>
        <w:rPr>
          <w:spacing w:val="-15"/>
          <w:w w:val="90"/>
          <w:sz w:val="19"/>
        </w:rPr>
        <w:t xml:space="preserve"> </w:t>
      </w:r>
      <w:r>
        <w:rPr>
          <w:w w:val="90"/>
        </w:rPr>
        <w:t>Pinch</w:t>
      </w:r>
      <w:r>
        <w:rPr>
          <w:spacing w:val="19"/>
          <w:w w:val="90"/>
        </w:rPr>
        <w:t xml:space="preserve"> </w:t>
      </w:r>
      <w:r>
        <w:rPr>
          <w:w w:val="90"/>
        </w:rPr>
        <w:t>the</w:t>
      </w:r>
      <w:r>
        <w:rPr>
          <w:spacing w:val="19"/>
          <w:w w:val="90"/>
        </w:rPr>
        <w:t xml:space="preserve"> </w:t>
      </w:r>
      <w:r>
        <w:rPr>
          <w:w w:val="90"/>
        </w:rPr>
        <w:t>mixer</w:t>
      </w:r>
      <w:r>
        <w:rPr>
          <w:spacing w:val="18"/>
          <w:w w:val="90"/>
        </w:rPr>
        <w:t xml:space="preserve"> </w:t>
      </w:r>
      <w:r>
        <w:rPr>
          <w:w w:val="90"/>
        </w:rPr>
        <w:t>and</w:t>
      </w:r>
      <w:r>
        <w:rPr>
          <w:spacing w:val="19"/>
          <w:w w:val="90"/>
        </w:rPr>
        <w:t xml:space="preserve"> </w:t>
      </w:r>
      <w:r>
        <w:rPr>
          <w:w w:val="90"/>
        </w:rPr>
        <w:t>gently</w:t>
      </w:r>
      <w:r>
        <w:rPr>
          <w:spacing w:val="19"/>
          <w:w w:val="90"/>
        </w:rPr>
        <w:t xml:space="preserve"> </w:t>
      </w:r>
      <w:r>
        <w:rPr>
          <w:w w:val="90"/>
        </w:rPr>
        <w:t>pull</w:t>
      </w:r>
      <w:r>
        <w:rPr>
          <w:spacing w:val="19"/>
          <w:w w:val="90"/>
        </w:rPr>
        <w:t xml:space="preserve"> </w:t>
      </w:r>
      <w:r>
        <w:rPr>
          <w:w w:val="90"/>
        </w:rPr>
        <w:t>it</w:t>
      </w:r>
      <w:r>
        <w:rPr>
          <w:spacing w:val="19"/>
          <w:w w:val="90"/>
        </w:rPr>
        <w:t xml:space="preserve"> </w:t>
      </w:r>
      <w:r>
        <w:rPr>
          <w:w w:val="90"/>
        </w:rPr>
        <w:t>outward,</w:t>
      </w:r>
      <w:r>
        <w:rPr>
          <w:spacing w:val="18"/>
          <w:w w:val="90"/>
        </w:rPr>
        <w:t xml:space="preserve"> </w:t>
      </w:r>
      <w:r>
        <w:rPr>
          <w:w w:val="90"/>
        </w:rPr>
        <w:t>then</w:t>
      </w:r>
      <w:r>
        <w:rPr>
          <w:spacing w:val="19"/>
          <w:w w:val="90"/>
        </w:rPr>
        <w:t xml:space="preserve"> </w:t>
      </w:r>
      <w:r>
        <w:rPr>
          <w:w w:val="90"/>
        </w:rPr>
        <w:t>pull</w:t>
      </w:r>
      <w:r>
        <w:rPr>
          <w:spacing w:val="19"/>
          <w:w w:val="90"/>
        </w:rPr>
        <w:t xml:space="preserve"> </w:t>
      </w:r>
      <w:r>
        <w:rPr>
          <w:w w:val="90"/>
        </w:rPr>
        <w:t>it</w:t>
      </w:r>
      <w:r>
        <w:rPr>
          <w:spacing w:val="19"/>
          <w:w w:val="90"/>
        </w:rPr>
        <w:t xml:space="preserve"> </w:t>
      </w:r>
      <w:r>
        <w:rPr>
          <w:w w:val="90"/>
        </w:rPr>
        <w:t>upward</w:t>
      </w:r>
      <w:r>
        <w:rPr>
          <w:spacing w:val="18"/>
          <w:w w:val="90"/>
        </w:rPr>
        <w:t xml:space="preserve"> </w:t>
      </w:r>
      <w:r>
        <w:rPr>
          <w:w w:val="90"/>
        </w:rPr>
        <w:t>and</w:t>
      </w:r>
      <w:r>
        <w:rPr>
          <w:spacing w:val="19"/>
          <w:w w:val="90"/>
        </w:rPr>
        <w:t xml:space="preserve"> </w:t>
      </w:r>
      <w:r>
        <w:rPr>
          <w:w w:val="90"/>
        </w:rPr>
        <w:t>out</w:t>
      </w:r>
      <w:r>
        <w:rPr>
          <w:spacing w:val="18"/>
          <w:w w:val="90"/>
        </w:rPr>
        <w:t xml:space="preserve"> </w:t>
      </w:r>
      <w:r>
        <w:rPr>
          <w:w w:val="90"/>
        </w:rPr>
        <w:t>of</w:t>
      </w:r>
      <w:r>
        <w:rPr>
          <w:spacing w:val="19"/>
          <w:w w:val="90"/>
        </w:rPr>
        <w:t xml:space="preserve"> </w:t>
      </w:r>
      <w:r>
        <w:rPr>
          <w:w w:val="90"/>
        </w:rPr>
        <w:t>the</w:t>
      </w:r>
      <w:r>
        <w:rPr>
          <w:spacing w:val="18"/>
          <w:w w:val="90"/>
        </w:rPr>
        <w:t xml:space="preserve"> </w:t>
      </w:r>
      <w:r>
        <w:rPr>
          <w:w w:val="90"/>
        </w:rPr>
        <w:t>mixing</w:t>
      </w:r>
      <w:r>
        <w:rPr>
          <w:spacing w:val="19"/>
          <w:w w:val="90"/>
        </w:rPr>
        <w:t xml:space="preserve"> </w:t>
      </w:r>
      <w:r>
        <w:rPr>
          <w:w w:val="90"/>
        </w:rPr>
        <w:t>chamber</w:t>
      </w:r>
      <w:r w:rsidR="004866D0">
        <w:t>;</w:t>
      </w:r>
      <w:r>
        <w:rPr>
          <w:noProof/>
        </w:rPr>
        <mc:AlternateContent>
          <mc:Choice Requires="wpg">
            <w:drawing>
              <wp:inline distT="0" distB="0" distL="0" distR="0" wp14:anchorId="4DC0AC01" wp14:editId="0093B308">
                <wp:extent cx="6148070" cy="2505710"/>
                <wp:effectExtent l="0" t="0" r="5080" b="8890"/>
                <wp:docPr id="195" name="组合 195"/>
                <wp:cNvGraphicFramePr/>
                <a:graphic xmlns:a="http://schemas.openxmlformats.org/drawingml/2006/main">
                  <a:graphicData uri="http://schemas.microsoft.com/office/word/2010/wordprocessingGroup">
                    <wpg:wgp>
                      <wpg:cNvGrpSpPr/>
                      <wpg:grpSpPr>
                        <a:xfrm>
                          <a:off x="0" y="0"/>
                          <a:ext cx="6148070" cy="2505710"/>
                          <a:chOff x="1140" y="272"/>
                          <a:chExt cx="9682" cy="3946"/>
                        </a:xfrm>
                      </wpg:grpSpPr>
                      <pic:pic xmlns:pic="http://schemas.openxmlformats.org/drawingml/2006/picture">
                        <pic:nvPicPr>
                          <pic:cNvPr id="191" name="图片 515"/>
                          <pic:cNvPicPr>
                            <a:picLocks noChangeAspect="1"/>
                          </pic:cNvPicPr>
                        </pic:nvPicPr>
                        <pic:blipFill>
                          <a:blip r:embed="rId80"/>
                          <a:stretch>
                            <a:fillRect/>
                          </a:stretch>
                        </pic:blipFill>
                        <pic:spPr>
                          <a:xfrm>
                            <a:off x="1140" y="276"/>
                            <a:ext cx="4762" cy="3941"/>
                          </a:xfrm>
                          <a:prstGeom prst="rect">
                            <a:avLst/>
                          </a:prstGeom>
                          <a:noFill/>
                          <a:ln>
                            <a:noFill/>
                          </a:ln>
                        </pic:spPr>
                      </pic:pic>
                      <pic:pic xmlns:pic="http://schemas.openxmlformats.org/drawingml/2006/picture">
                        <pic:nvPicPr>
                          <pic:cNvPr id="192" name="图片 516"/>
                          <pic:cNvPicPr>
                            <a:picLocks noChangeAspect="1"/>
                          </pic:cNvPicPr>
                        </pic:nvPicPr>
                        <pic:blipFill>
                          <a:blip r:embed="rId81"/>
                          <a:stretch>
                            <a:fillRect/>
                          </a:stretch>
                        </pic:blipFill>
                        <pic:spPr>
                          <a:xfrm>
                            <a:off x="6060" y="271"/>
                            <a:ext cx="4762" cy="3939"/>
                          </a:xfrm>
                          <a:prstGeom prst="rect">
                            <a:avLst/>
                          </a:prstGeom>
                          <a:noFill/>
                          <a:ln>
                            <a:noFill/>
                          </a:ln>
                        </pic:spPr>
                      </pic:pic>
                      <wps:wsp>
                        <wps:cNvPr id="193" name="任意多边形 193"/>
                        <wps:cNvSpPr/>
                        <wps:spPr>
                          <a:xfrm>
                            <a:off x="5491" y="2604"/>
                            <a:ext cx="1275" cy="451"/>
                          </a:xfrm>
                          <a:custGeom>
                            <a:avLst/>
                            <a:gdLst/>
                            <a:ahLst/>
                            <a:cxnLst/>
                            <a:rect l="0" t="0" r="0" b="0"/>
                            <a:pathLst>
                              <a:path w="1275" h="451">
                                <a:moveTo>
                                  <a:pt x="1049" y="0"/>
                                </a:moveTo>
                                <a:lnTo>
                                  <a:pt x="1049" y="113"/>
                                </a:lnTo>
                                <a:lnTo>
                                  <a:pt x="0" y="113"/>
                                </a:lnTo>
                                <a:lnTo>
                                  <a:pt x="0" y="338"/>
                                </a:lnTo>
                                <a:lnTo>
                                  <a:pt x="1049" y="338"/>
                                </a:lnTo>
                                <a:lnTo>
                                  <a:pt x="1049" y="451"/>
                                </a:lnTo>
                                <a:lnTo>
                                  <a:pt x="1275" y="225"/>
                                </a:lnTo>
                                <a:lnTo>
                                  <a:pt x="1049" y="0"/>
                                </a:lnTo>
                                <a:close/>
                              </a:path>
                            </a:pathLst>
                          </a:custGeom>
                          <a:solidFill>
                            <a:srgbClr val="2C75B6"/>
                          </a:solidFill>
                          <a:ln>
                            <a:noFill/>
                          </a:ln>
                        </wps:spPr>
                        <wps:bodyPr upright="1"/>
                      </wps:wsp>
                      <wps:wsp>
                        <wps:cNvPr id="194" name="任意多边形 194"/>
                        <wps:cNvSpPr/>
                        <wps:spPr>
                          <a:xfrm>
                            <a:off x="5480" y="2581"/>
                            <a:ext cx="1299" cy="498"/>
                          </a:xfrm>
                          <a:custGeom>
                            <a:avLst/>
                            <a:gdLst/>
                            <a:ahLst/>
                            <a:cxnLst/>
                            <a:rect l="0" t="0" r="0" b="0"/>
                            <a:pathLst>
                              <a:path w="1299" h="498">
                                <a:moveTo>
                                  <a:pt x="1050" y="361"/>
                                </a:moveTo>
                                <a:lnTo>
                                  <a:pt x="1050" y="498"/>
                                </a:lnTo>
                                <a:lnTo>
                                  <a:pt x="1074" y="474"/>
                                </a:lnTo>
                                <a:lnTo>
                                  <a:pt x="1070" y="474"/>
                                </a:lnTo>
                                <a:lnTo>
                                  <a:pt x="1053" y="467"/>
                                </a:lnTo>
                                <a:lnTo>
                                  <a:pt x="1070" y="450"/>
                                </a:lnTo>
                                <a:lnTo>
                                  <a:pt x="1070" y="371"/>
                                </a:lnTo>
                                <a:lnTo>
                                  <a:pt x="1060" y="371"/>
                                </a:lnTo>
                                <a:lnTo>
                                  <a:pt x="1050" y="361"/>
                                </a:lnTo>
                                <a:close/>
                                <a:moveTo>
                                  <a:pt x="1070" y="450"/>
                                </a:moveTo>
                                <a:lnTo>
                                  <a:pt x="1053" y="467"/>
                                </a:lnTo>
                                <a:lnTo>
                                  <a:pt x="1070" y="474"/>
                                </a:lnTo>
                                <a:lnTo>
                                  <a:pt x="1070" y="450"/>
                                </a:lnTo>
                                <a:close/>
                                <a:moveTo>
                                  <a:pt x="1271" y="249"/>
                                </a:moveTo>
                                <a:lnTo>
                                  <a:pt x="1070" y="450"/>
                                </a:lnTo>
                                <a:lnTo>
                                  <a:pt x="1070" y="474"/>
                                </a:lnTo>
                                <a:lnTo>
                                  <a:pt x="1074" y="474"/>
                                </a:lnTo>
                                <a:lnTo>
                                  <a:pt x="1292" y="256"/>
                                </a:lnTo>
                                <a:lnTo>
                                  <a:pt x="1278" y="256"/>
                                </a:lnTo>
                                <a:lnTo>
                                  <a:pt x="1271" y="249"/>
                                </a:lnTo>
                                <a:close/>
                                <a:moveTo>
                                  <a:pt x="1050" y="126"/>
                                </a:moveTo>
                                <a:lnTo>
                                  <a:pt x="0" y="126"/>
                                </a:lnTo>
                                <a:lnTo>
                                  <a:pt x="0" y="371"/>
                                </a:lnTo>
                                <a:lnTo>
                                  <a:pt x="1050" y="371"/>
                                </a:lnTo>
                                <a:lnTo>
                                  <a:pt x="1050" y="361"/>
                                </a:lnTo>
                                <a:lnTo>
                                  <a:pt x="20" y="361"/>
                                </a:lnTo>
                                <a:lnTo>
                                  <a:pt x="10" y="351"/>
                                </a:lnTo>
                                <a:lnTo>
                                  <a:pt x="20" y="351"/>
                                </a:lnTo>
                                <a:lnTo>
                                  <a:pt x="20" y="146"/>
                                </a:lnTo>
                                <a:lnTo>
                                  <a:pt x="10" y="146"/>
                                </a:lnTo>
                                <a:lnTo>
                                  <a:pt x="20" y="136"/>
                                </a:lnTo>
                                <a:lnTo>
                                  <a:pt x="1050" y="136"/>
                                </a:lnTo>
                                <a:lnTo>
                                  <a:pt x="1050" y="126"/>
                                </a:lnTo>
                                <a:close/>
                                <a:moveTo>
                                  <a:pt x="1070" y="351"/>
                                </a:moveTo>
                                <a:lnTo>
                                  <a:pt x="20" y="351"/>
                                </a:lnTo>
                                <a:lnTo>
                                  <a:pt x="20" y="361"/>
                                </a:lnTo>
                                <a:lnTo>
                                  <a:pt x="1050" y="361"/>
                                </a:lnTo>
                                <a:lnTo>
                                  <a:pt x="1060" y="371"/>
                                </a:lnTo>
                                <a:lnTo>
                                  <a:pt x="1070" y="371"/>
                                </a:lnTo>
                                <a:lnTo>
                                  <a:pt x="1070" y="351"/>
                                </a:lnTo>
                                <a:close/>
                                <a:moveTo>
                                  <a:pt x="20" y="351"/>
                                </a:moveTo>
                                <a:lnTo>
                                  <a:pt x="10" y="351"/>
                                </a:lnTo>
                                <a:lnTo>
                                  <a:pt x="20" y="361"/>
                                </a:lnTo>
                                <a:lnTo>
                                  <a:pt x="20" y="351"/>
                                </a:lnTo>
                                <a:close/>
                                <a:moveTo>
                                  <a:pt x="1278" y="242"/>
                                </a:moveTo>
                                <a:lnTo>
                                  <a:pt x="1271" y="249"/>
                                </a:lnTo>
                                <a:lnTo>
                                  <a:pt x="1278" y="256"/>
                                </a:lnTo>
                                <a:lnTo>
                                  <a:pt x="1278" y="242"/>
                                </a:lnTo>
                                <a:close/>
                                <a:moveTo>
                                  <a:pt x="1292" y="242"/>
                                </a:moveTo>
                                <a:lnTo>
                                  <a:pt x="1278" y="242"/>
                                </a:lnTo>
                                <a:lnTo>
                                  <a:pt x="1278" y="256"/>
                                </a:lnTo>
                                <a:lnTo>
                                  <a:pt x="1292" y="256"/>
                                </a:lnTo>
                                <a:lnTo>
                                  <a:pt x="1299" y="249"/>
                                </a:lnTo>
                                <a:lnTo>
                                  <a:pt x="1292" y="242"/>
                                </a:lnTo>
                                <a:close/>
                                <a:moveTo>
                                  <a:pt x="1074" y="24"/>
                                </a:moveTo>
                                <a:lnTo>
                                  <a:pt x="1070" y="24"/>
                                </a:lnTo>
                                <a:lnTo>
                                  <a:pt x="1070" y="48"/>
                                </a:lnTo>
                                <a:lnTo>
                                  <a:pt x="1271" y="249"/>
                                </a:lnTo>
                                <a:lnTo>
                                  <a:pt x="1278" y="242"/>
                                </a:lnTo>
                                <a:lnTo>
                                  <a:pt x="1292" y="242"/>
                                </a:lnTo>
                                <a:lnTo>
                                  <a:pt x="1074" y="24"/>
                                </a:lnTo>
                                <a:close/>
                                <a:moveTo>
                                  <a:pt x="20" y="136"/>
                                </a:moveTo>
                                <a:lnTo>
                                  <a:pt x="10" y="146"/>
                                </a:lnTo>
                                <a:lnTo>
                                  <a:pt x="20" y="146"/>
                                </a:lnTo>
                                <a:lnTo>
                                  <a:pt x="20" y="136"/>
                                </a:lnTo>
                                <a:close/>
                                <a:moveTo>
                                  <a:pt x="1070" y="126"/>
                                </a:moveTo>
                                <a:lnTo>
                                  <a:pt x="1060" y="126"/>
                                </a:lnTo>
                                <a:lnTo>
                                  <a:pt x="1050" y="136"/>
                                </a:lnTo>
                                <a:lnTo>
                                  <a:pt x="20" y="136"/>
                                </a:lnTo>
                                <a:lnTo>
                                  <a:pt x="20" y="146"/>
                                </a:lnTo>
                                <a:lnTo>
                                  <a:pt x="1070" y="146"/>
                                </a:lnTo>
                                <a:lnTo>
                                  <a:pt x="1070" y="126"/>
                                </a:lnTo>
                                <a:close/>
                                <a:moveTo>
                                  <a:pt x="1050" y="0"/>
                                </a:moveTo>
                                <a:lnTo>
                                  <a:pt x="1050" y="136"/>
                                </a:lnTo>
                                <a:lnTo>
                                  <a:pt x="1060" y="126"/>
                                </a:lnTo>
                                <a:lnTo>
                                  <a:pt x="1070" y="126"/>
                                </a:lnTo>
                                <a:lnTo>
                                  <a:pt x="1070" y="48"/>
                                </a:lnTo>
                                <a:lnTo>
                                  <a:pt x="1053" y="31"/>
                                </a:lnTo>
                                <a:lnTo>
                                  <a:pt x="1070" y="24"/>
                                </a:lnTo>
                                <a:lnTo>
                                  <a:pt x="1074" y="24"/>
                                </a:lnTo>
                                <a:lnTo>
                                  <a:pt x="1050" y="0"/>
                                </a:lnTo>
                                <a:close/>
                                <a:moveTo>
                                  <a:pt x="1070" y="24"/>
                                </a:moveTo>
                                <a:lnTo>
                                  <a:pt x="1053" y="31"/>
                                </a:lnTo>
                                <a:lnTo>
                                  <a:pt x="1070" y="48"/>
                                </a:lnTo>
                                <a:lnTo>
                                  <a:pt x="1070" y="24"/>
                                </a:lnTo>
                                <a:close/>
                              </a:path>
                            </a:pathLst>
                          </a:custGeom>
                          <a:solidFill>
                            <a:srgbClr val="1F4E79"/>
                          </a:solidFill>
                          <a:ln>
                            <a:noFill/>
                          </a:ln>
                        </wps:spPr>
                        <wps:bodyPr upright="1"/>
                      </wps:wsp>
                    </wpg:wgp>
                  </a:graphicData>
                </a:graphic>
              </wp:inline>
            </w:drawing>
          </mc:Choice>
          <mc:Fallback>
            <w:pict>
              <v:group w14:anchorId="1F584818" id="组合 195" o:spid="_x0000_s1026" style="width:484.1pt;height:197.3pt;mso-position-horizontal-relative:char;mso-position-vertical-relative:line" coordorigin="1140,272" coordsize="9682,39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">
                <v:shape id="图片 515" o:spid="_x0000_s1027" type="#_x0000_t75" style="position:absolute;left:1140;top:276;width:4762;height:3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">
                  <v:imagedata r:id="rId82" o:title=""/>
                </v:shape>
                <v:shape id="图片 516" o:spid="_x0000_s1028" type="#_x0000_t75" style="position:absolute;left:6060;top:271;width:4762;height: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">
                  <v:imagedata r:id="rId83" o:title=""/>
                </v:shape>
                <v:shape id="任意多边形 193" o:spid="_x0000_s1029" style="position:absolute;left:5491;top:2604;width:1275;height:451;visibility:visible;mso-wrap-style:square;v-text-anchor:top" coordsize="1275,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" path="m1049,r,113l,113,,338r1049,l1049,451,1275,225,1049,xe" fillcolor="#2c75b6" stroked="f">
                  <v:path arrowok="t" textboxrect="0,0,1275,451"/>
                </v:shape>
                <v:shape id="任意多边形 194" o:spid="_x0000_s1030" style="position:absolute;left:5480;top:2581;width:1299;height:498;visibility:visible;mso-wrap-style:square;v-text-anchor:top" coordsize="1299,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" path="m1050,361r,137l1074,474r-4,l1053,467r17,-17l1070,371r-10,l1050,361xm1070,450r-17,17l1070,474r,-24xm1271,249l1070,450r,24l1074,474,1292,256r-14,l1271,249xm1050,126l,126,,371r1050,l1050,361,20,361,10,351r10,l20,146r-10,l20,136r1030,l1050,126xm1070,351l20,351r,10l1050,361r10,10l1070,371r,-20xm20,351r-10,l20,361r,-10xm1278,242r-7,7l1278,256r,-14xm1292,242r-14,l1278,256r14,l1299,249r-7,-7xm1074,24r-4,l1070,48r201,201l1278,242r14,l1074,24xm20,136l10,146r10,l20,136xm1070,126r-10,l1050,136,20,136r,10l1070,146r,-20xm1050,r,136l1060,126r10,l1070,48,1053,31r17,-7l1074,24,1050,xm1070,24r-17,7l1070,48r,-24xe" fillcolor="#1f4e79" stroked="f">
                  <v:path arrowok="t" textboxrect="0,0,1299,498"/>
                </v:shape>
                <w10:anchorlock/>
              </v:group>
            </w:pict>
          </mc:Fallback>
        </mc:AlternateContent>
      </w:r>
    </w:p>
    <w:p w14:paraId="5B9F260A" w14:textId="3B437627" w:rsidR="00C85ABD" w:rsidRDefault="00961E4D" w:rsidP="005A1EA1">
      <w:pPr>
        <w:rPr>
          <w:w w:val="90"/>
          <w:sz w:val="19"/>
        </w:rPr>
      </w:pPr>
      <w:r>
        <w:rPr>
          <w:w w:val="90"/>
          <w:sz w:val="19"/>
        </w:rPr>
        <w:t xml:space="preserve">2. the mixer spout clockwise twist 90 degrees, pull </w:t>
      </w:r>
      <w:proofErr w:type="gramStart"/>
      <w:r>
        <w:rPr>
          <w:w w:val="90"/>
          <w:sz w:val="19"/>
        </w:rPr>
        <w:t>off</w:t>
      </w:r>
      <w:r w:rsidR="004866D0">
        <w:rPr>
          <w:w w:val="90"/>
          <w:sz w:val="19"/>
        </w:rPr>
        <w:t>;</w:t>
      </w:r>
      <w:proofErr w:type="gramEnd"/>
    </w:p>
    <w:p w14:paraId="0383332B" w14:textId="4B187EAD" w:rsidR="00C85ABD" w:rsidRDefault="005A1EA1" w:rsidP="005A1EA1">
      <w:pPr>
        <w:rPr>
          <w:sz w:val="20"/>
        </w:rPr>
      </w:pPr>
      <w:r>
        <w:rPr>
          <w:noProof/>
          <w:sz w:val="20"/>
        </w:rPr>
        <mc:AlternateContent>
          <mc:Choice Requires="wpg">
            <w:drawing>
              <wp:inline distT="0" distB="0" distL="114300" distR="114300" wp14:anchorId="05C08C64" wp14:editId="46D68E20">
                <wp:extent cx="3583305" cy="2257425"/>
                <wp:effectExtent l="0" t="0" r="10795" b="3175"/>
                <wp:docPr id="73" name="组合 224"/>
                <wp:cNvGraphicFramePr/>
                <a:graphic xmlns:a="http://schemas.openxmlformats.org/drawingml/2006/main">
                  <a:graphicData uri="http://schemas.microsoft.com/office/word/2010/wordprocessingGroup">
                    <wpg:wgp>
                      <wpg:cNvGrpSpPr/>
                      <wpg:grpSpPr>
                        <a:xfrm>
                          <a:off x="0" y="0"/>
                          <a:ext cx="3583305" cy="2257425"/>
                          <a:chOff x="0" y="0"/>
                          <a:chExt cx="5643" cy="3555"/>
                        </a:xfrm>
                      </wpg:grpSpPr>
                      <pic:pic xmlns:pic="http://schemas.openxmlformats.org/drawingml/2006/picture">
                        <pic:nvPicPr>
                          <pic:cNvPr id="34" name="图片 225"/>
                          <pic:cNvPicPr>
                            <a:picLocks noChangeAspect="1"/>
                          </pic:cNvPicPr>
                        </pic:nvPicPr>
                        <pic:blipFill>
                          <a:blip r:embed="rId84"/>
                          <a:stretch>
                            <a:fillRect/>
                          </a:stretch>
                        </pic:blipFill>
                        <pic:spPr>
                          <a:xfrm>
                            <a:off x="0" y="0"/>
                            <a:ext cx="4762" cy="3555"/>
                          </a:xfrm>
                          <a:prstGeom prst="rect">
                            <a:avLst/>
                          </a:prstGeom>
                          <a:noFill/>
                          <a:ln>
                            <a:noFill/>
                          </a:ln>
                        </pic:spPr>
                      </pic:pic>
                      <wps:wsp>
                        <wps:cNvPr id="35" name="任意多边形 226"/>
                        <wps:cNvSpPr/>
                        <wps:spPr>
                          <a:xfrm>
                            <a:off x="4356" y="1497"/>
                            <a:ext cx="1274" cy="446"/>
                          </a:xfrm>
                          <a:custGeom>
                            <a:avLst/>
                            <a:gdLst/>
                            <a:ahLst/>
                            <a:cxnLst/>
                            <a:rect l="0" t="0" r="0" b="0"/>
                            <a:pathLst>
                              <a:path w="1274" h="446">
                                <a:moveTo>
                                  <a:pt x="1049" y="0"/>
                                </a:moveTo>
                                <a:lnTo>
                                  <a:pt x="1049" y="110"/>
                                </a:lnTo>
                                <a:lnTo>
                                  <a:pt x="0" y="110"/>
                                </a:lnTo>
                                <a:lnTo>
                                  <a:pt x="0" y="336"/>
                                </a:lnTo>
                                <a:lnTo>
                                  <a:pt x="1049" y="336"/>
                                </a:lnTo>
                                <a:lnTo>
                                  <a:pt x="1049" y="446"/>
                                </a:lnTo>
                                <a:lnTo>
                                  <a:pt x="1274" y="223"/>
                                </a:lnTo>
                                <a:lnTo>
                                  <a:pt x="1049" y="0"/>
                                </a:lnTo>
                                <a:close/>
                              </a:path>
                            </a:pathLst>
                          </a:custGeom>
                          <a:solidFill>
                            <a:srgbClr val="2C75B6"/>
                          </a:solidFill>
                          <a:ln>
                            <a:noFill/>
                          </a:ln>
                        </wps:spPr>
                        <wps:bodyPr upright="1"/>
                      </wps:wsp>
                      <wps:wsp>
                        <wps:cNvPr id="36" name="任意多边形 227"/>
                        <wps:cNvSpPr/>
                        <wps:spPr>
                          <a:xfrm>
                            <a:off x="4344" y="1472"/>
                            <a:ext cx="1299" cy="496"/>
                          </a:xfrm>
                          <a:custGeom>
                            <a:avLst/>
                            <a:gdLst/>
                            <a:ahLst/>
                            <a:cxnLst/>
                            <a:rect l="0" t="0" r="0" b="0"/>
                            <a:pathLst>
                              <a:path w="1299" h="496">
                                <a:moveTo>
                                  <a:pt x="1051" y="360"/>
                                </a:moveTo>
                                <a:lnTo>
                                  <a:pt x="1051" y="496"/>
                                </a:lnTo>
                                <a:lnTo>
                                  <a:pt x="1075" y="472"/>
                                </a:lnTo>
                                <a:lnTo>
                                  <a:pt x="1071" y="472"/>
                                </a:lnTo>
                                <a:lnTo>
                                  <a:pt x="1054" y="465"/>
                                </a:lnTo>
                                <a:lnTo>
                                  <a:pt x="1071" y="448"/>
                                </a:lnTo>
                                <a:lnTo>
                                  <a:pt x="1071" y="370"/>
                                </a:lnTo>
                                <a:lnTo>
                                  <a:pt x="1061" y="370"/>
                                </a:lnTo>
                                <a:lnTo>
                                  <a:pt x="1051" y="360"/>
                                </a:lnTo>
                                <a:close/>
                                <a:moveTo>
                                  <a:pt x="1071" y="448"/>
                                </a:moveTo>
                                <a:lnTo>
                                  <a:pt x="1054" y="465"/>
                                </a:lnTo>
                                <a:lnTo>
                                  <a:pt x="1071" y="472"/>
                                </a:lnTo>
                                <a:lnTo>
                                  <a:pt x="1071" y="448"/>
                                </a:lnTo>
                                <a:close/>
                                <a:moveTo>
                                  <a:pt x="1271" y="248"/>
                                </a:moveTo>
                                <a:lnTo>
                                  <a:pt x="1071" y="448"/>
                                </a:lnTo>
                                <a:lnTo>
                                  <a:pt x="1071" y="472"/>
                                </a:lnTo>
                                <a:lnTo>
                                  <a:pt x="1075" y="472"/>
                                </a:lnTo>
                                <a:lnTo>
                                  <a:pt x="1292" y="255"/>
                                </a:lnTo>
                                <a:lnTo>
                                  <a:pt x="1278" y="255"/>
                                </a:lnTo>
                                <a:lnTo>
                                  <a:pt x="1271" y="248"/>
                                </a:lnTo>
                                <a:close/>
                                <a:moveTo>
                                  <a:pt x="1051" y="126"/>
                                </a:moveTo>
                                <a:lnTo>
                                  <a:pt x="0" y="126"/>
                                </a:lnTo>
                                <a:lnTo>
                                  <a:pt x="0" y="370"/>
                                </a:lnTo>
                                <a:lnTo>
                                  <a:pt x="1051" y="370"/>
                                </a:lnTo>
                                <a:lnTo>
                                  <a:pt x="1051" y="360"/>
                                </a:lnTo>
                                <a:lnTo>
                                  <a:pt x="20" y="360"/>
                                </a:lnTo>
                                <a:lnTo>
                                  <a:pt x="10" y="350"/>
                                </a:lnTo>
                                <a:lnTo>
                                  <a:pt x="20" y="350"/>
                                </a:lnTo>
                                <a:lnTo>
                                  <a:pt x="20" y="146"/>
                                </a:lnTo>
                                <a:lnTo>
                                  <a:pt x="10" y="146"/>
                                </a:lnTo>
                                <a:lnTo>
                                  <a:pt x="20" y="136"/>
                                </a:lnTo>
                                <a:lnTo>
                                  <a:pt x="1051" y="136"/>
                                </a:lnTo>
                                <a:lnTo>
                                  <a:pt x="1051" y="126"/>
                                </a:lnTo>
                                <a:close/>
                                <a:moveTo>
                                  <a:pt x="1071" y="350"/>
                                </a:moveTo>
                                <a:lnTo>
                                  <a:pt x="20" y="350"/>
                                </a:lnTo>
                                <a:lnTo>
                                  <a:pt x="20" y="360"/>
                                </a:lnTo>
                                <a:lnTo>
                                  <a:pt x="1051" y="360"/>
                                </a:lnTo>
                                <a:lnTo>
                                  <a:pt x="1061" y="370"/>
                                </a:lnTo>
                                <a:lnTo>
                                  <a:pt x="1071" y="370"/>
                                </a:lnTo>
                                <a:lnTo>
                                  <a:pt x="1071" y="350"/>
                                </a:lnTo>
                                <a:close/>
                                <a:moveTo>
                                  <a:pt x="20" y="350"/>
                                </a:moveTo>
                                <a:lnTo>
                                  <a:pt x="10" y="350"/>
                                </a:lnTo>
                                <a:lnTo>
                                  <a:pt x="20" y="360"/>
                                </a:lnTo>
                                <a:lnTo>
                                  <a:pt x="20" y="350"/>
                                </a:lnTo>
                                <a:close/>
                                <a:moveTo>
                                  <a:pt x="1278" y="241"/>
                                </a:moveTo>
                                <a:lnTo>
                                  <a:pt x="1271" y="248"/>
                                </a:lnTo>
                                <a:lnTo>
                                  <a:pt x="1278" y="255"/>
                                </a:lnTo>
                                <a:lnTo>
                                  <a:pt x="1278" y="241"/>
                                </a:lnTo>
                                <a:close/>
                                <a:moveTo>
                                  <a:pt x="1292" y="241"/>
                                </a:moveTo>
                                <a:lnTo>
                                  <a:pt x="1278" y="241"/>
                                </a:lnTo>
                                <a:lnTo>
                                  <a:pt x="1278" y="255"/>
                                </a:lnTo>
                                <a:lnTo>
                                  <a:pt x="1292" y="255"/>
                                </a:lnTo>
                                <a:lnTo>
                                  <a:pt x="1299" y="248"/>
                                </a:lnTo>
                                <a:lnTo>
                                  <a:pt x="1292" y="241"/>
                                </a:lnTo>
                                <a:close/>
                                <a:moveTo>
                                  <a:pt x="1075" y="24"/>
                                </a:moveTo>
                                <a:lnTo>
                                  <a:pt x="1071" y="24"/>
                                </a:lnTo>
                                <a:lnTo>
                                  <a:pt x="1071" y="48"/>
                                </a:lnTo>
                                <a:lnTo>
                                  <a:pt x="1271" y="248"/>
                                </a:lnTo>
                                <a:lnTo>
                                  <a:pt x="1278" y="241"/>
                                </a:lnTo>
                                <a:lnTo>
                                  <a:pt x="1292" y="241"/>
                                </a:lnTo>
                                <a:lnTo>
                                  <a:pt x="1075" y="24"/>
                                </a:lnTo>
                                <a:close/>
                                <a:moveTo>
                                  <a:pt x="20" y="136"/>
                                </a:moveTo>
                                <a:lnTo>
                                  <a:pt x="10" y="146"/>
                                </a:lnTo>
                                <a:lnTo>
                                  <a:pt x="20" y="146"/>
                                </a:lnTo>
                                <a:lnTo>
                                  <a:pt x="20" y="136"/>
                                </a:lnTo>
                                <a:close/>
                                <a:moveTo>
                                  <a:pt x="1071" y="126"/>
                                </a:moveTo>
                                <a:lnTo>
                                  <a:pt x="1061" y="126"/>
                                </a:lnTo>
                                <a:lnTo>
                                  <a:pt x="1051" y="136"/>
                                </a:lnTo>
                                <a:lnTo>
                                  <a:pt x="20" y="136"/>
                                </a:lnTo>
                                <a:lnTo>
                                  <a:pt x="20" y="146"/>
                                </a:lnTo>
                                <a:lnTo>
                                  <a:pt x="1071" y="146"/>
                                </a:lnTo>
                                <a:lnTo>
                                  <a:pt x="1071" y="126"/>
                                </a:lnTo>
                                <a:close/>
                                <a:moveTo>
                                  <a:pt x="1051" y="0"/>
                                </a:moveTo>
                                <a:lnTo>
                                  <a:pt x="1051" y="136"/>
                                </a:lnTo>
                                <a:lnTo>
                                  <a:pt x="1061" y="126"/>
                                </a:lnTo>
                                <a:lnTo>
                                  <a:pt x="1071" y="126"/>
                                </a:lnTo>
                                <a:lnTo>
                                  <a:pt x="1071" y="48"/>
                                </a:lnTo>
                                <a:lnTo>
                                  <a:pt x="1054" y="31"/>
                                </a:lnTo>
                                <a:lnTo>
                                  <a:pt x="1071" y="24"/>
                                </a:lnTo>
                                <a:lnTo>
                                  <a:pt x="1075" y="24"/>
                                </a:lnTo>
                                <a:lnTo>
                                  <a:pt x="1051" y="0"/>
                                </a:lnTo>
                                <a:close/>
                                <a:moveTo>
                                  <a:pt x="1071" y="24"/>
                                </a:moveTo>
                                <a:lnTo>
                                  <a:pt x="1054" y="31"/>
                                </a:lnTo>
                                <a:lnTo>
                                  <a:pt x="1071" y="48"/>
                                </a:lnTo>
                                <a:lnTo>
                                  <a:pt x="1071" y="24"/>
                                </a:lnTo>
                                <a:close/>
                              </a:path>
                            </a:pathLst>
                          </a:custGeom>
                          <a:solidFill>
                            <a:srgbClr val="1F4E79"/>
                          </a:solidFill>
                          <a:ln>
                            <a:noFill/>
                          </a:ln>
                        </wps:spPr>
                        <wps:bodyPr upright="1"/>
                      </wps:wsp>
                      <wps:wsp>
                        <wps:cNvPr id="38" name="任意多边形 228"/>
                        <wps:cNvSpPr/>
                        <wps:spPr>
                          <a:xfrm>
                            <a:off x="3232" y="883"/>
                            <a:ext cx="962" cy="540"/>
                          </a:xfrm>
                          <a:custGeom>
                            <a:avLst/>
                            <a:gdLst/>
                            <a:ahLst/>
                            <a:cxnLst/>
                            <a:rect l="0" t="0" r="0" b="0"/>
                            <a:pathLst>
                              <a:path w="962" h="540">
                                <a:moveTo>
                                  <a:pt x="137" y="0"/>
                                </a:moveTo>
                                <a:lnTo>
                                  <a:pt x="0" y="0"/>
                                </a:lnTo>
                                <a:lnTo>
                                  <a:pt x="90" y="4"/>
                                </a:lnTo>
                                <a:lnTo>
                                  <a:pt x="177" y="14"/>
                                </a:lnTo>
                                <a:lnTo>
                                  <a:pt x="261" y="30"/>
                                </a:lnTo>
                                <a:lnTo>
                                  <a:pt x="340" y="53"/>
                                </a:lnTo>
                                <a:lnTo>
                                  <a:pt x="415" y="81"/>
                                </a:lnTo>
                                <a:lnTo>
                                  <a:pt x="484" y="114"/>
                                </a:lnTo>
                                <a:lnTo>
                                  <a:pt x="548" y="153"/>
                                </a:lnTo>
                                <a:lnTo>
                                  <a:pt x="605" y="195"/>
                                </a:lnTo>
                                <a:lnTo>
                                  <a:pt x="656" y="242"/>
                                </a:lnTo>
                                <a:lnTo>
                                  <a:pt x="699" y="293"/>
                                </a:lnTo>
                                <a:lnTo>
                                  <a:pt x="734" y="347"/>
                                </a:lnTo>
                                <a:lnTo>
                                  <a:pt x="761" y="403"/>
                                </a:lnTo>
                                <a:lnTo>
                                  <a:pt x="691" y="403"/>
                                </a:lnTo>
                                <a:lnTo>
                                  <a:pt x="852" y="540"/>
                                </a:lnTo>
                                <a:lnTo>
                                  <a:pt x="962" y="403"/>
                                </a:lnTo>
                                <a:lnTo>
                                  <a:pt x="895" y="403"/>
                                </a:lnTo>
                                <a:lnTo>
                                  <a:pt x="869" y="347"/>
                                </a:lnTo>
                                <a:lnTo>
                                  <a:pt x="834" y="293"/>
                                </a:lnTo>
                                <a:lnTo>
                                  <a:pt x="791" y="242"/>
                                </a:lnTo>
                                <a:lnTo>
                                  <a:pt x="740" y="195"/>
                                </a:lnTo>
                                <a:lnTo>
                                  <a:pt x="683" y="153"/>
                                </a:lnTo>
                                <a:lnTo>
                                  <a:pt x="620" y="114"/>
                                </a:lnTo>
                                <a:lnTo>
                                  <a:pt x="550" y="81"/>
                                </a:lnTo>
                                <a:lnTo>
                                  <a:pt x="476" y="53"/>
                                </a:lnTo>
                                <a:lnTo>
                                  <a:pt x="396" y="30"/>
                                </a:lnTo>
                                <a:lnTo>
                                  <a:pt x="313" y="14"/>
                                </a:lnTo>
                                <a:lnTo>
                                  <a:pt x="226" y="3"/>
                                </a:lnTo>
                                <a:lnTo>
                                  <a:pt x="137" y="0"/>
                                </a:lnTo>
                                <a:close/>
                              </a:path>
                            </a:pathLst>
                          </a:custGeom>
                          <a:solidFill>
                            <a:srgbClr val="2C75B6"/>
                          </a:solidFill>
                          <a:ln>
                            <a:noFill/>
                          </a:ln>
                        </wps:spPr>
                        <wps:bodyPr upright="1"/>
                      </wps:wsp>
                      <pic:pic xmlns:pic="http://schemas.openxmlformats.org/drawingml/2006/picture">
                        <pic:nvPicPr>
                          <pic:cNvPr id="40" name="图片 229"/>
                          <pic:cNvPicPr>
                            <a:picLocks noChangeAspect="1"/>
                          </pic:cNvPicPr>
                        </pic:nvPicPr>
                        <pic:blipFill>
                          <a:blip r:embed="rId85"/>
                          <a:stretch>
                            <a:fillRect/>
                          </a:stretch>
                        </pic:blipFill>
                        <pic:spPr>
                          <a:xfrm>
                            <a:off x="2445" y="878"/>
                            <a:ext cx="860" cy="552"/>
                          </a:xfrm>
                          <a:prstGeom prst="rect">
                            <a:avLst/>
                          </a:prstGeom>
                          <a:noFill/>
                          <a:ln>
                            <a:noFill/>
                          </a:ln>
                        </pic:spPr>
                      </pic:pic>
                      <pic:pic xmlns:pic="http://schemas.openxmlformats.org/drawingml/2006/picture">
                        <pic:nvPicPr>
                          <pic:cNvPr id="68" name="图片 230"/>
                          <pic:cNvPicPr>
                            <a:picLocks noChangeAspect="1"/>
                          </pic:cNvPicPr>
                        </pic:nvPicPr>
                        <pic:blipFill>
                          <a:blip r:embed="rId86"/>
                          <a:stretch>
                            <a:fillRect/>
                          </a:stretch>
                        </pic:blipFill>
                        <pic:spPr>
                          <a:xfrm>
                            <a:off x="2439" y="872"/>
                            <a:ext cx="1777" cy="564"/>
                          </a:xfrm>
                          <a:prstGeom prst="rect">
                            <a:avLst/>
                          </a:prstGeom>
                          <a:noFill/>
                          <a:ln>
                            <a:noFill/>
                          </a:ln>
                        </pic:spPr>
                      </pic:pic>
                    </wpg:wgp>
                  </a:graphicData>
                </a:graphic>
              </wp:inline>
            </w:drawing>
          </mc:Choice>
          <mc:Fallback>
            <w:pict>
              <v:group w14:anchorId="37992516" id="组合 224" o:spid="_x0000_s1026" style="width:282.15pt;height:177.75pt;mso-position-horizontal-relative:char;mso-position-vertical-relative:line" coordsize="5643,35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">
                <v:shape id="图片 225" o:spid="_x0000_s1027" type="#_x0000_t75" style="position:absolute;width:4762;height:3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">
                  <v:imagedata r:id="rId87" o:title=""/>
                </v:shape>
                <v:shape id="任意多边形 226" o:spid="_x0000_s1028" style="position:absolute;left:4356;top:1497;width:1274;height:446;visibility:visible;mso-wrap-style:square;v-text-anchor:top" coordsize="1274,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" path="m1049,r,110l,110,,336r1049,l1049,446,1274,223,1049,xe" fillcolor="#2c75b6" stroked="f">
                  <v:path arrowok="t" textboxrect="0,0,1274,446"/>
                </v:shape>
                <v:shape id="任意多边形 227" o:spid="_x0000_s1029" style="position:absolute;left:4344;top:1472;width:1299;height:496;visibility:visible;mso-wrap-style:square;v-text-anchor:top" coordsize="1299,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" path="m1051,360r,136l1075,472r-4,l1054,465r17,-17l1071,370r-10,l1051,360xm1071,448r-17,17l1071,472r,-24xm1271,248l1071,448r,24l1075,472,1292,255r-14,l1271,248xm1051,126l,126,,370r1051,l1051,360,20,360,10,350r10,l20,146r-10,l20,136r1031,l1051,126xm1071,350l20,350r,10l1051,360r10,10l1071,370r,-20xm20,350r-10,l20,360r,-10xm1278,241r-7,7l1278,255r,-14xm1292,241r-14,l1278,255r14,l1299,248r-7,-7xm1075,24r-4,l1071,48r200,200l1278,241r14,l1075,24xm20,136l10,146r10,l20,136xm1071,126r-10,l1051,136,20,136r,10l1071,146r,-20xm1051,r,136l1061,126r10,l1071,48,1054,31r17,-7l1075,24,1051,xm1071,24r-17,7l1071,48r,-24xe" fillcolor="#1f4e79" stroked="f">
                  <v:path arrowok="t" textboxrect="0,0,1299,496"/>
                </v:shape>
                <v:shape id="任意多边形 228" o:spid="_x0000_s1030" style="position:absolute;left:3232;top:883;width:962;height:540;visibility:visible;mso-wrap-style:square;v-text-anchor:top" coordsize="96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" path="m137,l,,90,4r87,10l261,30r79,23l415,81r69,33l548,153r57,42l656,242r43,51l734,347r27,56l691,403,852,540,962,403r-67,l869,347,834,293,791,242,740,195,683,153,620,114,550,81,476,53,396,30,313,14,226,3,137,xe" fillcolor="#2c75b6" stroked="f">
                  <v:path arrowok="t" textboxrect="0,0,962,540"/>
                </v:shape>
                <v:shape id="图片 229" o:spid="_x0000_s1031" type="#_x0000_t75" style="position:absolute;left:2445;top:878;width:860;height: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">
                  <v:imagedata r:id="rId88" o:title=""/>
                </v:shape>
                <v:shape id="图片 230" o:spid="_x0000_s1032" type="#_x0000_t75" style="position:absolute;left:2439;top:872;width:1777;height: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">
                  <v:imagedata r:id="rId89" o:title=""/>
                </v:shape>
                <w10:anchorlock/>
              </v:group>
            </w:pict>
          </mc:Fallback>
        </mc:AlternateContent>
      </w:r>
      <w:r w:rsidR="00961E4D">
        <w:rPr>
          <w:noProof/>
        </w:rPr>
        <w:drawing>
          <wp:inline distT="0" distB="0" distL="0" distR="0" wp14:anchorId="7CD41FC4" wp14:editId="0665AAEB">
            <wp:extent cx="3023870" cy="2256790"/>
            <wp:effectExtent l="0" t="0" r="5080" b="0"/>
            <wp:docPr id="28" name="图片 28" descr="C:\Users\鹏\AppData\Local\Temp\WeChat Files\195663436562299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鹏\AppData\Local\Temp\WeChat Files\195663436562299774.jpg"/>
                    <pic:cNvPicPr>
                      <a:picLocks noChangeAspect="1" noChangeArrowheads="1"/>
                    </pic:cNvPicPr>
                  </pic:nvPicPr>
                  <pic:blipFill>
                    <a:blip r:embed="rId90" cstate="print">
                      <a:extLst>
                        <a:ext uri="{28A0092B-C50C-407E-A947-70E740481C1C}">
                          <a14:useLocalDpi xmlns:a14="http://schemas.microsoft.com/office/drawing/2010/main" val="0"/>
                        </a:ext>
                      </a:extLst>
                    </a:blip>
                    <a:srcRect l="23330" r="19722"/>
                    <a:stretch>
                      <a:fillRect/>
                    </a:stretch>
                  </pic:blipFill>
                  <pic:spPr>
                    <a:xfrm>
                      <a:off x="0" y="0"/>
                      <a:ext cx="3023870" cy="2256790"/>
                    </a:xfrm>
                    <a:prstGeom prst="rect">
                      <a:avLst/>
                    </a:prstGeom>
                    <a:noFill/>
                    <a:ln>
                      <a:noFill/>
                    </a:ln>
                  </pic:spPr>
                </pic:pic>
              </a:graphicData>
            </a:graphic>
          </wp:inline>
        </w:drawing>
      </w:r>
      <w:r w:rsidR="00961E4D">
        <w:rPr>
          <w:sz w:val="20"/>
          <w:lang w:eastAsia="zh-CN"/>
        </w:rPr>
        <w:t xml:space="preserve">                    </w:t>
      </w:r>
    </w:p>
    <w:p w14:paraId="5B4E9817" w14:textId="77777777" w:rsidR="00C85ABD" w:rsidRDefault="00C85ABD" w:rsidP="005A1EA1">
      <w:pPr>
        <w:rPr>
          <w:w w:val="90"/>
          <w:sz w:val="19"/>
        </w:rPr>
      </w:pPr>
    </w:p>
    <w:p w14:paraId="712D8F48" w14:textId="173CAFB2" w:rsidR="00C85ABD" w:rsidRDefault="00961E4D" w:rsidP="005A1EA1">
      <w:r>
        <w:rPr>
          <w:w w:val="90"/>
          <w:sz w:val="19"/>
        </w:rPr>
        <w:lastRenderedPageBreak/>
        <w:t>3.</w:t>
      </w:r>
      <w:r>
        <w:rPr>
          <w:spacing w:val="-15"/>
          <w:w w:val="90"/>
          <w:sz w:val="19"/>
        </w:rPr>
        <w:t xml:space="preserve"> </w:t>
      </w:r>
      <w:r>
        <w:rPr>
          <w:w w:val="90"/>
        </w:rPr>
        <w:t>Separate</w:t>
      </w:r>
      <w:r>
        <w:rPr>
          <w:spacing w:val="21"/>
          <w:w w:val="90"/>
        </w:rPr>
        <w:t xml:space="preserve"> </w:t>
      </w:r>
      <w:r>
        <w:rPr>
          <w:w w:val="90"/>
        </w:rPr>
        <w:t>the</w:t>
      </w:r>
      <w:r>
        <w:rPr>
          <w:spacing w:val="20"/>
          <w:w w:val="90"/>
        </w:rPr>
        <w:t xml:space="preserve"> </w:t>
      </w:r>
      <w:r>
        <w:rPr>
          <w:w w:val="90"/>
        </w:rPr>
        <w:t>mixer</w:t>
      </w:r>
      <w:r>
        <w:rPr>
          <w:spacing w:val="20"/>
          <w:w w:val="90"/>
        </w:rPr>
        <w:t xml:space="preserve"> </w:t>
      </w:r>
      <w:r>
        <w:rPr>
          <w:w w:val="90"/>
        </w:rPr>
        <w:t>body</w:t>
      </w:r>
      <w:r>
        <w:rPr>
          <w:spacing w:val="19"/>
          <w:w w:val="90"/>
        </w:rPr>
        <w:t xml:space="preserve"> </w:t>
      </w:r>
      <w:r>
        <w:rPr>
          <w:w w:val="90"/>
        </w:rPr>
        <w:t>from</w:t>
      </w:r>
      <w:r>
        <w:rPr>
          <w:spacing w:val="20"/>
          <w:w w:val="90"/>
        </w:rPr>
        <w:t xml:space="preserve"> </w:t>
      </w:r>
      <w:r>
        <w:rPr>
          <w:w w:val="90"/>
        </w:rPr>
        <w:t>the</w:t>
      </w:r>
      <w:r>
        <w:rPr>
          <w:spacing w:val="21"/>
          <w:w w:val="90"/>
        </w:rPr>
        <w:t xml:space="preserve"> </w:t>
      </w:r>
      <w:r>
        <w:rPr>
          <w:w w:val="90"/>
        </w:rPr>
        <w:t>top</w:t>
      </w:r>
      <w:r>
        <w:rPr>
          <w:spacing w:val="20"/>
          <w:w w:val="90"/>
        </w:rPr>
        <w:t xml:space="preserve"> </w:t>
      </w:r>
      <w:proofErr w:type="gramStart"/>
      <w:r>
        <w:rPr>
          <w:w w:val="90"/>
        </w:rPr>
        <w:t>cover</w:t>
      </w:r>
      <w:r w:rsidR="004866D0">
        <w:t>;</w:t>
      </w:r>
      <w:proofErr w:type="gramEnd"/>
    </w:p>
    <w:p w14:paraId="39C4C153" w14:textId="1020B200" w:rsidR="00C85ABD" w:rsidRDefault="00961E4D" w:rsidP="005A1EA1">
      <w:pPr>
        <w:rPr>
          <w:sz w:val="20"/>
        </w:rPr>
      </w:pPr>
      <w:r>
        <w:rPr>
          <w:noProof/>
        </w:rPr>
        <w:drawing>
          <wp:inline distT="0" distB="0" distL="0" distR="0" wp14:anchorId="7B7FD0F3" wp14:editId="1EE652E0">
            <wp:extent cx="3193576" cy="1927339"/>
            <wp:effectExtent l="0" t="0" r="6985" b="0"/>
            <wp:docPr id="44"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7.jpeg"/>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00044" cy="1931242"/>
                    </a:xfrm>
                    <a:prstGeom prst="rect">
                      <a:avLst/>
                    </a:prstGeom>
                  </pic:spPr>
                </pic:pic>
              </a:graphicData>
            </a:graphic>
          </wp:inline>
        </w:drawing>
      </w:r>
      <w:r w:rsidR="005A1EA1">
        <w:rPr>
          <w:noProof/>
        </w:rPr>
        <w:drawing>
          <wp:inline distT="0" distB="0" distL="0" distR="0" wp14:anchorId="51595455" wp14:editId="20D823E9">
            <wp:extent cx="1890048" cy="3219939"/>
            <wp:effectExtent l="1905" t="0" r="0" b="0"/>
            <wp:docPr id="33" name="图片 33" descr="C:\Users\鹏\AppData\Local\Temp\WeChat Files\533435542157727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鹏\AppData\Local\Temp\WeChat Files\533435542157727025.jpg"/>
                    <pic:cNvPicPr>
                      <a:picLocks noChangeAspect="1" noChangeArrowheads="1"/>
                    </pic:cNvPicPr>
                  </pic:nvPicPr>
                  <pic:blipFill>
                    <a:blip r:embed="rId92" cstate="print">
                      <a:extLst>
                        <a:ext uri="{28A0092B-C50C-407E-A947-70E740481C1C}">
                          <a14:useLocalDpi xmlns:a14="http://schemas.microsoft.com/office/drawing/2010/main" val="0"/>
                        </a:ext>
                      </a:extLst>
                    </a:blip>
                    <a:srcRect l="15845" t="15130" r="6465" b="6267"/>
                    <a:stretch>
                      <a:fillRect/>
                    </a:stretch>
                  </pic:blipFill>
                  <pic:spPr>
                    <a:xfrm rot="16200000">
                      <a:off x="0" y="0"/>
                      <a:ext cx="1899069" cy="3235308"/>
                    </a:xfrm>
                    <a:prstGeom prst="rect">
                      <a:avLst/>
                    </a:prstGeom>
                    <a:noFill/>
                    <a:ln>
                      <a:noFill/>
                    </a:ln>
                  </pic:spPr>
                </pic:pic>
              </a:graphicData>
            </a:graphic>
          </wp:inline>
        </w:drawing>
      </w:r>
    </w:p>
    <w:p w14:paraId="14DEF386" w14:textId="77777777" w:rsidR="005A1EA1" w:rsidRPr="004866D0" w:rsidRDefault="005A1EA1" w:rsidP="005A1EA1"/>
    <w:p w14:paraId="77E72981" w14:textId="3B3821DE" w:rsidR="00C85ABD" w:rsidRPr="004866D0" w:rsidRDefault="004866D0" w:rsidP="005A1EA1">
      <w:pPr>
        <w:rPr>
          <w:w w:val="90"/>
        </w:rPr>
      </w:pPr>
      <w:r w:rsidRPr="004866D0">
        <w:rPr>
          <w:w w:val="90"/>
        </w:rPr>
        <w:t>4.</w:t>
      </w:r>
      <w:r w:rsidR="00961E4D" w:rsidRPr="004866D0">
        <w:rPr>
          <w:w w:val="90"/>
        </w:rPr>
        <w:t>Cleaning the internal residual powder</w:t>
      </w:r>
      <w:r w:rsidRPr="004866D0">
        <w:rPr>
          <w:w w:val="9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0000"/>
        <w:tblLook w:val="04A0" w:firstRow="1" w:lastRow="0" w:firstColumn="1" w:lastColumn="0" w:noHBand="0" w:noVBand="1"/>
      </w:tblPr>
      <w:tblGrid>
        <w:gridCol w:w="10008"/>
      </w:tblGrid>
      <w:tr w:rsidR="005A1EA1" w14:paraId="3CEDC035" w14:textId="77777777" w:rsidTr="00F2417B">
        <w:trPr>
          <w:trHeight w:val="302"/>
        </w:trPr>
        <w:tc>
          <w:tcPr>
            <w:tcW w:w="10008" w:type="dxa"/>
            <w:tcBorders>
              <w:bottom w:val="single" w:sz="4" w:space="0" w:color="auto"/>
            </w:tcBorders>
            <w:shd w:val="clear" w:color="auto" w:fill="FF9900"/>
          </w:tcPr>
          <w:p w14:paraId="40C0BBB4" w14:textId="6ABF60C1" w:rsidR="005A1EA1" w:rsidRPr="005A1EA1" w:rsidRDefault="005A1EA1" w:rsidP="005A1EA1">
            <w:pPr>
              <w:rPr>
                <w:rFonts w:ascii="Calibri"/>
                <w:b/>
              </w:rPr>
            </w:pPr>
            <w:r>
              <w:t>Attention</w:t>
            </w:r>
            <w:r>
              <w:rPr>
                <w:rFonts w:ascii="Calibri"/>
                <w:b/>
              </w:rPr>
              <w:t>:</w:t>
            </w:r>
          </w:p>
        </w:tc>
      </w:tr>
      <w:tr w:rsidR="005A1EA1" w14:paraId="417EE6E7" w14:textId="77777777" w:rsidTr="00F2417B">
        <w:tblPrEx>
          <w:shd w:val="clear" w:color="auto" w:fill="auto"/>
        </w:tblPrEx>
        <w:trPr>
          <w:trHeight w:val="411"/>
        </w:trPr>
        <w:tc>
          <w:tcPr>
            <w:tcW w:w="10008" w:type="dxa"/>
            <w:shd w:val="clear" w:color="auto" w:fill="FFCC99"/>
          </w:tcPr>
          <w:p w14:paraId="4824A947" w14:textId="3F7B96C0" w:rsidR="005A1EA1" w:rsidRPr="004866D0" w:rsidRDefault="005A1EA1" w:rsidP="005A1EA1">
            <w:r>
              <w:rPr>
                <w:w w:val="95"/>
              </w:rPr>
              <w:t>An agitator will not leak only when it is installed correctly.</w:t>
            </w:r>
            <w:r>
              <w:rPr>
                <w:spacing w:val="1"/>
                <w:w w:val="95"/>
              </w:rPr>
              <w:t xml:space="preserve"> </w:t>
            </w:r>
            <w:r>
              <w:t>The</w:t>
            </w:r>
            <w:r>
              <w:rPr>
                <w:spacing w:val="-16"/>
              </w:rPr>
              <w:t xml:space="preserve"> </w:t>
            </w:r>
            <w:r>
              <w:t>cleaning</w:t>
            </w:r>
            <w:r>
              <w:rPr>
                <w:spacing w:val="-16"/>
              </w:rPr>
              <w:t xml:space="preserve"> </w:t>
            </w:r>
            <w:r>
              <w:t>of</w:t>
            </w:r>
            <w:r>
              <w:rPr>
                <w:spacing w:val="-13"/>
              </w:rPr>
              <w:t xml:space="preserve"> </w:t>
            </w:r>
            <w:r>
              <w:t>the</w:t>
            </w:r>
            <w:r>
              <w:rPr>
                <w:spacing w:val="-16"/>
              </w:rPr>
              <w:t xml:space="preserve"> </w:t>
            </w:r>
            <w:r>
              <w:t>mixer</w:t>
            </w:r>
            <w:r>
              <w:rPr>
                <w:spacing w:val="-15"/>
              </w:rPr>
              <w:t xml:space="preserve"> </w:t>
            </w:r>
            <w:r>
              <w:t>needs</w:t>
            </w:r>
            <w:r>
              <w:rPr>
                <w:spacing w:val="-16"/>
              </w:rPr>
              <w:t xml:space="preserve"> </w:t>
            </w:r>
            <w:r>
              <w:t>to</w:t>
            </w:r>
            <w:r>
              <w:rPr>
                <w:spacing w:val="-16"/>
              </w:rPr>
              <w:t xml:space="preserve"> </w:t>
            </w:r>
            <w:r>
              <w:t>be</w:t>
            </w:r>
            <w:r>
              <w:rPr>
                <w:spacing w:val="-13"/>
              </w:rPr>
              <w:t xml:space="preserve"> </w:t>
            </w:r>
            <w:r>
              <w:t>carried</w:t>
            </w:r>
            <w:r>
              <w:rPr>
                <w:spacing w:val="-16"/>
              </w:rPr>
              <w:t xml:space="preserve"> </w:t>
            </w:r>
            <w:r>
              <w:t>out</w:t>
            </w:r>
            <w:r>
              <w:rPr>
                <w:spacing w:val="-16"/>
              </w:rPr>
              <w:t xml:space="preserve"> </w:t>
            </w:r>
            <w:r>
              <w:t>according</w:t>
            </w:r>
            <w:r>
              <w:rPr>
                <w:spacing w:val="-14"/>
              </w:rPr>
              <w:t xml:space="preserve"> </w:t>
            </w:r>
            <w:r>
              <w:t>to</w:t>
            </w:r>
            <w:r>
              <w:rPr>
                <w:spacing w:val="1"/>
              </w:rPr>
              <w:t xml:space="preserve"> </w:t>
            </w:r>
            <w:r>
              <w:t>the</w:t>
            </w:r>
            <w:r>
              <w:rPr>
                <w:spacing w:val="-11"/>
              </w:rPr>
              <w:t xml:space="preserve"> </w:t>
            </w:r>
            <w:r>
              <w:t>actual</w:t>
            </w:r>
            <w:r>
              <w:rPr>
                <w:spacing w:val="-11"/>
              </w:rPr>
              <w:t xml:space="preserve"> </w:t>
            </w:r>
            <w:r>
              <w:t>situation,</w:t>
            </w:r>
            <w:r>
              <w:rPr>
                <w:spacing w:val="-10"/>
              </w:rPr>
              <w:t xml:space="preserve"> </w:t>
            </w:r>
            <w:r>
              <w:t>once</w:t>
            </w:r>
            <w:r>
              <w:rPr>
                <w:spacing w:val="-9"/>
              </w:rPr>
              <w:t xml:space="preserve"> </w:t>
            </w:r>
            <w:r>
              <w:t>a</w:t>
            </w:r>
            <w:r>
              <w:rPr>
                <w:spacing w:val="-10"/>
              </w:rPr>
              <w:t xml:space="preserve"> </w:t>
            </w:r>
            <w:r>
              <w:t>week</w:t>
            </w:r>
            <w:r>
              <w:rPr>
                <w:spacing w:val="-9"/>
              </w:rPr>
              <w:t xml:space="preserve"> </w:t>
            </w:r>
            <w:r>
              <w:t>or</w:t>
            </w:r>
            <w:r>
              <w:rPr>
                <w:spacing w:val="-8"/>
              </w:rPr>
              <w:t xml:space="preserve"> </w:t>
            </w:r>
            <w:r>
              <w:rPr>
                <w:rFonts w:ascii="Arial MT"/>
              </w:rPr>
              <w:t>200</w:t>
            </w:r>
            <w:r>
              <w:rPr>
                <w:rFonts w:ascii="Arial MT"/>
                <w:spacing w:val="-5"/>
              </w:rPr>
              <w:t xml:space="preserve"> </w:t>
            </w:r>
            <w:r>
              <w:t>cups</w:t>
            </w:r>
            <w:r>
              <w:rPr>
                <w:spacing w:val="-8"/>
              </w:rPr>
              <w:t xml:space="preserve"> </w:t>
            </w:r>
            <w:r>
              <w:t>need</w:t>
            </w:r>
            <w:r>
              <w:rPr>
                <w:spacing w:val="-12"/>
              </w:rPr>
              <w:t xml:space="preserve"> </w:t>
            </w:r>
            <w:r>
              <w:t>to</w:t>
            </w:r>
            <w:r>
              <w:rPr>
                <w:spacing w:val="-11"/>
              </w:rPr>
              <w:t xml:space="preserve"> </w:t>
            </w:r>
            <w:r>
              <w:t>be cleaned</w:t>
            </w:r>
            <w:r>
              <w:rPr>
                <w:spacing w:val="-17"/>
              </w:rPr>
              <w:t xml:space="preserve"> </w:t>
            </w:r>
            <w:r>
              <w:t>when</w:t>
            </w:r>
            <w:r>
              <w:rPr>
                <w:spacing w:val="-18"/>
              </w:rPr>
              <w:t xml:space="preserve"> </w:t>
            </w:r>
            <w:r>
              <w:t>there</w:t>
            </w:r>
            <w:r>
              <w:rPr>
                <w:spacing w:val="-17"/>
              </w:rPr>
              <w:t xml:space="preserve"> </w:t>
            </w:r>
            <w:r>
              <w:t>is</w:t>
            </w:r>
            <w:r>
              <w:rPr>
                <w:spacing w:val="-17"/>
              </w:rPr>
              <w:t xml:space="preserve"> </w:t>
            </w:r>
            <w:r>
              <w:t>a</w:t>
            </w:r>
            <w:r>
              <w:rPr>
                <w:spacing w:val="-19"/>
              </w:rPr>
              <w:t xml:space="preserve"> </w:t>
            </w:r>
            <w:r>
              <w:t>residue</w:t>
            </w:r>
            <w:r>
              <w:rPr>
                <w:spacing w:val="-18"/>
              </w:rPr>
              <w:t xml:space="preserve"> </w:t>
            </w:r>
            <w:r>
              <w:t>of</w:t>
            </w:r>
            <w:r>
              <w:rPr>
                <w:spacing w:val="-19"/>
              </w:rPr>
              <w:t xml:space="preserve"> </w:t>
            </w:r>
            <w:r>
              <w:t>powder</w:t>
            </w:r>
            <w:r>
              <w:rPr>
                <w:spacing w:val="-18"/>
              </w:rPr>
              <w:t xml:space="preserve"> </w:t>
            </w:r>
            <w:r>
              <w:t>accumulation</w:t>
            </w:r>
            <w:r>
              <w:rPr>
                <w:spacing w:val="-18"/>
              </w:rPr>
              <w:t xml:space="preserve"> </w:t>
            </w:r>
            <w:r>
              <w:t>inside</w:t>
            </w:r>
            <w:r>
              <w:rPr>
                <w:spacing w:val="-102"/>
              </w:rPr>
              <w:t xml:space="preserve"> </w:t>
            </w:r>
            <w:r>
              <w:t>the</w:t>
            </w:r>
            <w:r>
              <w:rPr>
                <w:spacing w:val="-6"/>
              </w:rPr>
              <w:t xml:space="preserve"> </w:t>
            </w:r>
            <w:r>
              <w:t>mixer,</w:t>
            </w:r>
            <w:r>
              <w:rPr>
                <w:spacing w:val="-6"/>
              </w:rPr>
              <w:t xml:space="preserve"> </w:t>
            </w:r>
            <w:r>
              <w:t>please</w:t>
            </w:r>
            <w:r>
              <w:rPr>
                <w:spacing w:val="-6"/>
              </w:rPr>
              <w:t xml:space="preserve"> </w:t>
            </w:r>
            <w:r>
              <w:t>clean</w:t>
            </w:r>
            <w:r>
              <w:rPr>
                <w:spacing w:val="-6"/>
              </w:rPr>
              <w:t xml:space="preserve"> </w:t>
            </w:r>
            <w:r>
              <w:t>up</w:t>
            </w:r>
            <w:r>
              <w:rPr>
                <w:spacing w:val="-4"/>
              </w:rPr>
              <w:t xml:space="preserve"> </w:t>
            </w:r>
            <w:r>
              <w:t>in</w:t>
            </w:r>
            <w:r>
              <w:rPr>
                <w:spacing w:val="-4"/>
              </w:rPr>
              <w:t xml:space="preserve"> </w:t>
            </w:r>
            <w:r>
              <w:t xml:space="preserve">time. </w:t>
            </w:r>
          </w:p>
        </w:tc>
      </w:tr>
    </w:tbl>
    <w:p w14:paraId="6F82B033" w14:textId="77777777" w:rsidR="005A1EA1" w:rsidRDefault="005A1EA1" w:rsidP="005A1EA1">
      <w:pPr>
        <w:rPr>
          <w:w w:val="95"/>
          <w:lang w:eastAsia="zh-CN"/>
        </w:rPr>
      </w:pPr>
      <w:bookmarkStart w:id="352" w:name="_Toc6661"/>
      <w:bookmarkStart w:id="353" w:name="_Toc18483"/>
      <w:bookmarkStart w:id="354" w:name="_Toc1311"/>
    </w:p>
    <w:p w14:paraId="3C69A089" w14:textId="2E020DFF" w:rsidR="00C85ABD" w:rsidRPr="004866D0" w:rsidRDefault="00961E4D" w:rsidP="004866D0">
      <w:pPr>
        <w:pStyle w:val="3"/>
        <w:spacing w:before="240" w:after="240"/>
      </w:pPr>
      <w:bookmarkStart w:id="355" w:name="_Toc154667446"/>
      <w:r w:rsidRPr="005A1EA1">
        <w:rPr>
          <w:rFonts w:hint="eastAsia"/>
        </w:rPr>
        <w:t>9.6.4</w:t>
      </w:r>
      <w:r w:rsidR="00766F2A" w:rsidRPr="005A1EA1">
        <w:t xml:space="preserve"> </w:t>
      </w:r>
      <w:r w:rsidRPr="005A1EA1">
        <w:t>Clean drink spout and holder</w:t>
      </w:r>
      <w:bookmarkEnd w:id="352"/>
      <w:bookmarkEnd w:id="353"/>
      <w:bookmarkEnd w:id="354"/>
      <w:bookmarkEnd w:id="355"/>
    </w:p>
    <w:p w14:paraId="3B4086B4" w14:textId="66712322" w:rsidR="00C85ABD" w:rsidRDefault="005A1EA1">
      <w:pPr>
        <w:pStyle w:val="a4"/>
        <w:rPr>
          <w:rFonts w:ascii="Times New Roman" w:hAnsi="Times New Roman" w:cs="Times New Roman"/>
          <w:sz w:val="20"/>
        </w:rPr>
      </w:pPr>
      <w:r>
        <w:rPr>
          <w:noProof/>
          <w:sz w:val="32"/>
        </w:rPr>
        <mc:AlternateContent>
          <mc:Choice Requires="wps">
            <w:drawing>
              <wp:anchor distT="0" distB="0" distL="114300" distR="114300" simplePos="0" relativeHeight="251687936" behindDoc="0" locked="0" layoutInCell="1" allowOverlap="1" wp14:anchorId="751F4B23" wp14:editId="695C5A9A">
                <wp:simplePos x="0" y="0"/>
                <wp:positionH relativeFrom="column">
                  <wp:posOffset>2323721</wp:posOffset>
                </wp:positionH>
                <wp:positionV relativeFrom="paragraph">
                  <wp:posOffset>20387</wp:posOffset>
                </wp:positionV>
                <wp:extent cx="1760220" cy="478790"/>
                <wp:effectExtent l="1101090" t="12700" r="21590" b="41910"/>
                <wp:wrapNone/>
                <wp:docPr id="19" name="矩形标注 19"/>
                <wp:cNvGraphicFramePr/>
                <a:graphic xmlns:a="http://schemas.openxmlformats.org/drawingml/2006/main">
                  <a:graphicData uri="http://schemas.microsoft.com/office/word/2010/wordprocessingShape">
                    <wps:wsp>
                      <wps:cNvSpPr/>
                      <wps:spPr>
                        <a:xfrm>
                          <a:off x="0" y="0"/>
                          <a:ext cx="1760220" cy="478790"/>
                        </a:xfrm>
                        <a:prstGeom prst="wedgeRectCallout">
                          <a:avLst>
                            <a:gd name="adj1" fmla="val -111832"/>
                            <a:gd name="adj2" fmla="val 55305"/>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99BD1EC" w14:textId="77777777" w:rsidR="00C85ABD" w:rsidRPr="005A1EA1" w:rsidRDefault="00961E4D">
                            <w:pPr>
                              <w:jc w:val="center"/>
                              <w:rPr>
                                <w:bCs/>
                                <w:outline/>
                                <w:color w:val="4F81BD" w:themeColor="accent1"/>
                                <w14:textOutline w14:w="9525" w14:cap="flat" w14:cmpd="sng" w14:algn="ctr">
                                  <w14:solidFill>
                                    <w14:schemeClr w14:val="accent1"/>
                                  </w14:solidFill>
                                  <w14:prstDash w14:val="solid"/>
                                  <w14:round/>
                                </w14:textOutline>
                                <w14:textFill>
                                  <w14:noFill/>
                                </w14:textFill>
                              </w:rPr>
                            </w:pPr>
                            <w:r w:rsidRPr="005A1EA1">
                              <w:rPr>
                                <w:bCs/>
                                <w:outline/>
                                <w:color w:val="4F81BD" w:themeColor="accent1"/>
                                <w14:textOutline w14:w="9525" w14:cap="flat" w14:cmpd="sng" w14:algn="ctr">
                                  <w14:solidFill>
                                    <w14:schemeClr w14:val="accent1"/>
                                  </w14:solidFill>
                                  <w14:prstDash w14:val="solid"/>
                                  <w14:round/>
                                </w14:textOutline>
                                <w14:textFill>
                                  <w14:noFill/>
                                </w14:textFill>
                              </w:rPr>
                              <w:t>1.</w:t>
                            </w:r>
                            <w:r w:rsidRPr="005A1EA1">
                              <w:rPr>
                                <w:bCs/>
                                <w:outline/>
                                <w:color w:val="4F81BD" w:themeColor="accent1"/>
                                <w:spacing w:val="1"/>
                                <w14:textOutline w14:w="9525" w14:cap="flat" w14:cmpd="sng" w14:algn="ctr">
                                  <w14:solidFill>
                                    <w14:schemeClr w14:val="accent1"/>
                                  </w14:solidFill>
                                  <w14:prstDash w14:val="solid"/>
                                  <w14:round/>
                                </w14:textOutline>
                                <w14:textFill>
                                  <w14:noFill/>
                                </w14:textFill>
                              </w:rPr>
                              <w:t xml:space="preserve"> </w:t>
                            </w:r>
                            <w:r w:rsidRPr="005A1EA1">
                              <w:rPr>
                                <w:bCs/>
                                <w:outline/>
                                <w:color w:val="4F81BD" w:themeColor="accent1"/>
                                <w14:textOutline w14:w="9525" w14:cap="flat" w14:cmpd="sng" w14:algn="ctr">
                                  <w14:solidFill>
                                    <w14:schemeClr w14:val="accent1"/>
                                  </w14:solidFill>
                                  <w14:prstDash w14:val="solid"/>
                                  <w14:round/>
                                </w14:textOutline>
                                <w14:textFill>
                                  <w14:noFill/>
                                </w14:textFill>
                              </w:rPr>
                              <w:t>Turn the black</w:t>
                            </w:r>
                            <w:r w:rsidRPr="005A1EA1">
                              <w:rPr>
                                <w:bCs/>
                                <w:outline/>
                                <w:color w:val="4F81BD" w:themeColor="accent1"/>
                                <w:spacing w:val="-102"/>
                                <w14:textOutline w14:w="9525" w14:cap="flat" w14:cmpd="sng" w14:algn="ctr">
                                  <w14:solidFill>
                                    <w14:schemeClr w14:val="accent1"/>
                                  </w14:solidFill>
                                  <w14:prstDash w14:val="solid"/>
                                  <w14:round/>
                                </w14:textOutline>
                                <w14:textFill>
                                  <w14:noFill/>
                                </w14:textFill>
                              </w:rPr>
                              <w:t xml:space="preserve"> </w:t>
                            </w:r>
                            <w:r w:rsidRPr="005A1EA1">
                              <w:rPr>
                                <w:bCs/>
                                <w:outline/>
                                <w:color w:val="4F81BD" w:themeColor="accent1"/>
                                <w14:textOutline w14:w="9525" w14:cap="flat" w14:cmpd="sng" w14:algn="ctr">
                                  <w14:solidFill>
                                    <w14:schemeClr w14:val="accent1"/>
                                  </w14:solidFill>
                                  <w14:prstDash w14:val="solid"/>
                                  <w14:round/>
                                </w14:textOutline>
                                <w14:textFill>
                                  <w14:noFill/>
                                </w14:textFill>
                              </w:rPr>
                              <w:t>fixation</w:t>
                            </w:r>
                            <w:r w:rsidRPr="005A1EA1">
                              <w:rPr>
                                <w:bCs/>
                                <w:outline/>
                                <w:color w:val="4F81BD" w:themeColor="accent1"/>
                                <w:spacing w:val="-6"/>
                                <w14:textOutline w14:w="9525" w14:cap="flat" w14:cmpd="sng" w14:algn="ctr">
                                  <w14:solidFill>
                                    <w14:schemeClr w14:val="accent1"/>
                                  </w14:solidFill>
                                  <w14:prstDash w14:val="solid"/>
                                  <w14:round/>
                                </w14:textOutline>
                                <w14:textFill>
                                  <w14:noFill/>
                                </w14:textFill>
                              </w:rPr>
                              <w:t xml:space="preserve"> </w:t>
                            </w:r>
                            <w:r w:rsidRPr="005A1EA1">
                              <w:rPr>
                                <w:bCs/>
                                <w:outline/>
                                <w:color w:val="4F81BD" w:themeColor="accent1"/>
                                <w14:textOutline w14:w="9525" w14:cap="flat" w14:cmpd="sng" w14:algn="ctr">
                                  <w14:solidFill>
                                    <w14:schemeClr w14:val="accent1"/>
                                  </w14:solidFill>
                                  <w14:prstDash w14:val="solid"/>
                                  <w14:round/>
                                </w14:textOutline>
                                <w14:textFill>
                                  <w14:noFill/>
                                </w14:textFill>
                              </w:rPr>
                              <w:t>knob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51F4B23" id="矩形标注 19" o:spid="_x0000_s1100" type="#_x0000_t61" style="position:absolute;margin-left:182.95pt;margin-top:1.6pt;width:138.6pt;height:37.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" adj="-13356,22746" filled="f" strokecolor="#243f60 [1604]" strokeweight="2pt">
                <v:textbox>
                  <w:txbxContent>
                    <w:p w14:paraId="699BD1EC" w14:textId="77777777" w:rsidR="00C85ABD" w:rsidRPr="005A1EA1" w:rsidRDefault="00961E4D">
                      <w:pPr>
                        <w:jc w:val="center"/>
                        <w:rPr>
                          <w:bCs/>
                          <w:outline/>
                          <w:color w:val="4F81BD" w:themeColor="accent1"/>
                          <w14:textOutline w14:w="9525" w14:cap="flat" w14:cmpd="sng" w14:algn="ctr">
                            <w14:solidFill>
                              <w14:schemeClr w14:val="accent1"/>
                            </w14:solidFill>
                            <w14:prstDash w14:val="solid"/>
                            <w14:round/>
                          </w14:textOutline>
                          <w14:textFill>
                            <w14:noFill/>
                          </w14:textFill>
                        </w:rPr>
                      </w:pPr>
                      <w:r w:rsidRPr="005A1EA1">
                        <w:rPr>
                          <w:bCs/>
                          <w:outline/>
                          <w:color w:val="4F81BD" w:themeColor="accent1"/>
                          <w14:textOutline w14:w="9525" w14:cap="flat" w14:cmpd="sng" w14:algn="ctr">
                            <w14:solidFill>
                              <w14:schemeClr w14:val="accent1"/>
                            </w14:solidFill>
                            <w14:prstDash w14:val="solid"/>
                            <w14:round/>
                          </w14:textOutline>
                          <w14:textFill>
                            <w14:noFill/>
                          </w14:textFill>
                        </w:rPr>
                        <w:t>1.</w:t>
                      </w:r>
                      <w:r w:rsidRPr="005A1EA1">
                        <w:rPr>
                          <w:bCs/>
                          <w:outline/>
                          <w:color w:val="4F81BD" w:themeColor="accent1"/>
                          <w:spacing w:val="1"/>
                          <w14:textOutline w14:w="9525" w14:cap="flat" w14:cmpd="sng" w14:algn="ctr">
                            <w14:solidFill>
                              <w14:schemeClr w14:val="accent1"/>
                            </w14:solidFill>
                            <w14:prstDash w14:val="solid"/>
                            <w14:round/>
                          </w14:textOutline>
                          <w14:textFill>
                            <w14:noFill/>
                          </w14:textFill>
                        </w:rPr>
                        <w:t xml:space="preserve"> </w:t>
                      </w:r>
                      <w:r w:rsidRPr="005A1EA1">
                        <w:rPr>
                          <w:bCs/>
                          <w:outline/>
                          <w:color w:val="4F81BD" w:themeColor="accent1"/>
                          <w14:textOutline w14:w="9525" w14:cap="flat" w14:cmpd="sng" w14:algn="ctr">
                            <w14:solidFill>
                              <w14:schemeClr w14:val="accent1"/>
                            </w14:solidFill>
                            <w14:prstDash w14:val="solid"/>
                            <w14:round/>
                          </w14:textOutline>
                          <w14:textFill>
                            <w14:noFill/>
                          </w14:textFill>
                        </w:rPr>
                        <w:t>Turn the black</w:t>
                      </w:r>
                      <w:r w:rsidRPr="005A1EA1">
                        <w:rPr>
                          <w:bCs/>
                          <w:outline/>
                          <w:color w:val="4F81BD" w:themeColor="accent1"/>
                          <w:spacing w:val="-102"/>
                          <w14:textOutline w14:w="9525" w14:cap="flat" w14:cmpd="sng" w14:algn="ctr">
                            <w14:solidFill>
                              <w14:schemeClr w14:val="accent1"/>
                            </w14:solidFill>
                            <w14:prstDash w14:val="solid"/>
                            <w14:round/>
                          </w14:textOutline>
                          <w14:textFill>
                            <w14:noFill/>
                          </w14:textFill>
                        </w:rPr>
                        <w:t xml:space="preserve"> </w:t>
                      </w:r>
                      <w:r w:rsidRPr="005A1EA1">
                        <w:rPr>
                          <w:bCs/>
                          <w:outline/>
                          <w:color w:val="4F81BD" w:themeColor="accent1"/>
                          <w14:textOutline w14:w="9525" w14:cap="flat" w14:cmpd="sng" w14:algn="ctr">
                            <w14:solidFill>
                              <w14:schemeClr w14:val="accent1"/>
                            </w14:solidFill>
                            <w14:prstDash w14:val="solid"/>
                            <w14:round/>
                          </w14:textOutline>
                          <w14:textFill>
                            <w14:noFill/>
                          </w14:textFill>
                        </w:rPr>
                        <w:t>fixation</w:t>
                      </w:r>
                      <w:r w:rsidRPr="005A1EA1">
                        <w:rPr>
                          <w:bCs/>
                          <w:outline/>
                          <w:color w:val="4F81BD" w:themeColor="accent1"/>
                          <w:spacing w:val="-6"/>
                          <w14:textOutline w14:w="9525" w14:cap="flat" w14:cmpd="sng" w14:algn="ctr">
                            <w14:solidFill>
                              <w14:schemeClr w14:val="accent1"/>
                            </w14:solidFill>
                            <w14:prstDash w14:val="solid"/>
                            <w14:round/>
                          </w14:textOutline>
                          <w14:textFill>
                            <w14:noFill/>
                          </w14:textFill>
                        </w:rPr>
                        <w:t xml:space="preserve"> </w:t>
                      </w:r>
                      <w:r w:rsidRPr="005A1EA1">
                        <w:rPr>
                          <w:bCs/>
                          <w:outline/>
                          <w:color w:val="4F81BD" w:themeColor="accent1"/>
                          <w14:textOutline w14:w="9525" w14:cap="flat" w14:cmpd="sng" w14:algn="ctr">
                            <w14:solidFill>
                              <w14:schemeClr w14:val="accent1"/>
                            </w14:solidFill>
                            <w14:prstDash w14:val="solid"/>
                            <w14:round/>
                          </w14:textOutline>
                          <w14:textFill>
                            <w14:noFill/>
                          </w14:textFill>
                        </w:rPr>
                        <w:t>knob</w:t>
                      </w:r>
                    </w:p>
                  </w:txbxContent>
                </v:textbox>
              </v:shape>
            </w:pict>
          </mc:Fallback>
        </mc:AlternateContent>
      </w:r>
      <w:r w:rsidR="00961E4D">
        <w:rPr>
          <w:b/>
          <w:noProof/>
          <w:sz w:val="28"/>
        </w:rPr>
        <w:drawing>
          <wp:inline distT="0" distB="0" distL="0" distR="0" wp14:anchorId="28045401" wp14:editId="491769E7">
            <wp:extent cx="2298700" cy="3377565"/>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93" cstate="print">
                      <a:extLst>
                        <a:ext uri="{28A0092B-C50C-407E-A947-70E740481C1C}">
                          <a14:useLocalDpi xmlns:a14="http://schemas.microsoft.com/office/drawing/2010/main" val="0"/>
                        </a:ext>
                      </a:extLst>
                    </a:blip>
                    <a:srcRect t="8646" b="8646"/>
                    <a:stretch>
                      <a:fillRect/>
                    </a:stretch>
                  </pic:blipFill>
                  <pic:spPr>
                    <a:xfrm>
                      <a:off x="0" y="0"/>
                      <a:ext cx="2298700" cy="3377565"/>
                    </a:xfrm>
                    <a:prstGeom prst="rect">
                      <a:avLst/>
                    </a:prstGeom>
                    <a:noFill/>
                    <a:ln>
                      <a:noFill/>
                    </a:ln>
                  </pic:spPr>
                </pic:pic>
              </a:graphicData>
            </a:graphic>
          </wp:inline>
        </w:drawing>
      </w:r>
    </w:p>
    <w:p w14:paraId="678AF16F" w14:textId="2944B3BE" w:rsidR="00C85ABD" w:rsidRDefault="00C85ABD">
      <w:pPr>
        <w:pStyle w:val="a4"/>
        <w:rPr>
          <w:rFonts w:ascii="Times New Roman" w:hAnsi="Times New Roman" w:cs="Times New Roman"/>
          <w:sz w:val="20"/>
        </w:rPr>
      </w:pPr>
    </w:p>
    <w:p w14:paraId="426B0CE4" w14:textId="77777777" w:rsidR="005A1EA1" w:rsidRDefault="005A1EA1">
      <w:pPr>
        <w:pStyle w:val="a4"/>
        <w:rPr>
          <w:rFonts w:ascii="Times New Roman" w:hAnsi="Times New Roman" w:cs="Times New Roman"/>
          <w:sz w:val="20"/>
        </w:rPr>
      </w:pPr>
    </w:p>
    <w:p w14:paraId="177654E6" w14:textId="77777777" w:rsidR="005A1EA1" w:rsidRDefault="005A1EA1">
      <w:pPr>
        <w:pStyle w:val="a4"/>
        <w:rPr>
          <w:rFonts w:ascii="Times New Roman" w:hAnsi="Times New Roman" w:cs="Times New Roman"/>
          <w:sz w:val="20"/>
        </w:rPr>
      </w:pPr>
    </w:p>
    <w:p w14:paraId="65611496" w14:textId="77777777" w:rsidR="004866D0" w:rsidRDefault="004866D0">
      <w:pPr>
        <w:pStyle w:val="a4"/>
        <w:rPr>
          <w:rFonts w:ascii="Times New Roman" w:hAnsi="Times New Roman" w:cs="Times New Roman"/>
          <w:sz w:val="20"/>
        </w:rPr>
      </w:pPr>
    </w:p>
    <w:p w14:paraId="201D730E" w14:textId="76416913" w:rsidR="005A1EA1" w:rsidRPr="005A1EA1" w:rsidRDefault="005A1EA1" w:rsidP="005A1EA1">
      <w:pPr>
        <w:pStyle w:val="3"/>
        <w:spacing w:before="240" w:after="240"/>
      </w:pPr>
      <w:bookmarkStart w:id="356" w:name="9.6.5_Clean_coffee_brewer"/>
      <w:bookmarkStart w:id="357" w:name="_Toc8864"/>
      <w:bookmarkStart w:id="358" w:name="_Toc8287"/>
      <w:bookmarkStart w:id="359" w:name="_Toc22901"/>
      <w:bookmarkStart w:id="360" w:name="_Toc154667447"/>
      <w:bookmarkEnd w:id="356"/>
      <w:r>
        <w:lastRenderedPageBreak/>
        <w:t xml:space="preserve">9.6.5 </w:t>
      </w:r>
      <w:r w:rsidR="00961E4D" w:rsidRPr="005A1EA1">
        <w:t>Clean coffee brewer</w:t>
      </w:r>
      <w:bookmarkEnd w:id="357"/>
      <w:bookmarkEnd w:id="358"/>
      <w:bookmarkEnd w:id="359"/>
      <w:bookmarkEnd w:id="360"/>
      <w:r w:rsidR="00961E4D" w:rsidRPr="005A1EA1">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0000"/>
        <w:tblLook w:val="04A0" w:firstRow="1" w:lastRow="0" w:firstColumn="1" w:lastColumn="0" w:noHBand="0" w:noVBand="1"/>
      </w:tblPr>
      <w:tblGrid>
        <w:gridCol w:w="10008"/>
      </w:tblGrid>
      <w:tr w:rsidR="005A1EA1" w14:paraId="2487851C" w14:textId="77777777" w:rsidTr="00F2417B">
        <w:trPr>
          <w:trHeight w:val="302"/>
        </w:trPr>
        <w:tc>
          <w:tcPr>
            <w:tcW w:w="10008" w:type="dxa"/>
            <w:tcBorders>
              <w:bottom w:val="single" w:sz="4" w:space="0" w:color="auto"/>
            </w:tcBorders>
            <w:shd w:val="clear" w:color="auto" w:fill="FF9900"/>
          </w:tcPr>
          <w:p w14:paraId="581E7BFD" w14:textId="4668FDCE" w:rsidR="005A1EA1" w:rsidRPr="005A1EA1" w:rsidRDefault="005A1EA1" w:rsidP="005A1EA1">
            <w:pPr>
              <w:pStyle w:val="a4"/>
              <w:spacing w:before="19"/>
              <w:ind w:left="142"/>
              <w:rPr>
                <w:rFonts w:ascii="Calibri"/>
                <w:b/>
              </w:rPr>
            </w:pPr>
            <w:r>
              <w:t>Attention</w:t>
            </w:r>
            <w:r>
              <w:rPr>
                <w:rFonts w:ascii="Calibri"/>
                <w:b/>
              </w:rPr>
              <w:t>:</w:t>
            </w:r>
          </w:p>
        </w:tc>
      </w:tr>
      <w:tr w:rsidR="005A1EA1" w14:paraId="1AC13B2E" w14:textId="77777777" w:rsidTr="00F2417B">
        <w:tblPrEx>
          <w:shd w:val="clear" w:color="auto" w:fill="auto"/>
        </w:tblPrEx>
        <w:trPr>
          <w:trHeight w:val="556"/>
        </w:trPr>
        <w:tc>
          <w:tcPr>
            <w:tcW w:w="10008" w:type="dxa"/>
            <w:shd w:val="clear" w:color="auto" w:fill="FFCC99"/>
          </w:tcPr>
          <w:p w14:paraId="003B8408" w14:textId="77777777" w:rsidR="005A1EA1" w:rsidRDefault="005A1EA1" w:rsidP="004866D0">
            <w:r>
              <w:rPr>
                <w:w w:val="95"/>
              </w:rPr>
              <w:t>The</w:t>
            </w:r>
            <w:r>
              <w:rPr>
                <w:spacing w:val="-20"/>
                <w:w w:val="95"/>
              </w:rPr>
              <w:t xml:space="preserve"> </w:t>
            </w:r>
            <w:r>
              <w:rPr>
                <w:w w:val="95"/>
              </w:rPr>
              <w:t>maintenance</w:t>
            </w:r>
            <w:r>
              <w:rPr>
                <w:spacing w:val="-20"/>
                <w:w w:val="95"/>
              </w:rPr>
              <w:t xml:space="preserve"> </w:t>
            </w:r>
            <w:r>
              <w:rPr>
                <w:w w:val="95"/>
              </w:rPr>
              <w:t>and</w:t>
            </w:r>
            <w:r>
              <w:rPr>
                <w:spacing w:val="-19"/>
                <w:w w:val="95"/>
              </w:rPr>
              <w:t xml:space="preserve"> </w:t>
            </w:r>
            <w:r>
              <w:rPr>
                <w:w w:val="95"/>
              </w:rPr>
              <w:t>cleaning</w:t>
            </w:r>
            <w:r>
              <w:rPr>
                <w:spacing w:val="-20"/>
                <w:w w:val="95"/>
              </w:rPr>
              <w:t xml:space="preserve"> </w:t>
            </w:r>
            <w:r>
              <w:rPr>
                <w:w w:val="95"/>
              </w:rPr>
              <w:t>of</w:t>
            </w:r>
            <w:r>
              <w:rPr>
                <w:spacing w:val="-19"/>
                <w:w w:val="95"/>
              </w:rPr>
              <w:t xml:space="preserve"> </w:t>
            </w:r>
            <w:r>
              <w:rPr>
                <w:w w:val="95"/>
              </w:rPr>
              <w:t>coffee</w:t>
            </w:r>
            <w:r>
              <w:rPr>
                <w:spacing w:val="-20"/>
                <w:w w:val="95"/>
              </w:rPr>
              <w:t xml:space="preserve"> </w:t>
            </w:r>
            <w:r>
              <w:rPr>
                <w:w w:val="95"/>
              </w:rPr>
              <w:t>brewers</w:t>
            </w:r>
            <w:r>
              <w:rPr>
                <w:spacing w:val="-19"/>
                <w:w w:val="95"/>
              </w:rPr>
              <w:t xml:space="preserve"> </w:t>
            </w:r>
            <w:r>
              <w:rPr>
                <w:w w:val="95"/>
              </w:rPr>
              <w:t>is</w:t>
            </w:r>
            <w:r>
              <w:rPr>
                <w:spacing w:val="-19"/>
                <w:w w:val="95"/>
              </w:rPr>
              <w:t xml:space="preserve"> </w:t>
            </w:r>
            <w:r>
              <w:rPr>
                <w:w w:val="95"/>
              </w:rPr>
              <w:t>extremely</w:t>
            </w:r>
            <w:r>
              <w:rPr>
                <w:spacing w:val="-19"/>
                <w:w w:val="95"/>
              </w:rPr>
              <w:t xml:space="preserve"> </w:t>
            </w:r>
            <w:r>
              <w:rPr>
                <w:w w:val="95"/>
              </w:rPr>
              <w:t>important.</w:t>
            </w:r>
            <w:r>
              <w:t xml:space="preserve"> </w:t>
            </w:r>
          </w:p>
          <w:p w14:paraId="6A88BCD6" w14:textId="1D8CD3BF" w:rsidR="005A1EA1" w:rsidRPr="005A1EA1" w:rsidRDefault="005A1EA1" w:rsidP="004866D0">
            <w:r>
              <w:rPr>
                <w:w w:val="95"/>
              </w:rPr>
              <w:t>The</w:t>
            </w:r>
            <w:r>
              <w:rPr>
                <w:spacing w:val="-19"/>
                <w:w w:val="95"/>
              </w:rPr>
              <w:t xml:space="preserve"> </w:t>
            </w:r>
            <w:r>
              <w:rPr>
                <w:w w:val="95"/>
              </w:rPr>
              <w:t>only</w:t>
            </w:r>
            <w:r>
              <w:rPr>
                <w:spacing w:val="-19"/>
                <w:w w:val="95"/>
              </w:rPr>
              <w:t xml:space="preserve"> </w:t>
            </w:r>
            <w:r>
              <w:rPr>
                <w:w w:val="95"/>
              </w:rPr>
              <w:t>way</w:t>
            </w:r>
            <w:r>
              <w:rPr>
                <w:spacing w:val="-19"/>
                <w:w w:val="95"/>
              </w:rPr>
              <w:t xml:space="preserve"> </w:t>
            </w:r>
            <w:r>
              <w:rPr>
                <w:w w:val="95"/>
              </w:rPr>
              <w:t>to</w:t>
            </w:r>
            <w:r>
              <w:rPr>
                <w:spacing w:val="-18"/>
                <w:w w:val="95"/>
              </w:rPr>
              <w:t xml:space="preserve"> </w:t>
            </w:r>
            <w:r>
              <w:rPr>
                <w:w w:val="95"/>
              </w:rPr>
              <w:t>ensure</w:t>
            </w:r>
            <w:r>
              <w:rPr>
                <w:spacing w:val="-18"/>
                <w:w w:val="95"/>
              </w:rPr>
              <w:t xml:space="preserve"> </w:t>
            </w:r>
            <w:r>
              <w:rPr>
                <w:w w:val="95"/>
              </w:rPr>
              <w:t>the</w:t>
            </w:r>
            <w:r>
              <w:rPr>
                <w:spacing w:val="-19"/>
                <w:w w:val="95"/>
              </w:rPr>
              <w:t xml:space="preserve"> </w:t>
            </w:r>
            <w:r>
              <w:rPr>
                <w:w w:val="95"/>
              </w:rPr>
              <w:t>stable</w:t>
            </w:r>
            <w:r>
              <w:rPr>
                <w:spacing w:val="-18"/>
                <w:w w:val="95"/>
              </w:rPr>
              <w:t xml:space="preserve"> </w:t>
            </w:r>
            <w:r>
              <w:rPr>
                <w:w w:val="95"/>
              </w:rPr>
              <w:t>operation</w:t>
            </w:r>
            <w:r>
              <w:rPr>
                <w:spacing w:val="-19"/>
                <w:w w:val="95"/>
              </w:rPr>
              <w:t xml:space="preserve"> </w:t>
            </w:r>
            <w:r>
              <w:rPr>
                <w:w w:val="95"/>
              </w:rPr>
              <w:t>of</w:t>
            </w:r>
            <w:r>
              <w:rPr>
                <w:spacing w:val="-18"/>
                <w:w w:val="95"/>
              </w:rPr>
              <w:t xml:space="preserve"> </w:t>
            </w:r>
            <w:r>
              <w:rPr>
                <w:w w:val="95"/>
              </w:rPr>
              <w:t>a</w:t>
            </w:r>
            <w:r>
              <w:rPr>
                <w:spacing w:val="-19"/>
                <w:w w:val="95"/>
              </w:rPr>
              <w:t xml:space="preserve"> </w:t>
            </w:r>
            <w:r>
              <w:rPr>
                <w:w w:val="95"/>
              </w:rPr>
              <w:t>coffee</w:t>
            </w:r>
            <w:r>
              <w:rPr>
                <w:spacing w:val="-18"/>
                <w:w w:val="95"/>
              </w:rPr>
              <w:t xml:space="preserve"> </w:t>
            </w:r>
            <w:r>
              <w:rPr>
                <w:w w:val="95"/>
              </w:rPr>
              <w:t>brewer</w:t>
            </w:r>
            <w:r>
              <w:rPr>
                <w:spacing w:val="-19"/>
                <w:w w:val="95"/>
              </w:rPr>
              <w:t xml:space="preserve"> </w:t>
            </w:r>
            <w:r>
              <w:rPr>
                <w:w w:val="95"/>
              </w:rPr>
              <w:t>is</w:t>
            </w:r>
            <w:r>
              <w:rPr>
                <w:spacing w:val="-19"/>
                <w:w w:val="95"/>
              </w:rPr>
              <w:t xml:space="preserve"> </w:t>
            </w:r>
            <w:r>
              <w:rPr>
                <w:w w:val="95"/>
              </w:rPr>
              <w:t>to</w:t>
            </w:r>
            <w:r>
              <w:rPr>
                <w:spacing w:val="-18"/>
                <w:w w:val="95"/>
              </w:rPr>
              <w:t xml:space="preserve"> </w:t>
            </w:r>
            <w:r>
              <w:rPr>
                <w:w w:val="95"/>
              </w:rPr>
              <w:t>maintain</w:t>
            </w:r>
            <w:r>
              <w:rPr>
                <w:spacing w:val="-19"/>
                <w:w w:val="95"/>
              </w:rPr>
              <w:t xml:space="preserve"> </w:t>
            </w:r>
            <w:r>
              <w:rPr>
                <w:w w:val="95"/>
              </w:rPr>
              <w:t>it</w:t>
            </w:r>
            <w:r>
              <w:rPr>
                <w:spacing w:val="-19"/>
                <w:w w:val="95"/>
              </w:rPr>
              <w:t xml:space="preserve"> </w:t>
            </w:r>
            <w:r>
              <w:rPr>
                <w:w w:val="95"/>
              </w:rPr>
              <w:t>in</w:t>
            </w:r>
            <w:r>
              <w:rPr>
                <w:spacing w:val="-17"/>
                <w:w w:val="95"/>
              </w:rPr>
              <w:t xml:space="preserve"> </w:t>
            </w:r>
            <w:r>
              <w:rPr>
                <w:w w:val="95"/>
              </w:rPr>
              <w:t>accordance</w:t>
            </w:r>
            <w:r>
              <w:rPr>
                <w:spacing w:val="-18"/>
                <w:w w:val="95"/>
              </w:rPr>
              <w:t xml:space="preserve"> </w:t>
            </w:r>
            <w:r>
              <w:rPr>
                <w:w w:val="95"/>
              </w:rPr>
              <w:t xml:space="preserve">with </w:t>
            </w:r>
            <w:r>
              <w:rPr>
                <w:spacing w:val="-2"/>
                <w:w w:val="95"/>
              </w:rPr>
              <w:t>the</w:t>
            </w:r>
            <w:r>
              <w:rPr>
                <w:spacing w:val="-18"/>
                <w:w w:val="95"/>
              </w:rPr>
              <w:t xml:space="preserve"> </w:t>
            </w:r>
            <w:r>
              <w:rPr>
                <w:spacing w:val="-2"/>
                <w:w w:val="95"/>
              </w:rPr>
              <w:t>requirements.</w:t>
            </w:r>
          </w:p>
        </w:tc>
      </w:tr>
    </w:tbl>
    <w:p w14:paraId="79EA6B93" w14:textId="77777777" w:rsidR="008829BA" w:rsidRDefault="008829BA" w:rsidP="005A1EA1">
      <w:pPr>
        <w:rPr>
          <w:w w:val="95"/>
        </w:rPr>
      </w:pPr>
    </w:p>
    <w:p w14:paraId="72A88E2C" w14:textId="7B20F2CF" w:rsidR="00C85ABD" w:rsidRDefault="008829BA" w:rsidP="005A1EA1">
      <w:r>
        <w:rPr>
          <w:w w:val="95"/>
        </w:rPr>
        <w:t>1.</w:t>
      </w:r>
      <w:r w:rsidR="00961E4D">
        <w:rPr>
          <w:w w:val="95"/>
        </w:rPr>
        <w:t>Cleaning</w:t>
      </w:r>
      <w:r w:rsidR="00961E4D">
        <w:rPr>
          <w:spacing w:val="-13"/>
          <w:w w:val="95"/>
        </w:rPr>
        <w:t xml:space="preserve"> </w:t>
      </w:r>
      <w:r w:rsidR="00961E4D">
        <w:rPr>
          <w:w w:val="95"/>
        </w:rPr>
        <w:t>requires</w:t>
      </w:r>
      <w:r w:rsidR="00961E4D">
        <w:rPr>
          <w:spacing w:val="-13"/>
          <w:w w:val="95"/>
        </w:rPr>
        <w:t xml:space="preserve"> </w:t>
      </w:r>
      <w:r w:rsidR="00961E4D">
        <w:rPr>
          <w:w w:val="95"/>
        </w:rPr>
        <w:t>the</w:t>
      </w:r>
      <w:r w:rsidR="00961E4D">
        <w:rPr>
          <w:spacing w:val="-13"/>
          <w:w w:val="95"/>
        </w:rPr>
        <w:t xml:space="preserve"> </w:t>
      </w:r>
      <w:r w:rsidR="00961E4D">
        <w:rPr>
          <w:w w:val="95"/>
        </w:rPr>
        <w:t>coffee</w:t>
      </w:r>
      <w:r w:rsidR="00961E4D">
        <w:rPr>
          <w:spacing w:val="-12"/>
          <w:w w:val="95"/>
        </w:rPr>
        <w:t xml:space="preserve"> </w:t>
      </w:r>
      <w:r w:rsidR="00961E4D">
        <w:rPr>
          <w:w w:val="95"/>
        </w:rPr>
        <w:t>brewer</w:t>
      </w:r>
      <w:r w:rsidR="00961E4D">
        <w:rPr>
          <w:spacing w:val="-14"/>
          <w:w w:val="95"/>
        </w:rPr>
        <w:t xml:space="preserve"> </w:t>
      </w:r>
      <w:r w:rsidR="00961E4D">
        <w:rPr>
          <w:w w:val="95"/>
        </w:rPr>
        <w:t>to</w:t>
      </w:r>
      <w:r w:rsidR="00961E4D">
        <w:rPr>
          <w:spacing w:val="-13"/>
          <w:w w:val="95"/>
        </w:rPr>
        <w:t xml:space="preserve"> </w:t>
      </w:r>
      <w:r w:rsidR="00961E4D">
        <w:rPr>
          <w:w w:val="95"/>
        </w:rPr>
        <w:t>be</w:t>
      </w:r>
      <w:r w:rsidR="00961E4D">
        <w:rPr>
          <w:spacing w:val="-12"/>
          <w:w w:val="95"/>
        </w:rPr>
        <w:t xml:space="preserve"> </w:t>
      </w:r>
      <w:proofErr w:type="gramStart"/>
      <w:r w:rsidR="00961E4D">
        <w:rPr>
          <w:w w:val="95"/>
        </w:rPr>
        <w:t>disassembled</w:t>
      </w:r>
      <w:r>
        <w:t>;</w:t>
      </w:r>
      <w:proofErr w:type="gramEnd"/>
    </w:p>
    <w:p w14:paraId="4E795F46" w14:textId="61E4E3F1" w:rsidR="00C85ABD" w:rsidRPr="005A1EA1" w:rsidRDefault="008829BA" w:rsidP="005A1EA1">
      <w:r>
        <w:rPr>
          <w:w w:val="95"/>
        </w:rPr>
        <w:t>2.</w:t>
      </w:r>
      <w:r w:rsidR="00961E4D">
        <w:rPr>
          <w:w w:val="95"/>
        </w:rPr>
        <w:t>The</w:t>
      </w:r>
      <w:r w:rsidR="00961E4D">
        <w:rPr>
          <w:spacing w:val="-11"/>
          <w:w w:val="95"/>
        </w:rPr>
        <w:t xml:space="preserve"> </w:t>
      </w:r>
      <w:r w:rsidR="00961E4D">
        <w:rPr>
          <w:w w:val="95"/>
        </w:rPr>
        <w:t>coffee</w:t>
      </w:r>
      <w:r w:rsidR="00961E4D">
        <w:rPr>
          <w:spacing w:val="-11"/>
          <w:w w:val="95"/>
        </w:rPr>
        <w:t xml:space="preserve"> </w:t>
      </w:r>
      <w:r w:rsidR="00961E4D">
        <w:rPr>
          <w:w w:val="95"/>
        </w:rPr>
        <w:t>brewer</w:t>
      </w:r>
      <w:r w:rsidR="00961E4D">
        <w:rPr>
          <w:spacing w:val="-11"/>
          <w:w w:val="95"/>
        </w:rPr>
        <w:t xml:space="preserve"> </w:t>
      </w:r>
      <w:r w:rsidR="00961E4D">
        <w:rPr>
          <w:w w:val="95"/>
        </w:rPr>
        <w:t>is</w:t>
      </w:r>
      <w:r w:rsidR="00961E4D">
        <w:rPr>
          <w:spacing w:val="-11"/>
          <w:w w:val="95"/>
        </w:rPr>
        <w:t xml:space="preserve"> </w:t>
      </w:r>
      <w:r w:rsidR="00961E4D">
        <w:rPr>
          <w:w w:val="95"/>
        </w:rPr>
        <w:t>located</w:t>
      </w:r>
      <w:r w:rsidR="00961E4D">
        <w:rPr>
          <w:spacing w:val="-11"/>
          <w:w w:val="95"/>
        </w:rPr>
        <w:t xml:space="preserve"> </w:t>
      </w:r>
      <w:r w:rsidR="00961E4D">
        <w:rPr>
          <w:w w:val="95"/>
        </w:rPr>
        <w:t>as</w:t>
      </w:r>
      <w:r w:rsidR="00961E4D">
        <w:rPr>
          <w:spacing w:val="-11"/>
          <w:w w:val="95"/>
        </w:rPr>
        <w:t xml:space="preserve"> </w:t>
      </w:r>
      <w:r w:rsidR="00961E4D">
        <w:rPr>
          <w:w w:val="95"/>
        </w:rPr>
        <w:t>follows.</w:t>
      </w:r>
      <w:r w:rsidR="00961E4D">
        <w:t xml:space="preserve"> </w:t>
      </w:r>
      <w:r w:rsidR="00961E4D">
        <w:rPr>
          <w:noProof/>
        </w:rPr>
        <mc:AlternateContent>
          <mc:Choice Requires="wpg">
            <w:drawing>
              <wp:inline distT="0" distB="0" distL="0" distR="0" wp14:anchorId="1859CCFD" wp14:editId="45E23475">
                <wp:extent cx="5274945" cy="3272155"/>
                <wp:effectExtent l="0" t="0" r="1905" b="4445"/>
                <wp:docPr id="268" name="组合 268"/>
                <wp:cNvGraphicFramePr/>
                <a:graphic xmlns:a="http://schemas.openxmlformats.org/drawingml/2006/main">
                  <a:graphicData uri="http://schemas.microsoft.com/office/word/2010/wordprocessingGroup">
                    <wpg:wgp>
                      <wpg:cNvGrpSpPr/>
                      <wpg:grpSpPr>
                        <a:xfrm>
                          <a:off x="0" y="0"/>
                          <a:ext cx="5274945" cy="3272155"/>
                          <a:chOff x="1135" y="405"/>
                          <a:chExt cx="8307" cy="5153"/>
                        </a:xfrm>
                      </wpg:grpSpPr>
                      <pic:pic xmlns:pic="http://schemas.openxmlformats.org/drawingml/2006/picture">
                        <pic:nvPicPr>
                          <pic:cNvPr id="263" name="图片 541"/>
                          <pic:cNvPicPr>
                            <a:picLocks noChangeAspect="1"/>
                          </pic:cNvPicPr>
                        </pic:nvPicPr>
                        <pic:blipFill>
                          <a:blip r:embed="rId94"/>
                          <a:stretch>
                            <a:fillRect/>
                          </a:stretch>
                        </pic:blipFill>
                        <pic:spPr>
                          <a:xfrm>
                            <a:off x="1135" y="405"/>
                            <a:ext cx="5952" cy="5153"/>
                          </a:xfrm>
                          <a:prstGeom prst="rect">
                            <a:avLst/>
                          </a:prstGeom>
                          <a:noFill/>
                          <a:ln>
                            <a:noFill/>
                          </a:ln>
                        </pic:spPr>
                      </pic:pic>
                      <wps:wsp>
                        <wps:cNvPr id="266" name="任意多边形 266"/>
                        <wps:cNvSpPr/>
                        <wps:spPr>
                          <a:xfrm>
                            <a:off x="2347" y="423"/>
                            <a:ext cx="7095" cy="5092"/>
                          </a:xfrm>
                          <a:custGeom>
                            <a:avLst/>
                            <a:gdLst/>
                            <a:ahLst/>
                            <a:cxnLst/>
                            <a:rect l="0" t="0" r="0" b="0"/>
                            <a:pathLst>
                              <a:path w="7095" h="5092">
                                <a:moveTo>
                                  <a:pt x="7095" y="4244"/>
                                </a:moveTo>
                                <a:lnTo>
                                  <a:pt x="7050" y="4244"/>
                                </a:lnTo>
                                <a:lnTo>
                                  <a:pt x="7050" y="4289"/>
                                </a:lnTo>
                                <a:lnTo>
                                  <a:pt x="7050" y="5039"/>
                                </a:lnTo>
                                <a:lnTo>
                                  <a:pt x="4905" y="5039"/>
                                </a:lnTo>
                                <a:lnTo>
                                  <a:pt x="4905" y="4620"/>
                                </a:lnTo>
                                <a:lnTo>
                                  <a:pt x="4905" y="4598"/>
                                </a:lnTo>
                                <a:lnTo>
                                  <a:pt x="4905" y="4580"/>
                                </a:lnTo>
                                <a:lnTo>
                                  <a:pt x="4005" y="4352"/>
                                </a:lnTo>
                                <a:lnTo>
                                  <a:pt x="4005" y="4242"/>
                                </a:lnTo>
                                <a:lnTo>
                                  <a:pt x="4905" y="4427"/>
                                </a:lnTo>
                                <a:lnTo>
                                  <a:pt x="4905" y="4399"/>
                                </a:lnTo>
                                <a:lnTo>
                                  <a:pt x="4905" y="4289"/>
                                </a:lnTo>
                                <a:lnTo>
                                  <a:pt x="7050" y="4289"/>
                                </a:lnTo>
                                <a:lnTo>
                                  <a:pt x="7050" y="4244"/>
                                </a:lnTo>
                                <a:lnTo>
                                  <a:pt x="4860" y="4244"/>
                                </a:lnTo>
                                <a:lnTo>
                                  <a:pt x="4860" y="4372"/>
                                </a:lnTo>
                                <a:lnTo>
                                  <a:pt x="4005" y="4196"/>
                                </a:lnTo>
                                <a:lnTo>
                                  <a:pt x="4005" y="45"/>
                                </a:lnTo>
                                <a:lnTo>
                                  <a:pt x="4005" y="23"/>
                                </a:lnTo>
                                <a:lnTo>
                                  <a:pt x="4005" y="0"/>
                                </a:lnTo>
                                <a:lnTo>
                                  <a:pt x="3960" y="0"/>
                                </a:lnTo>
                                <a:lnTo>
                                  <a:pt x="3960" y="45"/>
                                </a:lnTo>
                                <a:lnTo>
                                  <a:pt x="3960" y="4187"/>
                                </a:lnTo>
                                <a:lnTo>
                                  <a:pt x="3960" y="4232"/>
                                </a:lnTo>
                                <a:lnTo>
                                  <a:pt x="3960" y="4341"/>
                                </a:lnTo>
                                <a:lnTo>
                                  <a:pt x="1689" y="3764"/>
                                </a:lnTo>
                                <a:lnTo>
                                  <a:pt x="3960" y="4232"/>
                                </a:lnTo>
                                <a:lnTo>
                                  <a:pt x="3960" y="4187"/>
                                </a:lnTo>
                                <a:lnTo>
                                  <a:pt x="727" y="3520"/>
                                </a:lnTo>
                                <a:lnTo>
                                  <a:pt x="717" y="3564"/>
                                </a:lnTo>
                                <a:lnTo>
                                  <a:pt x="727" y="3520"/>
                                </a:lnTo>
                                <a:lnTo>
                                  <a:pt x="550" y="3484"/>
                                </a:lnTo>
                                <a:lnTo>
                                  <a:pt x="542" y="3520"/>
                                </a:lnTo>
                                <a:lnTo>
                                  <a:pt x="3960" y="4387"/>
                                </a:lnTo>
                                <a:lnTo>
                                  <a:pt x="3960" y="5047"/>
                                </a:lnTo>
                                <a:lnTo>
                                  <a:pt x="45" y="5047"/>
                                </a:lnTo>
                                <a:lnTo>
                                  <a:pt x="45" y="45"/>
                                </a:lnTo>
                                <a:lnTo>
                                  <a:pt x="3960" y="45"/>
                                </a:lnTo>
                                <a:lnTo>
                                  <a:pt x="3960" y="0"/>
                                </a:lnTo>
                                <a:lnTo>
                                  <a:pt x="0" y="0"/>
                                </a:lnTo>
                                <a:lnTo>
                                  <a:pt x="0" y="5092"/>
                                </a:lnTo>
                                <a:lnTo>
                                  <a:pt x="4005" y="5092"/>
                                </a:lnTo>
                                <a:lnTo>
                                  <a:pt x="4005" y="5070"/>
                                </a:lnTo>
                                <a:lnTo>
                                  <a:pt x="4005" y="5047"/>
                                </a:lnTo>
                                <a:lnTo>
                                  <a:pt x="4005" y="4398"/>
                                </a:lnTo>
                                <a:lnTo>
                                  <a:pt x="4860" y="4615"/>
                                </a:lnTo>
                                <a:lnTo>
                                  <a:pt x="4860" y="5084"/>
                                </a:lnTo>
                                <a:lnTo>
                                  <a:pt x="7095" y="5084"/>
                                </a:lnTo>
                                <a:lnTo>
                                  <a:pt x="7095" y="5062"/>
                                </a:lnTo>
                                <a:lnTo>
                                  <a:pt x="7095" y="5039"/>
                                </a:lnTo>
                                <a:lnTo>
                                  <a:pt x="7095" y="4289"/>
                                </a:lnTo>
                                <a:lnTo>
                                  <a:pt x="7095" y="4267"/>
                                </a:lnTo>
                                <a:lnTo>
                                  <a:pt x="7095" y="4244"/>
                                </a:lnTo>
                                <a:close/>
                              </a:path>
                            </a:pathLst>
                          </a:custGeom>
                          <a:solidFill>
                            <a:srgbClr val="1F4E79"/>
                          </a:solidFill>
                          <a:ln>
                            <a:noFill/>
                          </a:ln>
                        </wps:spPr>
                        <wps:bodyPr upright="1"/>
                      </wps:wsp>
                      <wps:wsp>
                        <wps:cNvPr id="267" name="文本框 267"/>
                        <wps:cNvSpPr txBox="1"/>
                        <wps:spPr>
                          <a:xfrm>
                            <a:off x="7611" y="4810"/>
                            <a:ext cx="1134" cy="622"/>
                          </a:xfrm>
                          <a:prstGeom prst="rect">
                            <a:avLst/>
                          </a:prstGeom>
                          <a:noFill/>
                          <a:ln>
                            <a:noFill/>
                          </a:ln>
                        </wps:spPr>
                        <wps:txbx>
                          <w:txbxContent>
                            <w:p w14:paraId="74F77910" w14:textId="77777777" w:rsidR="00C85ABD" w:rsidRDefault="00961E4D">
                              <w:pPr>
                                <w:spacing w:line="206" w:lineRule="auto"/>
                              </w:pPr>
                              <w:r>
                                <w:rPr>
                                  <w:rFonts w:ascii="Calibri"/>
                                  <w:b/>
                                </w:rPr>
                                <w:t xml:space="preserve">PTC </w:t>
                              </w:r>
                              <w:r>
                                <w:t>heater</w:t>
                              </w:r>
                              <w:r>
                                <w:rPr>
                                  <w:spacing w:val="1"/>
                                </w:rPr>
                                <w:t xml:space="preserve"> </w:t>
                              </w:r>
                              <w:r>
                                <w:t xml:space="preserve">connector </w:t>
                              </w:r>
                            </w:p>
                          </w:txbxContent>
                        </wps:txbx>
                        <wps:bodyPr lIns="0" tIns="0" rIns="0" bIns="0" upright="1"/>
                      </wps:wsp>
                    </wpg:wgp>
                  </a:graphicData>
                </a:graphic>
              </wp:inline>
            </w:drawing>
          </mc:Choice>
          <mc:Fallback>
            <w:pict>
              <v:group w14:anchorId="1859CCFD" id="组合 268" o:spid="_x0000_s1101" style="width:415.35pt;height:257.65pt;mso-position-horizontal-relative:char;mso-position-vertical-relative:line" coordorigin="1135,405" coordsize="8307,51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41" o:spid="_x0000_s1102" type="#_x0000_t75" style="position:absolute;left:1135;top:405;width:5952;height:5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">
                  <v:imagedata r:id="rId95" o:title=""/>
                </v:shape>
                <v:shape id="任意多边形 266" o:spid="_x0000_s1103" style="position:absolute;left:2347;top:423;width:7095;height:5092;visibility:visible;mso-wrap-style:square;v-text-anchor:top" coordsize="7095,5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" path="m7095,4244r-45,l7050,4289r,750l4905,5039r,-419l4905,4598r,-18l4005,4352r,-110l4905,4427r,-28l4905,4289r2145,l7050,4244r-2190,l4860,4372,4005,4196r,-4151l4005,23r,-23l3960,r,45l3960,4187r,45l3960,4341,1689,3764r2271,468l3960,4187,727,3520r-10,44l727,3520,550,3484r-8,36l3960,4387r,660l45,5047,45,45r3915,l3960,,,,,5092r4005,l4005,5070r,-23l4005,4398r855,217l4860,5084r2235,l7095,5062r,-23l7095,4289r,-22l7095,4244xe" fillcolor="#1f4e79" stroked="f">
                  <v:path arrowok="t" textboxrect="0,0,7095,5092"/>
                </v:shape>
                <v:shape id="文本框 267" o:spid="_x0000_s1104" type="#_x0000_t202" style="position:absolute;left:7611;top:4810;width:1134;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74F77910" w14:textId="77777777" w:rsidR="00C85ABD" w:rsidRDefault="00961E4D">
                        <w:pPr>
                          <w:spacing w:line="206" w:lineRule="auto"/>
                        </w:pPr>
                        <w:r>
                          <w:rPr>
                            <w:rFonts w:ascii="Calibri"/>
                            <w:b/>
                          </w:rPr>
                          <w:t xml:space="preserve">PTC </w:t>
                        </w:r>
                        <w:r>
                          <w:t>heater</w:t>
                        </w:r>
                        <w:r>
                          <w:rPr>
                            <w:spacing w:val="1"/>
                          </w:rPr>
                          <w:t xml:space="preserve"> </w:t>
                        </w:r>
                        <w:r>
                          <w:t xml:space="preserve">connector </w:t>
                        </w:r>
                      </w:p>
                    </w:txbxContent>
                  </v:textbox>
                </v:shape>
                <w10:anchorlock/>
              </v:group>
            </w:pict>
          </mc:Fallback>
        </mc:AlternateContent>
      </w:r>
    </w:p>
    <w:p w14:paraId="04D8C480" w14:textId="6E2CED1B" w:rsidR="00C85ABD" w:rsidRPr="009969CB" w:rsidRDefault="00961E4D" w:rsidP="005A1EA1">
      <w:pPr>
        <w:rPr>
          <w:b/>
          <w:bCs/>
          <w:sz w:val="28"/>
          <w:szCs w:val="28"/>
        </w:rPr>
      </w:pPr>
      <w:bookmarkStart w:id="361" w:name="Disassembly_of_coffee_brewer"/>
      <w:bookmarkStart w:id="362" w:name="_Toc32240"/>
      <w:bookmarkStart w:id="363" w:name="_Toc12744"/>
      <w:bookmarkStart w:id="364" w:name="_Toc14513"/>
      <w:bookmarkStart w:id="365" w:name="_Toc11607"/>
      <w:bookmarkEnd w:id="361"/>
      <w:r>
        <w:rPr>
          <w:b/>
          <w:bCs/>
          <w:sz w:val="28"/>
          <w:szCs w:val="28"/>
        </w:rPr>
        <w:t>Disassembly of coffee brewer</w:t>
      </w:r>
      <w:bookmarkEnd w:id="362"/>
      <w:bookmarkEnd w:id="363"/>
      <w:bookmarkEnd w:id="364"/>
      <w:bookmarkEnd w:id="365"/>
      <w:r>
        <w:rPr>
          <w:b/>
          <w:bCs/>
          <w:sz w:val="28"/>
          <w:szCs w:val="28"/>
        </w:rPr>
        <w:t xml:space="preserve"> </w:t>
      </w:r>
    </w:p>
    <w:p w14:paraId="414449D3" w14:textId="243B094B" w:rsidR="00C85ABD" w:rsidRPr="009969CB" w:rsidRDefault="008829BA" w:rsidP="005A1EA1">
      <w:pPr>
        <w:sectPr w:rsidR="00C85ABD" w:rsidRPr="009969CB">
          <w:headerReference w:type="even" r:id="rId96"/>
          <w:headerReference w:type="default" r:id="rId97"/>
          <w:footerReference w:type="even" r:id="rId98"/>
          <w:footerReference w:type="default" r:id="rId99"/>
          <w:pgSz w:w="11910" w:h="16840"/>
          <w:pgMar w:top="1157" w:right="686" w:bottom="1157" w:left="629" w:header="560" w:footer="978" w:gutter="0"/>
          <w:cols w:space="720"/>
        </w:sectPr>
      </w:pPr>
      <w:r>
        <w:rPr>
          <w:w w:val="95"/>
        </w:rPr>
        <w:t>1.</w:t>
      </w:r>
      <w:r w:rsidR="00961E4D">
        <w:rPr>
          <w:w w:val="95"/>
        </w:rPr>
        <w:t>Unplug</w:t>
      </w:r>
      <w:r w:rsidR="00961E4D">
        <w:rPr>
          <w:spacing w:val="-6"/>
          <w:w w:val="95"/>
        </w:rPr>
        <w:t xml:space="preserve"> </w:t>
      </w:r>
      <w:r w:rsidR="00961E4D">
        <w:rPr>
          <w:w w:val="95"/>
        </w:rPr>
        <w:t>the</w:t>
      </w:r>
      <w:r w:rsidR="00961E4D">
        <w:rPr>
          <w:spacing w:val="-6"/>
          <w:w w:val="95"/>
        </w:rPr>
        <w:t xml:space="preserve"> </w:t>
      </w:r>
      <w:r w:rsidR="00961E4D">
        <w:rPr>
          <w:w w:val="95"/>
        </w:rPr>
        <w:t>PTC</w:t>
      </w:r>
      <w:r w:rsidR="00961E4D">
        <w:rPr>
          <w:spacing w:val="-3"/>
          <w:w w:val="95"/>
        </w:rPr>
        <w:t xml:space="preserve"> </w:t>
      </w:r>
      <w:r w:rsidR="00961E4D">
        <w:rPr>
          <w:w w:val="95"/>
        </w:rPr>
        <w:t>heater</w:t>
      </w:r>
      <w:r w:rsidR="00961E4D">
        <w:rPr>
          <w:spacing w:val="-7"/>
          <w:w w:val="95"/>
        </w:rPr>
        <w:t xml:space="preserve"> </w:t>
      </w:r>
      <w:r w:rsidR="00961E4D">
        <w:rPr>
          <w:w w:val="95"/>
        </w:rPr>
        <w:t>connector</w:t>
      </w:r>
      <w:r w:rsidR="00961E4D">
        <w:rPr>
          <w:spacing w:val="-8"/>
          <w:w w:val="95"/>
        </w:rPr>
        <w:t xml:space="preserve"> </w:t>
      </w:r>
      <w:r w:rsidR="00961E4D">
        <w:rPr>
          <w:w w:val="95"/>
        </w:rPr>
        <w:t>(connector</w:t>
      </w:r>
      <w:r w:rsidR="00961E4D">
        <w:rPr>
          <w:spacing w:val="-6"/>
          <w:w w:val="95"/>
        </w:rPr>
        <w:t xml:space="preserve"> </w:t>
      </w:r>
      <w:r w:rsidR="00961E4D">
        <w:rPr>
          <w:w w:val="95"/>
        </w:rPr>
        <w:t>position</w:t>
      </w:r>
      <w:r w:rsidR="00961E4D">
        <w:rPr>
          <w:spacing w:val="-7"/>
          <w:w w:val="95"/>
        </w:rPr>
        <w:t xml:space="preserve"> </w:t>
      </w:r>
      <w:r w:rsidR="00961E4D">
        <w:rPr>
          <w:w w:val="95"/>
        </w:rPr>
        <w:t>is</w:t>
      </w:r>
      <w:r w:rsidR="00961E4D">
        <w:rPr>
          <w:spacing w:val="-7"/>
          <w:w w:val="95"/>
        </w:rPr>
        <w:t xml:space="preserve"> </w:t>
      </w:r>
      <w:r w:rsidR="00961E4D">
        <w:rPr>
          <w:w w:val="95"/>
        </w:rPr>
        <w:t>in</w:t>
      </w:r>
      <w:r w:rsidR="00961E4D">
        <w:rPr>
          <w:spacing w:val="-7"/>
          <w:w w:val="95"/>
        </w:rPr>
        <w:t xml:space="preserve"> </w:t>
      </w:r>
      <w:r w:rsidR="00961E4D">
        <w:rPr>
          <w:w w:val="95"/>
        </w:rPr>
        <w:t>the</w:t>
      </w:r>
      <w:r w:rsidR="00961E4D">
        <w:rPr>
          <w:spacing w:val="-6"/>
          <w:w w:val="95"/>
        </w:rPr>
        <w:t xml:space="preserve"> </w:t>
      </w:r>
      <w:r w:rsidR="00961E4D">
        <w:rPr>
          <w:w w:val="95"/>
        </w:rPr>
        <w:t>lower</w:t>
      </w:r>
      <w:r w:rsidR="00961E4D">
        <w:rPr>
          <w:spacing w:val="-8"/>
          <w:w w:val="95"/>
        </w:rPr>
        <w:t xml:space="preserve"> </w:t>
      </w:r>
      <w:r w:rsidR="00961E4D">
        <w:rPr>
          <w:w w:val="95"/>
        </w:rPr>
        <w:t>left</w:t>
      </w:r>
      <w:r w:rsidR="00961E4D">
        <w:rPr>
          <w:spacing w:val="-7"/>
          <w:w w:val="95"/>
        </w:rPr>
        <w:t xml:space="preserve"> </w:t>
      </w:r>
      <w:r w:rsidR="00961E4D">
        <w:rPr>
          <w:w w:val="95"/>
        </w:rPr>
        <w:t>corner</w:t>
      </w:r>
      <w:proofErr w:type="gramStart"/>
      <w:r w:rsidR="00961E4D">
        <w:rPr>
          <w:w w:val="95"/>
        </w:rPr>
        <w:t>)</w:t>
      </w:r>
      <w:r w:rsidR="00961E4D">
        <w:t xml:space="preserve"> </w:t>
      </w:r>
      <w:r>
        <w:t>;</w:t>
      </w:r>
      <w:proofErr w:type="gramEnd"/>
      <w:r w:rsidR="005A1EA1">
        <w:rPr>
          <w:noProof/>
        </w:rPr>
        <mc:AlternateContent>
          <mc:Choice Requires="wpg">
            <w:drawing>
              <wp:inline distT="0" distB="0" distL="0" distR="0" wp14:anchorId="0CBBA928" wp14:editId="6077949C">
                <wp:extent cx="3985146" cy="3111689"/>
                <wp:effectExtent l="0" t="0" r="0" b="0"/>
                <wp:docPr id="243" name="组合 243"/>
                <wp:cNvGraphicFramePr/>
                <a:graphic xmlns:a="http://schemas.openxmlformats.org/drawingml/2006/main">
                  <a:graphicData uri="http://schemas.microsoft.com/office/word/2010/wordprocessingGroup">
                    <wpg:wgp>
                      <wpg:cNvGrpSpPr/>
                      <wpg:grpSpPr>
                        <a:xfrm>
                          <a:off x="0" y="0"/>
                          <a:ext cx="3985146" cy="3111689"/>
                          <a:chOff x="1271" y="419"/>
                          <a:chExt cx="6431" cy="5295"/>
                        </a:xfrm>
                      </wpg:grpSpPr>
                      <pic:pic xmlns:pic="http://schemas.openxmlformats.org/drawingml/2006/picture">
                        <pic:nvPicPr>
                          <pic:cNvPr id="239" name="图片 545"/>
                          <pic:cNvPicPr>
                            <a:picLocks noChangeAspect="1"/>
                          </pic:cNvPicPr>
                        </pic:nvPicPr>
                        <pic:blipFill>
                          <a:blip r:embed="rId100"/>
                          <a:stretch>
                            <a:fillRect/>
                          </a:stretch>
                        </pic:blipFill>
                        <pic:spPr>
                          <a:xfrm>
                            <a:off x="1271" y="419"/>
                            <a:ext cx="5084" cy="5295"/>
                          </a:xfrm>
                          <a:prstGeom prst="rect">
                            <a:avLst/>
                          </a:prstGeom>
                          <a:noFill/>
                          <a:ln>
                            <a:noFill/>
                          </a:ln>
                        </pic:spPr>
                      </pic:pic>
                      <wps:wsp>
                        <wps:cNvPr id="241" name="任意多边形 241"/>
                        <wps:cNvSpPr/>
                        <wps:spPr>
                          <a:xfrm>
                            <a:off x="4186" y="3933"/>
                            <a:ext cx="3516" cy="1548"/>
                          </a:xfrm>
                          <a:custGeom>
                            <a:avLst/>
                            <a:gdLst/>
                            <a:ahLst/>
                            <a:cxnLst/>
                            <a:rect l="0" t="0" r="0" b="0"/>
                            <a:pathLst>
                              <a:path w="3982" h="1779">
                                <a:moveTo>
                                  <a:pt x="2125" y="797"/>
                                </a:moveTo>
                                <a:lnTo>
                                  <a:pt x="0" y="1751"/>
                                </a:lnTo>
                                <a:lnTo>
                                  <a:pt x="11" y="1779"/>
                                </a:lnTo>
                                <a:lnTo>
                                  <a:pt x="182" y="1719"/>
                                </a:lnTo>
                                <a:lnTo>
                                  <a:pt x="165" y="1677"/>
                                </a:lnTo>
                                <a:lnTo>
                                  <a:pt x="668" y="1500"/>
                                </a:lnTo>
                                <a:lnTo>
                                  <a:pt x="2139" y="840"/>
                                </a:lnTo>
                                <a:lnTo>
                                  <a:pt x="2134" y="840"/>
                                </a:lnTo>
                                <a:lnTo>
                                  <a:pt x="2125" y="797"/>
                                </a:lnTo>
                                <a:close/>
                                <a:moveTo>
                                  <a:pt x="668" y="1500"/>
                                </a:moveTo>
                                <a:lnTo>
                                  <a:pt x="165" y="1677"/>
                                </a:lnTo>
                                <a:lnTo>
                                  <a:pt x="182" y="1719"/>
                                </a:lnTo>
                                <a:lnTo>
                                  <a:pt x="668" y="1500"/>
                                </a:lnTo>
                                <a:close/>
                                <a:moveTo>
                                  <a:pt x="3937" y="795"/>
                                </a:moveTo>
                                <a:lnTo>
                                  <a:pt x="2678" y="795"/>
                                </a:lnTo>
                                <a:lnTo>
                                  <a:pt x="668" y="1500"/>
                                </a:lnTo>
                                <a:lnTo>
                                  <a:pt x="182" y="1719"/>
                                </a:lnTo>
                                <a:lnTo>
                                  <a:pt x="2685" y="840"/>
                                </a:lnTo>
                                <a:lnTo>
                                  <a:pt x="2682" y="840"/>
                                </a:lnTo>
                                <a:lnTo>
                                  <a:pt x="2689" y="839"/>
                                </a:lnTo>
                                <a:lnTo>
                                  <a:pt x="3982" y="839"/>
                                </a:lnTo>
                                <a:lnTo>
                                  <a:pt x="3982" y="818"/>
                                </a:lnTo>
                                <a:lnTo>
                                  <a:pt x="3937" y="818"/>
                                </a:lnTo>
                                <a:lnTo>
                                  <a:pt x="3937" y="795"/>
                                </a:lnTo>
                                <a:close/>
                                <a:moveTo>
                                  <a:pt x="3982" y="0"/>
                                </a:moveTo>
                                <a:lnTo>
                                  <a:pt x="1747" y="0"/>
                                </a:lnTo>
                                <a:lnTo>
                                  <a:pt x="1747" y="840"/>
                                </a:lnTo>
                                <a:lnTo>
                                  <a:pt x="2029" y="840"/>
                                </a:lnTo>
                                <a:lnTo>
                                  <a:pt x="2078" y="818"/>
                                </a:lnTo>
                                <a:lnTo>
                                  <a:pt x="1792" y="818"/>
                                </a:lnTo>
                                <a:lnTo>
                                  <a:pt x="1769" y="795"/>
                                </a:lnTo>
                                <a:lnTo>
                                  <a:pt x="1792" y="795"/>
                                </a:lnTo>
                                <a:lnTo>
                                  <a:pt x="1792" y="45"/>
                                </a:lnTo>
                                <a:lnTo>
                                  <a:pt x="1769" y="45"/>
                                </a:lnTo>
                                <a:lnTo>
                                  <a:pt x="1792" y="23"/>
                                </a:lnTo>
                                <a:lnTo>
                                  <a:pt x="3982" y="23"/>
                                </a:lnTo>
                                <a:lnTo>
                                  <a:pt x="3982" y="0"/>
                                </a:lnTo>
                                <a:close/>
                                <a:moveTo>
                                  <a:pt x="2235" y="797"/>
                                </a:moveTo>
                                <a:lnTo>
                                  <a:pt x="2125" y="797"/>
                                </a:lnTo>
                                <a:lnTo>
                                  <a:pt x="2134" y="840"/>
                                </a:lnTo>
                                <a:lnTo>
                                  <a:pt x="2139" y="840"/>
                                </a:lnTo>
                                <a:lnTo>
                                  <a:pt x="2235" y="797"/>
                                </a:lnTo>
                                <a:close/>
                                <a:moveTo>
                                  <a:pt x="2689" y="839"/>
                                </a:moveTo>
                                <a:lnTo>
                                  <a:pt x="2682" y="840"/>
                                </a:lnTo>
                                <a:lnTo>
                                  <a:pt x="2685" y="840"/>
                                </a:lnTo>
                                <a:lnTo>
                                  <a:pt x="2689" y="839"/>
                                </a:lnTo>
                                <a:close/>
                                <a:moveTo>
                                  <a:pt x="3982" y="839"/>
                                </a:moveTo>
                                <a:lnTo>
                                  <a:pt x="2689" y="839"/>
                                </a:lnTo>
                                <a:lnTo>
                                  <a:pt x="2685" y="840"/>
                                </a:lnTo>
                                <a:lnTo>
                                  <a:pt x="3982" y="840"/>
                                </a:lnTo>
                                <a:lnTo>
                                  <a:pt x="3982" y="839"/>
                                </a:lnTo>
                                <a:close/>
                                <a:moveTo>
                                  <a:pt x="1792" y="795"/>
                                </a:moveTo>
                                <a:lnTo>
                                  <a:pt x="1769" y="795"/>
                                </a:lnTo>
                                <a:lnTo>
                                  <a:pt x="1792" y="818"/>
                                </a:lnTo>
                                <a:lnTo>
                                  <a:pt x="1792" y="795"/>
                                </a:lnTo>
                                <a:close/>
                                <a:moveTo>
                                  <a:pt x="2239" y="795"/>
                                </a:moveTo>
                                <a:lnTo>
                                  <a:pt x="1792" y="795"/>
                                </a:lnTo>
                                <a:lnTo>
                                  <a:pt x="1792" y="818"/>
                                </a:lnTo>
                                <a:lnTo>
                                  <a:pt x="2078" y="818"/>
                                </a:lnTo>
                                <a:lnTo>
                                  <a:pt x="2125" y="797"/>
                                </a:lnTo>
                                <a:lnTo>
                                  <a:pt x="2235" y="797"/>
                                </a:lnTo>
                                <a:lnTo>
                                  <a:pt x="2239" y="795"/>
                                </a:lnTo>
                                <a:close/>
                                <a:moveTo>
                                  <a:pt x="3937" y="23"/>
                                </a:moveTo>
                                <a:lnTo>
                                  <a:pt x="3937" y="818"/>
                                </a:lnTo>
                                <a:lnTo>
                                  <a:pt x="3959" y="795"/>
                                </a:lnTo>
                                <a:lnTo>
                                  <a:pt x="3982" y="795"/>
                                </a:lnTo>
                                <a:lnTo>
                                  <a:pt x="3982" y="45"/>
                                </a:lnTo>
                                <a:lnTo>
                                  <a:pt x="3959" y="45"/>
                                </a:lnTo>
                                <a:lnTo>
                                  <a:pt x="3937" y="23"/>
                                </a:lnTo>
                                <a:close/>
                                <a:moveTo>
                                  <a:pt x="3982" y="795"/>
                                </a:moveTo>
                                <a:lnTo>
                                  <a:pt x="3959" y="795"/>
                                </a:lnTo>
                                <a:lnTo>
                                  <a:pt x="3937" y="818"/>
                                </a:lnTo>
                                <a:lnTo>
                                  <a:pt x="3982" y="818"/>
                                </a:lnTo>
                                <a:lnTo>
                                  <a:pt x="3982" y="795"/>
                                </a:lnTo>
                                <a:close/>
                                <a:moveTo>
                                  <a:pt x="1792" y="23"/>
                                </a:moveTo>
                                <a:lnTo>
                                  <a:pt x="1769" y="45"/>
                                </a:lnTo>
                                <a:lnTo>
                                  <a:pt x="1792" y="45"/>
                                </a:lnTo>
                                <a:lnTo>
                                  <a:pt x="1792" y="23"/>
                                </a:lnTo>
                                <a:close/>
                                <a:moveTo>
                                  <a:pt x="3937" y="23"/>
                                </a:moveTo>
                                <a:lnTo>
                                  <a:pt x="1792" y="23"/>
                                </a:lnTo>
                                <a:lnTo>
                                  <a:pt x="1792" y="45"/>
                                </a:lnTo>
                                <a:lnTo>
                                  <a:pt x="3937" y="45"/>
                                </a:lnTo>
                                <a:lnTo>
                                  <a:pt x="3937" y="23"/>
                                </a:lnTo>
                                <a:close/>
                                <a:moveTo>
                                  <a:pt x="3982" y="23"/>
                                </a:moveTo>
                                <a:lnTo>
                                  <a:pt x="3937" y="23"/>
                                </a:lnTo>
                                <a:lnTo>
                                  <a:pt x="3959" y="45"/>
                                </a:lnTo>
                                <a:lnTo>
                                  <a:pt x="3982" y="45"/>
                                </a:lnTo>
                                <a:lnTo>
                                  <a:pt x="3982" y="23"/>
                                </a:lnTo>
                                <a:close/>
                              </a:path>
                            </a:pathLst>
                          </a:custGeom>
                          <a:solidFill>
                            <a:srgbClr val="1F4E79"/>
                          </a:solidFill>
                          <a:ln>
                            <a:noFill/>
                          </a:ln>
                        </wps:spPr>
                        <wps:bodyPr upright="1"/>
                      </wps:wsp>
                      <wps:wsp>
                        <wps:cNvPr id="242" name="文本框 242"/>
                        <wps:cNvSpPr txBox="1"/>
                        <wps:spPr>
                          <a:xfrm>
                            <a:off x="6001" y="4025"/>
                            <a:ext cx="1567" cy="518"/>
                          </a:xfrm>
                          <a:prstGeom prst="rect">
                            <a:avLst/>
                          </a:prstGeom>
                          <a:noFill/>
                          <a:ln>
                            <a:noFill/>
                          </a:ln>
                        </wps:spPr>
                        <wps:txbx>
                          <w:txbxContent>
                            <w:p w14:paraId="4E6765DD" w14:textId="77777777" w:rsidR="005A1EA1" w:rsidRDefault="005A1EA1" w:rsidP="005A1EA1">
                              <w:pPr>
                                <w:spacing w:line="206" w:lineRule="auto"/>
                              </w:pPr>
                              <w:proofErr w:type="gramStart"/>
                              <w:r>
                                <w:rPr>
                                  <w:rFonts w:ascii="Calibri"/>
                                  <w:b/>
                                </w:rPr>
                                <w:t xml:space="preserve">PTC  </w:t>
                              </w:r>
                              <w:r>
                                <w:t>heater</w:t>
                              </w:r>
                              <w:proofErr w:type="gramEnd"/>
                              <w:r>
                                <w:rPr>
                                  <w:spacing w:val="1"/>
                                </w:rPr>
                                <w:t xml:space="preserve"> </w:t>
                              </w:r>
                              <w:r>
                                <w:t xml:space="preserve">connector </w:t>
                              </w:r>
                            </w:p>
                          </w:txbxContent>
                        </wps:txbx>
                        <wps:bodyPr lIns="0" tIns="0" rIns="0" bIns="0" upright="1"/>
                      </wps:wsp>
                    </wpg:wgp>
                  </a:graphicData>
                </a:graphic>
              </wp:inline>
            </w:drawing>
          </mc:Choice>
          <mc:Fallback>
            <w:pict>
              <v:group w14:anchorId="0CBBA928" id="组合 243" o:spid="_x0000_s1105" style="width:313.8pt;height:245pt;mso-position-horizontal-relative:char;mso-position-vertical-relative:line" coordorigin="1271,419" coordsize="6431,5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">
                <v:shape id="图片 545" o:spid="_x0000_s1106" type="#_x0000_t75" style="position:absolute;left:1271;top:419;width:5084;height: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">
                  <v:imagedata r:id="rId101" o:title=""/>
                </v:shape>
                <v:shape id="任意多边形 241" o:spid="_x0000_s1107" style="position:absolute;left:4186;top:3933;width:3516;height:1548;visibility:visible;mso-wrap-style:square;v-text-anchor:top" coordsize="3982,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" path="m2125,797l,1751r11,28l182,1719r-17,-42l668,1500,2139,840r-5,l2125,797xm668,1500l165,1677r17,42l668,1500xm3937,795r-1259,l668,1500,182,1719,2685,840r-3,l2689,839r1293,l3982,818r-45,l3937,795xm3982,l1747,r,840l2029,840r49,-22l1792,818r-23,-23l1792,795r,-750l1769,45r23,-22l3982,23r,-23xm2235,797r-110,l2134,840r5,l2235,797xm2689,839r-7,1l2685,840r4,-1xm3982,839r-1293,l2685,840r1297,l3982,839xm1792,795r-23,l1792,818r,-23xm2239,795r-447,l1792,818r286,l2125,797r110,l2239,795xm3937,23r,795l3959,795r23,l3982,45r-23,l3937,23xm3982,795r-23,l3937,818r45,l3982,795xm1792,23r-23,22l1792,45r,-22xm3937,23r-2145,l1792,45r2145,l3937,23xm3982,23r-45,l3959,45r23,l3982,23xe" fillcolor="#1f4e79" stroked="f">
                  <v:path arrowok="t" textboxrect="0,0,3982,1779"/>
                </v:shape>
                <v:shape id="文本框 242" o:spid="_x0000_s1108" type="#_x0000_t202" style="position:absolute;left:6001;top:4025;width:1567;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K/xQAAANwAAAAPAAAAZHJzL2Rvd25yZXYueG1sRI9Ba8JA&#10;FITvBf/D8oTe6sZQ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CzD7K/xQAAANwAAAAP&#10;AAAAAAAAAAAAAAAAAAcCAABkcnMvZG93bnJldi54bWxQSwUGAAAAAAMAAwC3AAAA+QIAAAAA&#10;" filled="f" stroked="f">
                  <v:textbox inset="0,0,0,0">
                    <w:txbxContent>
                      <w:p w14:paraId="4E6765DD" w14:textId="77777777" w:rsidR="005A1EA1" w:rsidRDefault="005A1EA1" w:rsidP="005A1EA1">
                        <w:pPr>
                          <w:spacing w:line="206" w:lineRule="auto"/>
                        </w:pPr>
                        <w:proofErr w:type="gramStart"/>
                        <w:r>
                          <w:rPr>
                            <w:rFonts w:ascii="Calibri"/>
                            <w:b/>
                          </w:rPr>
                          <w:t xml:space="preserve">PTC  </w:t>
                        </w:r>
                        <w:r>
                          <w:t>heater</w:t>
                        </w:r>
                        <w:proofErr w:type="gramEnd"/>
                        <w:r>
                          <w:rPr>
                            <w:spacing w:val="1"/>
                          </w:rPr>
                          <w:t xml:space="preserve"> </w:t>
                        </w:r>
                        <w:r>
                          <w:t xml:space="preserve">connector </w:t>
                        </w:r>
                      </w:p>
                    </w:txbxContent>
                  </v:textbox>
                </v:shape>
                <w10:anchorlock/>
              </v:group>
            </w:pict>
          </mc:Fallback>
        </mc:AlternateContent>
      </w:r>
    </w:p>
    <w:p w14:paraId="2E534E95" w14:textId="35AE4533" w:rsidR="00C85ABD" w:rsidRPr="005A1EA1" w:rsidRDefault="008829BA" w:rsidP="005A1EA1">
      <w:r>
        <w:rPr>
          <w:w w:val="95"/>
        </w:rPr>
        <w:lastRenderedPageBreak/>
        <w:t>2.</w:t>
      </w:r>
      <w:r w:rsidR="00961E4D">
        <w:rPr>
          <w:w w:val="95"/>
        </w:rPr>
        <w:t>Pull</w:t>
      </w:r>
      <w:r w:rsidR="00961E4D">
        <w:rPr>
          <w:spacing w:val="-6"/>
          <w:w w:val="95"/>
        </w:rPr>
        <w:t xml:space="preserve"> </w:t>
      </w:r>
      <w:r w:rsidR="00961E4D">
        <w:rPr>
          <w:w w:val="95"/>
        </w:rPr>
        <w:t>out</w:t>
      </w:r>
      <w:r w:rsidR="00961E4D">
        <w:rPr>
          <w:spacing w:val="-5"/>
          <w:w w:val="95"/>
        </w:rPr>
        <w:t xml:space="preserve"> </w:t>
      </w:r>
      <w:r w:rsidR="00961E4D">
        <w:rPr>
          <w:w w:val="95"/>
        </w:rPr>
        <w:t>the</w:t>
      </w:r>
      <w:r w:rsidR="00961E4D">
        <w:rPr>
          <w:spacing w:val="-4"/>
          <w:w w:val="95"/>
        </w:rPr>
        <w:t xml:space="preserve"> </w:t>
      </w:r>
      <w:r w:rsidR="00961E4D">
        <w:rPr>
          <w:w w:val="95"/>
        </w:rPr>
        <w:t>white</w:t>
      </w:r>
      <w:r w:rsidR="00961E4D">
        <w:rPr>
          <w:spacing w:val="-4"/>
          <w:w w:val="95"/>
        </w:rPr>
        <w:t xml:space="preserve"> </w:t>
      </w:r>
      <w:r w:rsidR="00961E4D">
        <w:rPr>
          <w:w w:val="95"/>
        </w:rPr>
        <w:t>tube</w:t>
      </w:r>
      <w:r w:rsidR="00961E4D">
        <w:rPr>
          <w:spacing w:val="-5"/>
          <w:w w:val="95"/>
        </w:rPr>
        <w:t xml:space="preserve"> </w:t>
      </w:r>
      <w:r w:rsidR="00961E4D">
        <w:rPr>
          <w:w w:val="95"/>
        </w:rPr>
        <w:t>(positioned</w:t>
      </w:r>
      <w:r w:rsidR="00961E4D">
        <w:rPr>
          <w:spacing w:val="-4"/>
          <w:w w:val="95"/>
        </w:rPr>
        <w:t xml:space="preserve"> </w:t>
      </w:r>
      <w:r w:rsidR="00961E4D">
        <w:rPr>
          <w:w w:val="95"/>
        </w:rPr>
        <w:t>at</w:t>
      </w:r>
      <w:r w:rsidR="00961E4D">
        <w:rPr>
          <w:spacing w:val="-5"/>
          <w:w w:val="95"/>
        </w:rPr>
        <w:t xml:space="preserve"> </w:t>
      </w:r>
      <w:r w:rsidR="00961E4D">
        <w:rPr>
          <w:w w:val="95"/>
        </w:rPr>
        <w:t>the</w:t>
      </w:r>
      <w:r w:rsidR="00961E4D">
        <w:rPr>
          <w:spacing w:val="-3"/>
          <w:w w:val="95"/>
        </w:rPr>
        <w:t xml:space="preserve"> </w:t>
      </w:r>
      <w:r w:rsidR="00961E4D">
        <w:rPr>
          <w:w w:val="95"/>
        </w:rPr>
        <w:t>bottom)</w:t>
      </w:r>
      <w:r>
        <w:t>;</w:t>
      </w:r>
      <w:r w:rsidR="00961E4D">
        <w:rPr>
          <w:noProof/>
        </w:rPr>
        <mc:AlternateContent>
          <mc:Choice Requires="wpg">
            <w:drawing>
              <wp:inline distT="0" distB="0" distL="0" distR="0" wp14:anchorId="13F76733" wp14:editId="490A5258">
                <wp:extent cx="5323205" cy="2542540"/>
                <wp:effectExtent l="0" t="0" r="10795" b="0"/>
                <wp:docPr id="274" name="组合 274"/>
                <wp:cNvGraphicFramePr/>
                <a:graphic xmlns:a="http://schemas.openxmlformats.org/drawingml/2006/main">
                  <a:graphicData uri="http://schemas.microsoft.com/office/word/2010/wordprocessingGroup">
                    <wpg:wgp>
                      <wpg:cNvGrpSpPr/>
                      <wpg:grpSpPr>
                        <a:xfrm>
                          <a:off x="0" y="0"/>
                          <a:ext cx="5323205" cy="2542540"/>
                          <a:chOff x="1135" y="254"/>
                          <a:chExt cx="8383" cy="4004"/>
                        </a:xfrm>
                      </wpg:grpSpPr>
                      <pic:pic xmlns:pic="http://schemas.openxmlformats.org/drawingml/2006/picture">
                        <pic:nvPicPr>
                          <pic:cNvPr id="270" name="图片 549"/>
                          <pic:cNvPicPr>
                            <a:picLocks noChangeAspect="1"/>
                          </pic:cNvPicPr>
                        </pic:nvPicPr>
                        <pic:blipFill>
                          <a:blip r:embed="rId102"/>
                          <a:stretch>
                            <a:fillRect/>
                          </a:stretch>
                        </pic:blipFill>
                        <pic:spPr>
                          <a:xfrm>
                            <a:off x="1135" y="463"/>
                            <a:ext cx="3840" cy="3795"/>
                          </a:xfrm>
                          <a:prstGeom prst="rect">
                            <a:avLst/>
                          </a:prstGeom>
                          <a:noFill/>
                          <a:ln>
                            <a:noFill/>
                          </a:ln>
                        </pic:spPr>
                      </pic:pic>
                      <wps:wsp>
                        <wps:cNvPr id="271" name="任意多边形 271"/>
                        <wps:cNvSpPr/>
                        <wps:spPr>
                          <a:xfrm>
                            <a:off x="2844" y="254"/>
                            <a:ext cx="6478" cy="3729"/>
                          </a:xfrm>
                          <a:custGeom>
                            <a:avLst/>
                            <a:gdLst/>
                            <a:ahLst/>
                            <a:cxnLst/>
                            <a:rect l="0" t="0" r="0" b="0"/>
                            <a:pathLst>
                              <a:path w="6478" h="3729">
                                <a:moveTo>
                                  <a:pt x="5607" y="2979"/>
                                </a:moveTo>
                                <a:lnTo>
                                  <a:pt x="5562" y="2979"/>
                                </a:lnTo>
                                <a:lnTo>
                                  <a:pt x="5562" y="3024"/>
                                </a:lnTo>
                                <a:lnTo>
                                  <a:pt x="5562" y="3684"/>
                                </a:lnTo>
                                <a:lnTo>
                                  <a:pt x="2592" y="3684"/>
                                </a:lnTo>
                                <a:lnTo>
                                  <a:pt x="2592" y="3024"/>
                                </a:lnTo>
                                <a:lnTo>
                                  <a:pt x="3251" y="3024"/>
                                </a:lnTo>
                                <a:lnTo>
                                  <a:pt x="3251" y="3023"/>
                                </a:lnTo>
                                <a:lnTo>
                                  <a:pt x="3251" y="3022"/>
                                </a:lnTo>
                                <a:lnTo>
                                  <a:pt x="3075" y="2979"/>
                                </a:lnTo>
                                <a:lnTo>
                                  <a:pt x="1086" y="2489"/>
                                </a:lnTo>
                                <a:lnTo>
                                  <a:pt x="3824" y="3024"/>
                                </a:lnTo>
                                <a:lnTo>
                                  <a:pt x="5562" y="3024"/>
                                </a:lnTo>
                                <a:lnTo>
                                  <a:pt x="5562" y="2979"/>
                                </a:lnTo>
                                <a:lnTo>
                                  <a:pt x="3828" y="2979"/>
                                </a:lnTo>
                                <a:lnTo>
                                  <a:pt x="185" y="2268"/>
                                </a:lnTo>
                                <a:lnTo>
                                  <a:pt x="7" y="2233"/>
                                </a:lnTo>
                                <a:lnTo>
                                  <a:pt x="0" y="2268"/>
                                </a:lnTo>
                                <a:lnTo>
                                  <a:pt x="3067" y="3023"/>
                                </a:lnTo>
                                <a:lnTo>
                                  <a:pt x="2978" y="3002"/>
                                </a:lnTo>
                                <a:lnTo>
                                  <a:pt x="2887" y="2979"/>
                                </a:lnTo>
                                <a:lnTo>
                                  <a:pt x="2547" y="2979"/>
                                </a:lnTo>
                                <a:lnTo>
                                  <a:pt x="2547" y="3729"/>
                                </a:lnTo>
                                <a:lnTo>
                                  <a:pt x="5607" y="3729"/>
                                </a:lnTo>
                                <a:lnTo>
                                  <a:pt x="5607" y="3707"/>
                                </a:lnTo>
                                <a:lnTo>
                                  <a:pt x="5607" y="3684"/>
                                </a:lnTo>
                                <a:lnTo>
                                  <a:pt x="5607" y="3024"/>
                                </a:lnTo>
                                <a:lnTo>
                                  <a:pt x="5607" y="3002"/>
                                </a:lnTo>
                                <a:lnTo>
                                  <a:pt x="5607" y="2979"/>
                                </a:lnTo>
                                <a:close/>
                                <a:moveTo>
                                  <a:pt x="6478" y="0"/>
                                </a:moveTo>
                                <a:lnTo>
                                  <a:pt x="6433" y="0"/>
                                </a:lnTo>
                                <a:lnTo>
                                  <a:pt x="6433" y="45"/>
                                </a:lnTo>
                                <a:lnTo>
                                  <a:pt x="6433" y="765"/>
                                </a:lnTo>
                                <a:lnTo>
                                  <a:pt x="4107" y="765"/>
                                </a:lnTo>
                                <a:lnTo>
                                  <a:pt x="1631" y="1763"/>
                                </a:lnTo>
                                <a:lnTo>
                                  <a:pt x="3113" y="810"/>
                                </a:lnTo>
                                <a:lnTo>
                                  <a:pt x="3177" y="769"/>
                                </a:lnTo>
                                <a:lnTo>
                                  <a:pt x="3183" y="765"/>
                                </a:lnTo>
                                <a:lnTo>
                                  <a:pt x="2458" y="765"/>
                                </a:lnTo>
                                <a:lnTo>
                                  <a:pt x="2458" y="45"/>
                                </a:lnTo>
                                <a:lnTo>
                                  <a:pt x="6433" y="45"/>
                                </a:lnTo>
                                <a:lnTo>
                                  <a:pt x="6433" y="0"/>
                                </a:lnTo>
                                <a:lnTo>
                                  <a:pt x="2413" y="0"/>
                                </a:lnTo>
                                <a:lnTo>
                                  <a:pt x="2413" y="810"/>
                                </a:lnTo>
                                <a:lnTo>
                                  <a:pt x="3029" y="810"/>
                                </a:lnTo>
                                <a:lnTo>
                                  <a:pt x="3064" y="788"/>
                                </a:lnTo>
                                <a:lnTo>
                                  <a:pt x="3094" y="769"/>
                                </a:lnTo>
                                <a:lnTo>
                                  <a:pt x="1256" y="1951"/>
                                </a:lnTo>
                                <a:lnTo>
                                  <a:pt x="1261" y="1961"/>
                                </a:lnTo>
                                <a:lnTo>
                                  <a:pt x="1432" y="1892"/>
                                </a:lnTo>
                                <a:lnTo>
                                  <a:pt x="4115" y="810"/>
                                </a:lnTo>
                                <a:lnTo>
                                  <a:pt x="6478" y="810"/>
                                </a:lnTo>
                                <a:lnTo>
                                  <a:pt x="6478" y="808"/>
                                </a:lnTo>
                                <a:lnTo>
                                  <a:pt x="6478" y="788"/>
                                </a:lnTo>
                                <a:lnTo>
                                  <a:pt x="6478" y="765"/>
                                </a:lnTo>
                                <a:lnTo>
                                  <a:pt x="6478" y="45"/>
                                </a:lnTo>
                                <a:lnTo>
                                  <a:pt x="6478" y="23"/>
                                </a:lnTo>
                                <a:lnTo>
                                  <a:pt x="6478" y="0"/>
                                </a:lnTo>
                                <a:close/>
                              </a:path>
                            </a:pathLst>
                          </a:custGeom>
                          <a:solidFill>
                            <a:srgbClr val="1F4E79"/>
                          </a:solidFill>
                          <a:ln>
                            <a:noFill/>
                          </a:ln>
                        </wps:spPr>
                        <wps:bodyPr upright="1"/>
                      </wps:wsp>
                      <wps:wsp>
                        <wps:cNvPr id="272" name="文本框 272"/>
                        <wps:cNvSpPr txBox="1"/>
                        <wps:spPr>
                          <a:xfrm>
                            <a:off x="5315" y="359"/>
                            <a:ext cx="4203" cy="639"/>
                          </a:xfrm>
                          <a:prstGeom prst="rect">
                            <a:avLst/>
                          </a:prstGeom>
                          <a:noFill/>
                          <a:ln>
                            <a:noFill/>
                          </a:ln>
                        </wps:spPr>
                        <wps:txbx>
                          <w:txbxContent>
                            <w:p w14:paraId="794C9CFB" w14:textId="77777777" w:rsidR="00C85ABD" w:rsidRDefault="00961E4D">
                              <w:pPr>
                                <w:spacing w:line="213" w:lineRule="auto"/>
                                <w:ind w:left="199" w:right="214"/>
                                <w:rPr>
                                  <w:sz w:val="16"/>
                                  <w:szCs w:val="16"/>
                                </w:rPr>
                              </w:pPr>
                              <w:r>
                                <w:rPr>
                                  <w:spacing w:val="-9"/>
                                  <w:sz w:val="16"/>
                                  <w:szCs w:val="16"/>
                                </w:rPr>
                                <w:t xml:space="preserve">Step 1: Press your finger </w:t>
                              </w:r>
                              <w:r>
                                <w:rPr>
                                  <w:spacing w:val="-8"/>
                                  <w:sz w:val="16"/>
                                  <w:szCs w:val="16"/>
                                </w:rPr>
                                <w:t>on the</w:t>
                              </w:r>
                              <w:r>
                                <w:rPr>
                                  <w:spacing w:val="-107"/>
                                  <w:sz w:val="16"/>
                                  <w:szCs w:val="16"/>
                                </w:rPr>
                                <w:t xml:space="preserve"> </w:t>
                              </w:r>
                              <w:r>
                                <w:rPr>
                                  <w:spacing w:val="-8"/>
                                  <w:sz w:val="16"/>
                                  <w:szCs w:val="16"/>
                                </w:rPr>
                                <w:t>white quick connector in this</w:t>
                              </w:r>
                              <w:r>
                                <w:rPr>
                                  <w:spacing w:val="-7"/>
                                  <w:sz w:val="16"/>
                                  <w:szCs w:val="16"/>
                                </w:rPr>
                                <w:t xml:space="preserve"> </w:t>
                              </w:r>
                              <w:r>
                                <w:rPr>
                                  <w:sz w:val="16"/>
                                  <w:szCs w:val="16"/>
                                </w:rPr>
                                <w:t>position No release, confirm that the</w:t>
                              </w:r>
                              <w:r>
                                <w:rPr>
                                  <w:spacing w:val="1"/>
                                  <w:sz w:val="16"/>
                                  <w:szCs w:val="16"/>
                                </w:rPr>
                                <w:t xml:space="preserve"> </w:t>
                              </w:r>
                              <w:r>
                                <w:rPr>
                                  <w:sz w:val="16"/>
                                  <w:szCs w:val="16"/>
                                </w:rPr>
                                <w:t>elastic</w:t>
                              </w:r>
                              <w:r>
                                <w:rPr>
                                  <w:spacing w:val="-16"/>
                                  <w:sz w:val="16"/>
                                  <w:szCs w:val="16"/>
                                </w:rPr>
                                <w:t xml:space="preserve"> </w:t>
                              </w:r>
                              <w:r>
                                <w:rPr>
                                  <w:sz w:val="16"/>
                                  <w:szCs w:val="16"/>
                                </w:rPr>
                                <w:t>space</w:t>
                              </w:r>
                              <w:r>
                                <w:rPr>
                                  <w:spacing w:val="-15"/>
                                  <w:sz w:val="16"/>
                                  <w:szCs w:val="16"/>
                                </w:rPr>
                                <w:t xml:space="preserve"> </w:t>
                              </w:r>
                              <w:r>
                                <w:rPr>
                                  <w:sz w:val="16"/>
                                  <w:szCs w:val="16"/>
                                </w:rPr>
                                <w:t>has</w:t>
                              </w:r>
                              <w:r>
                                <w:rPr>
                                  <w:spacing w:val="-15"/>
                                  <w:sz w:val="16"/>
                                  <w:szCs w:val="16"/>
                                </w:rPr>
                                <w:t xml:space="preserve"> </w:t>
                              </w:r>
                              <w:r>
                                <w:rPr>
                                  <w:sz w:val="16"/>
                                  <w:szCs w:val="16"/>
                                </w:rPr>
                                <w:t>been</w:t>
                              </w:r>
                              <w:r>
                                <w:rPr>
                                  <w:spacing w:val="-16"/>
                                  <w:sz w:val="16"/>
                                  <w:szCs w:val="16"/>
                                </w:rPr>
                                <w:t xml:space="preserve"> </w:t>
                              </w:r>
                              <w:proofErr w:type="gramStart"/>
                              <w:r>
                                <w:rPr>
                                  <w:sz w:val="16"/>
                                  <w:szCs w:val="16"/>
                                </w:rPr>
                                <w:t>compressed</w:t>
                              </w:r>
                              <w:proofErr w:type="gramEnd"/>
                              <w:r>
                                <w:rPr>
                                  <w:sz w:val="16"/>
                                  <w:szCs w:val="16"/>
                                </w:rPr>
                                <w:t xml:space="preserve"> </w:t>
                              </w:r>
                            </w:p>
                          </w:txbxContent>
                        </wps:txbx>
                        <wps:bodyPr lIns="0" tIns="0" rIns="0" bIns="0" upright="1"/>
                      </wps:wsp>
                      <wps:wsp>
                        <wps:cNvPr id="273" name="文本框 273"/>
                        <wps:cNvSpPr txBox="1"/>
                        <wps:spPr>
                          <a:xfrm>
                            <a:off x="5868" y="3491"/>
                            <a:ext cx="2100" cy="420"/>
                          </a:xfrm>
                          <a:prstGeom prst="rect">
                            <a:avLst/>
                          </a:prstGeom>
                          <a:noFill/>
                          <a:ln>
                            <a:noFill/>
                          </a:ln>
                        </wps:spPr>
                        <wps:txbx>
                          <w:txbxContent>
                            <w:p w14:paraId="2CFD30B8" w14:textId="77777777" w:rsidR="00C85ABD" w:rsidRDefault="00961E4D">
                              <w:pPr>
                                <w:spacing w:before="13" w:line="187" w:lineRule="auto"/>
                              </w:pPr>
                              <w:r>
                                <w:t>Step</w:t>
                              </w:r>
                              <w:r>
                                <w:rPr>
                                  <w:spacing w:val="-26"/>
                                </w:rPr>
                                <w:t xml:space="preserve"> </w:t>
                              </w:r>
                              <w:r>
                                <w:t>2:</w:t>
                              </w:r>
                              <w:r>
                                <w:rPr>
                                  <w:spacing w:val="-26"/>
                                </w:rPr>
                                <w:t xml:space="preserve"> </w:t>
                              </w:r>
                              <w:r>
                                <w:t>Pull</w:t>
                              </w:r>
                              <w:r>
                                <w:rPr>
                                  <w:spacing w:val="-25"/>
                                </w:rPr>
                                <w:t xml:space="preserve"> </w:t>
                              </w:r>
                              <w:r>
                                <w:t>out</w:t>
                              </w:r>
                              <w:r>
                                <w:rPr>
                                  <w:spacing w:val="-24"/>
                                </w:rPr>
                                <w:t xml:space="preserve"> </w:t>
                              </w:r>
                              <w:r>
                                <w:t>the</w:t>
                              </w:r>
                              <w:r>
                                <w:rPr>
                                  <w:spacing w:val="-102"/>
                                </w:rPr>
                                <w:t xml:space="preserve"> </w:t>
                              </w:r>
                              <w:r>
                                <w:t>tube</w:t>
                              </w:r>
                              <w:r>
                                <w:rPr>
                                  <w:spacing w:val="-13"/>
                                </w:rPr>
                                <w:t xml:space="preserve"> </w:t>
                              </w:r>
                              <w:r>
                                <w:t>with</w:t>
                              </w:r>
                              <w:r>
                                <w:rPr>
                                  <w:spacing w:val="-13"/>
                                </w:rPr>
                                <w:t xml:space="preserve"> </w:t>
                              </w:r>
                              <w:proofErr w:type="gramStart"/>
                              <w:r>
                                <w:t>force</w:t>
                              </w:r>
                              <w:proofErr w:type="gramEnd"/>
                              <w:r>
                                <w:t xml:space="preserve"> </w:t>
                              </w:r>
                            </w:p>
                          </w:txbxContent>
                        </wps:txbx>
                        <wps:bodyPr lIns="0" tIns="0" rIns="0" bIns="0" upright="1"/>
                      </wps:wsp>
                    </wpg:wgp>
                  </a:graphicData>
                </a:graphic>
              </wp:inline>
            </w:drawing>
          </mc:Choice>
          <mc:Fallback>
            <w:pict>
              <v:group w14:anchorId="13F76733" id="组合 274" o:spid="_x0000_s1109" style="width:419.15pt;height:200.2pt;mso-position-horizontal-relative:char;mso-position-vertical-relative:line" coordorigin="1135,254" coordsize="8383,4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">
                <v:shape id="图片 549" o:spid="_x0000_s1110" type="#_x0000_t75" style="position:absolute;left:1135;top:463;width:3840;height:3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">
                  <v:imagedata r:id="rId103" o:title=""/>
                </v:shape>
                <v:shape id="任意多边形 271" o:spid="_x0000_s1111" style="position:absolute;left:2844;top:254;width:6478;height:3729;visibility:visible;mso-wrap-style:square;v-text-anchor:top" coordsize="6478,3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" path="m5607,2979r-45,l5562,3024r,660l2592,3684r,-660l3251,3024r,-1l3251,3022r-176,-43l1086,2489r2738,535l5562,3024r,-45l3828,2979,185,2268,7,2233,,2268r3067,755l2978,3002r-91,-23l2547,2979r,750l5607,3729r,-22l5607,3684r,-660l5607,3002r,-23xm6478,r-45,l6433,45r,720l4107,765,1631,1763,3113,810r64,-41l3183,765r-725,l2458,45r3975,l6433,,2413,r,810l3029,810r35,-22l3094,769,1256,1951r5,10l1432,1892,4115,810r2363,l6478,808r,-20l6478,765r,-720l6478,23r,-23xe" fillcolor="#1f4e79" stroked="f">
                  <v:path arrowok="t" textboxrect="0,0,6478,3729"/>
                </v:shape>
                <v:shape id="文本框 272" o:spid="_x0000_s1112" type="#_x0000_t202" style="position:absolute;left:5315;top:359;width:4203;height: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" filled="f" stroked="f">
                  <v:textbox inset="0,0,0,0">
                    <w:txbxContent>
                      <w:p w14:paraId="794C9CFB" w14:textId="77777777" w:rsidR="00C85ABD" w:rsidRDefault="00961E4D">
                        <w:pPr>
                          <w:spacing w:line="213" w:lineRule="auto"/>
                          <w:ind w:left="199" w:right="214"/>
                          <w:rPr>
                            <w:sz w:val="16"/>
                            <w:szCs w:val="16"/>
                          </w:rPr>
                        </w:pPr>
                        <w:r>
                          <w:rPr>
                            <w:spacing w:val="-9"/>
                            <w:sz w:val="16"/>
                            <w:szCs w:val="16"/>
                          </w:rPr>
                          <w:t xml:space="preserve">Step 1: Press your finger </w:t>
                        </w:r>
                        <w:r>
                          <w:rPr>
                            <w:spacing w:val="-8"/>
                            <w:sz w:val="16"/>
                            <w:szCs w:val="16"/>
                          </w:rPr>
                          <w:t>on the</w:t>
                        </w:r>
                        <w:r>
                          <w:rPr>
                            <w:spacing w:val="-107"/>
                            <w:sz w:val="16"/>
                            <w:szCs w:val="16"/>
                          </w:rPr>
                          <w:t xml:space="preserve"> </w:t>
                        </w:r>
                        <w:r>
                          <w:rPr>
                            <w:spacing w:val="-8"/>
                            <w:sz w:val="16"/>
                            <w:szCs w:val="16"/>
                          </w:rPr>
                          <w:t>white quick connector in this</w:t>
                        </w:r>
                        <w:r>
                          <w:rPr>
                            <w:spacing w:val="-7"/>
                            <w:sz w:val="16"/>
                            <w:szCs w:val="16"/>
                          </w:rPr>
                          <w:t xml:space="preserve"> </w:t>
                        </w:r>
                        <w:r>
                          <w:rPr>
                            <w:sz w:val="16"/>
                            <w:szCs w:val="16"/>
                          </w:rPr>
                          <w:t>position No release, confirm that the</w:t>
                        </w:r>
                        <w:r>
                          <w:rPr>
                            <w:spacing w:val="1"/>
                            <w:sz w:val="16"/>
                            <w:szCs w:val="16"/>
                          </w:rPr>
                          <w:t xml:space="preserve"> </w:t>
                        </w:r>
                        <w:r>
                          <w:rPr>
                            <w:sz w:val="16"/>
                            <w:szCs w:val="16"/>
                          </w:rPr>
                          <w:t>elastic</w:t>
                        </w:r>
                        <w:r>
                          <w:rPr>
                            <w:spacing w:val="-16"/>
                            <w:sz w:val="16"/>
                            <w:szCs w:val="16"/>
                          </w:rPr>
                          <w:t xml:space="preserve"> </w:t>
                        </w:r>
                        <w:r>
                          <w:rPr>
                            <w:sz w:val="16"/>
                            <w:szCs w:val="16"/>
                          </w:rPr>
                          <w:t>space</w:t>
                        </w:r>
                        <w:r>
                          <w:rPr>
                            <w:spacing w:val="-15"/>
                            <w:sz w:val="16"/>
                            <w:szCs w:val="16"/>
                          </w:rPr>
                          <w:t xml:space="preserve"> </w:t>
                        </w:r>
                        <w:r>
                          <w:rPr>
                            <w:sz w:val="16"/>
                            <w:szCs w:val="16"/>
                          </w:rPr>
                          <w:t>has</w:t>
                        </w:r>
                        <w:r>
                          <w:rPr>
                            <w:spacing w:val="-15"/>
                            <w:sz w:val="16"/>
                            <w:szCs w:val="16"/>
                          </w:rPr>
                          <w:t xml:space="preserve"> </w:t>
                        </w:r>
                        <w:r>
                          <w:rPr>
                            <w:sz w:val="16"/>
                            <w:szCs w:val="16"/>
                          </w:rPr>
                          <w:t>been</w:t>
                        </w:r>
                        <w:r>
                          <w:rPr>
                            <w:spacing w:val="-16"/>
                            <w:sz w:val="16"/>
                            <w:szCs w:val="16"/>
                          </w:rPr>
                          <w:t xml:space="preserve"> </w:t>
                        </w:r>
                        <w:proofErr w:type="gramStart"/>
                        <w:r>
                          <w:rPr>
                            <w:sz w:val="16"/>
                            <w:szCs w:val="16"/>
                          </w:rPr>
                          <w:t>compressed</w:t>
                        </w:r>
                        <w:proofErr w:type="gramEnd"/>
                        <w:r>
                          <w:rPr>
                            <w:sz w:val="16"/>
                            <w:szCs w:val="16"/>
                          </w:rPr>
                          <w:t xml:space="preserve"> </w:t>
                        </w:r>
                      </w:p>
                    </w:txbxContent>
                  </v:textbox>
                </v:shape>
                <v:shape id="文本框 273" o:spid="_x0000_s1113" type="#_x0000_t202" style="position:absolute;left:5868;top:3491;width:210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2Z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Ei/dmcYAAADcAAAA&#10;DwAAAAAAAAAAAAAAAAAHAgAAZHJzL2Rvd25yZXYueG1sUEsFBgAAAAADAAMAtwAAAPoCAAAAAA==&#10;" filled="f" stroked="f">
                  <v:textbox inset="0,0,0,0">
                    <w:txbxContent>
                      <w:p w14:paraId="2CFD30B8" w14:textId="77777777" w:rsidR="00C85ABD" w:rsidRDefault="00961E4D">
                        <w:pPr>
                          <w:spacing w:before="13" w:line="187" w:lineRule="auto"/>
                        </w:pPr>
                        <w:r>
                          <w:t>Step</w:t>
                        </w:r>
                        <w:r>
                          <w:rPr>
                            <w:spacing w:val="-26"/>
                          </w:rPr>
                          <w:t xml:space="preserve"> </w:t>
                        </w:r>
                        <w:r>
                          <w:t>2:</w:t>
                        </w:r>
                        <w:r>
                          <w:rPr>
                            <w:spacing w:val="-26"/>
                          </w:rPr>
                          <w:t xml:space="preserve"> </w:t>
                        </w:r>
                        <w:r>
                          <w:t>Pull</w:t>
                        </w:r>
                        <w:r>
                          <w:rPr>
                            <w:spacing w:val="-25"/>
                          </w:rPr>
                          <w:t xml:space="preserve"> </w:t>
                        </w:r>
                        <w:r>
                          <w:t>out</w:t>
                        </w:r>
                        <w:r>
                          <w:rPr>
                            <w:spacing w:val="-24"/>
                          </w:rPr>
                          <w:t xml:space="preserve"> </w:t>
                        </w:r>
                        <w:r>
                          <w:t>the</w:t>
                        </w:r>
                        <w:r>
                          <w:rPr>
                            <w:spacing w:val="-102"/>
                          </w:rPr>
                          <w:t xml:space="preserve"> </w:t>
                        </w:r>
                        <w:r>
                          <w:t>tube</w:t>
                        </w:r>
                        <w:r>
                          <w:rPr>
                            <w:spacing w:val="-13"/>
                          </w:rPr>
                          <w:t xml:space="preserve"> </w:t>
                        </w:r>
                        <w:r>
                          <w:t>with</w:t>
                        </w:r>
                        <w:r>
                          <w:rPr>
                            <w:spacing w:val="-13"/>
                          </w:rPr>
                          <w:t xml:space="preserve"> </w:t>
                        </w:r>
                        <w:proofErr w:type="gramStart"/>
                        <w:r>
                          <w:t>force</w:t>
                        </w:r>
                        <w:proofErr w:type="gramEnd"/>
                        <w:r>
                          <w:t xml:space="preserve"> </w:t>
                        </w:r>
                      </w:p>
                    </w:txbxContent>
                  </v:textbox>
                </v:shape>
                <w10:anchorlock/>
              </v:group>
            </w:pict>
          </mc:Fallback>
        </mc:AlternateContent>
      </w:r>
    </w:p>
    <w:p w14:paraId="4CFA7AD4" w14:textId="77777777" w:rsidR="00C85ABD" w:rsidRDefault="00C85ABD" w:rsidP="005A1EA1">
      <w:pPr>
        <w:rPr>
          <w:sz w:val="28"/>
        </w:rPr>
      </w:pPr>
    </w:p>
    <w:p w14:paraId="5B7C1B23" w14:textId="5DB97F13" w:rsidR="008829BA" w:rsidRDefault="008829BA" w:rsidP="005A1EA1">
      <w:r>
        <w:rPr>
          <w:w w:val="95"/>
        </w:rPr>
        <w:t>3.</w:t>
      </w:r>
      <w:r w:rsidR="00961E4D">
        <w:rPr>
          <w:w w:val="95"/>
        </w:rPr>
        <w:t>Pull</w:t>
      </w:r>
      <w:r w:rsidR="00961E4D">
        <w:rPr>
          <w:spacing w:val="-5"/>
          <w:w w:val="95"/>
        </w:rPr>
        <w:t xml:space="preserve"> </w:t>
      </w:r>
      <w:r w:rsidR="00961E4D">
        <w:rPr>
          <w:w w:val="95"/>
        </w:rPr>
        <w:t>out</w:t>
      </w:r>
      <w:r w:rsidR="00961E4D">
        <w:rPr>
          <w:spacing w:val="-4"/>
          <w:w w:val="95"/>
        </w:rPr>
        <w:t xml:space="preserve"> </w:t>
      </w:r>
      <w:r w:rsidR="00961E4D">
        <w:rPr>
          <w:w w:val="95"/>
        </w:rPr>
        <w:t>the</w:t>
      </w:r>
      <w:r w:rsidR="00961E4D">
        <w:rPr>
          <w:spacing w:val="-3"/>
          <w:w w:val="95"/>
        </w:rPr>
        <w:t xml:space="preserve"> </w:t>
      </w:r>
      <w:r w:rsidR="00961E4D">
        <w:rPr>
          <w:w w:val="95"/>
        </w:rPr>
        <w:t>upper</w:t>
      </w:r>
      <w:r w:rsidR="00961E4D">
        <w:rPr>
          <w:spacing w:val="-3"/>
          <w:w w:val="95"/>
        </w:rPr>
        <w:t xml:space="preserve"> </w:t>
      </w:r>
      <w:r w:rsidR="00961E4D">
        <w:rPr>
          <w:w w:val="95"/>
        </w:rPr>
        <w:t>right</w:t>
      </w:r>
      <w:r w:rsidR="00961E4D">
        <w:rPr>
          <w:spacing w:val="-3"/>
          <w:w w:val="95"/>
        </w:rPr>
        <w:t xml:space="preserve"> </w:t>
      </w:r>
      <w:r w:rsidR="00961E4D">
        <w:rPr>
          <w:w w:val="95"/>
        </w:rPr>
        <w:t>corner</w:t>
      </w:r>
      <w:r w:rsidR="00961E4D">
        <w:rPr>
          <w:spacing w:val="-5"/>
          <w:w w:val="95"/>
        </w:rPr>
        <w:t xml:space="preserve"> </w:t>
      </w:r>
      <w:r w:rsidR="00961E4D">
        <w:rPr>
          <w:w w:val="95"/>
        </w:rPr>
        <w:t>of</w:t>
      </w:r>
      <w:r w:rsidR="00961E4D">
        <w:rPr>
          <w:spacing w:val="-4"/>
          <w:w w:val="95"/>
        </w:rPr>
        <w:t xml:space="preserve"> </w:t>
      </w:r>
      <w:r w:rsidR="00961E4D">
        <w:rPr>
          <w:w w:val="95"/>
        </w:rPr>
        <w:t>the</w:t>
      </w:r>
      <w:r w:rsidR="00961E4D">
        <w:rPr>
          <w:spacing w:val="-3"/>
          <w:w w:val="95"/>
        </w:rPr>
        <w:t xml:space="preserve"> </w:t>
      </w:r>
      <w:r w:rsidR="00961E4D">
        <w:rPr>
          <w:w w:val="95"/>
        </w:rPr>
        <w:t>outlet</w:t>
      </w:r>
      <w:r w:rsidR="00961E4D">
        <w:rPr>
          <w:spacing w:val="-3"/>
          <w:w w:val="95"/>
        </w:rPr>
        <w:t xml:space="preserve"> </w:t>
      </w:r>
      <w:r w:rsidR="00961E4D">
        <w:rPr>
          <w:w w:val="95"/>
        </w:rPr>
        <w:t>pipe</w:t>
      </w:r>
      <w:r w:rsidR="00961E4D">
        <w:rPr>
          <w:spacing w:val="-3"/>
          <w:w w:val="95"/>
        </w:rPr>
        <w:t xml:space="preserve"> </w:t>
      </w:r>
      <w:r w:rsidR="00961E4D">
        <w:rPr>
          <w:w w:val="95"/>
        </w:rPr>
        <w:t>(gently</w:t>
      </w:r>
      <w:r w:rsidR="00961E4D">
        <w:rPr>
          <w:spacing w:val="-4"/>
          <w:w w:val="95"/>
        </w:rPr>
        <w:t xml:space="preserve"> </w:t>
      </w:r>
      <w:r w:rsidR="00961E4D">
        <w:rPr>
          <w:w w:val="95"/>
        </w:rPr>
        <w:t>rotate</w:t>
      </w:r>
      <w:r w:rsidR="00961E4D">
        <w:rPr>
          <w:spacing w:val="-4"/>
          <w:w w:val="95"/>
        </w:rPr>
        <w:t xml:space="preserve"> </w:t>
      </w:r>
      <w:r w:rsidR="00961E4D">
        <w:rPr>
          <w:w w:val="95"/>
        </w:rPr>
        <w:t>the</w:t>
      </w:r>
      <w:r w:rsidR="00961E4D">
        <w:rPr>
          <w:spacing w:val="-2"/>
          <w:w w:val="95"/>
        </w:rPr>
        <w:t xml:space="preserve"> </w:t>
      </w:r>
      <w:r w:rsidR="00961E4D">
        <w:rPr>
          <w:w w:val="95"/>
        </w:rPr>
        <w:t>connector</w:t>
      </w:r>
      <w:r w:rsidR="00961E4D">
        <w:rPr>
          <w:spacing w:val="-5"/>
          <w:w w:val="95"/>
        </w:rPr>
        <w:t xml:space="preserve"> </w:t>
      </w:r>
      <w:r w:rsidR="00961E4D">
        <w:rPr>
          <w:w w:val="95"/>
        </w:rPr>
        <w:t>to</w:t>
      </w:r>
      <w:r w:rsidR="00961E4D">
        <w:rPr>
          <w:spacing w:val="-3"/>
          <w:w w:val="95"/>
        </w:rPr>
        <w:t xml:space="preserve"> </w:t>
      </w:r>
      <w:r w:rsidR="00961E4D">
        <w:rPr>
          <w:w w:val="95"/>
        </w:rPr>
        <w:t>the</w:t>
      </w:r>
      <w:r w:rsidR="00961E4D">
        <w:rPr>
          <w:spacing w:val="-4"/>
          <w:w w:val="95"/>
        </w:rPr>
        <w:t xml:space="preserve"> </w:t>
      </w:r>
      <w:r w:rsidR="00961E4D">
        <w:rPr>
          <w:w w:val="95"/>
        </w:rPr>
        <w:t>left</w:t>
      </w:r>
      <w:r w:rsidR="00961E4D">
        <w:rPr>
          <w:spacing w:val="1"/>
          <w:w w:val="95"/>
        </w:rPr>
        <w:t xml:space="preserve"> </w:t>
      </w:r>
      <w:r w:rsidR="00961E4D">
        <w:rPr>
          <w:w w:val="95"/>
        </w:rPr>
        <w:t>90</w:t>
      </w:r>
      <w:r w:rsidR="00961E4D">
        <w:rPr>
          <w:spacing w:val="-2"/>
          <w:w w:val="95"/>
        </w:rPr>
        <w:t xml:space="preserve"> </w:t>
      </w:r>
      <w:r w:rsidR="00961E4D">
        <w:rPr>
          <w:w w:val="95"/>
        </w:rPr>
        <w:t>degrees</w:t>
      </w:r>
      <w:r w:rsidR="00961E4D">
        <w:rPr>
          <w:spacing w:val="-3"/>
          <w:w w:val="95"/>
        </w:rPr>
        <w:t xml:space="preserve"> </w:t>
      </w:r>
      <w:r w:rsidR="00961E4D">
        <w:rPr>
          <w:w w:val="95"/>
        </w:rPr>
        <w:t>and</w:t>
      </w:r>
      <w:r w:rsidR="00961E4D">
        <w:rPr>
          <w:spacing w:val="-97"/>
          <w:w w:val="95"/>
        </w:rPr>
        <w:t xml:space="preserve"> </w:t>
      </w:r>
      <w:r w:rsidR="00961E4D">
        <w:t>then</w:t>
      </w:r>
      <w:r w:rsidR="00961E4D">
        <w:rPr>
          <w:spacing w:val="-9"/>
        </w:rPr>
        <w:t xml:space="preserve"> </w:t>
      </w:r>
      <w:r w:rsidR="00961E4D">
        <w:t>pull</w:t>
      </w:r>
      <w:r w:rsidR="00961E4D">
        <w:rPr>
          <w:spacing w:val="-6"/>
        </w:rPr>
        <w:t xml:space="preserve"> </w:t>
      </w:r>
      <w:r w:rsidR="00961E4D">
        <w:t>it</w:t>
      </w:r>
      <w:r w:rsidR="00961E4D">
        <w:rPr>
          <w:spacing w:val="-7"/>
        </w:rPr>
        <w:t xml:space="preserve"> </w:t>
      </w:r>
      <w:r w:rsidR="00961E4D">
        <w:t>down</w:t>
      </w:r>
      <w:proofErr w:type="gramStart"/>
      <w:r w:rsidR="00961E4D">
        <w:t>)</w:t>
      </w:r>
      <w:r>
        <w:t>;</w:t>
      </w:r>
      <w:proofErr w:type="gramEnd"/>
    </w:p>
    <w:p w14:paraId="613556B4" w14:textId="304CE075" w:rsidR="00C85ABD" w:rsidRPr="005A1EA1" w:rsidRDefault="00BE657C" w:rsidP="005A1EA1">
      <w:pPr>
        <w:sectPr w:rsidR="00C85ABD" w:rsidRPr="005A1EA1">
          <w:pgSz w:w="11910" w:h="16840"/>
          <w:pgMar w:top="1157" w:right="686" w:bottom="1157" w:left="629" w:header="560" w:footer="978" w:gutter="0"/>
          <w:cols w:space="720"/>
        </w:sectPr>
      </w:pPr>
      <w:r w:rsidRPr="002A6B27">
        <w:rPr>
          <w:noProof/>
          <w:w w:val="95"/>
          <w:szCs w:val="22"/>
        </w:rPr>
        <mc:AlternateContent>
          <mc:Choice Requires="wps">
            <w:drawing>
              <wp:anchor distT="45720" distB="45720" distL="114300" distR="114300" simplePos="0" relativeHeight="251889664" behindDoc="0" locked="0" layoutInCell="1" allowOverlap="1" wp14:anchorId="5CC6C3FE" wp14:editId="1310BFA7">
                <wp:simplePos x="0" y="0"/>
                <wp:positionH relativeFrom="column">
                  <wp:posOffset>3975100</wp:posOffset>
                </wp:positionH>
                <wp:positionV relativeFrom="paragraph">
                  <wp:posOffset>2284095</wp:posOffset>
                </wp:positionV>
                <wp:extent cx="1656080" cy="292100"/>
                <wp:effectExtent l="0" t="0" r="20320" b="12700"/>
                <wp:wrapNone/>
                <wp:docPr id="9150621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080" cy="292100"/>
                        </a:xfrm>
                        <a:prstGeom prst="rect">
                          <a:avLst/>
                        </a:prstGeom>
                        <a:solidFill>
                          <a:srgbClr val="FFFFFF"/>
                        </a:solidFill>
                        <a:ln w="9525">
                          <a:solidFill>
                            <a:srgbClr val="000000"/>
                          </a:solidFill>
                          <a:miter lim="800000"/>
                          <a:headEnd/>
                          <a:tailEnd/>
                        </a:ln>
                      </wps:spPr>
                      <wps:txbx>
                        <w:txbxContent>
                          <w:p w14:paraId="12A7C6C8" w14:textId="77777777" w:rsidR="00BE657C" w:rsidRDefault="00BE657C" w:rsidP="00BE657C">
                            <w:r>
                              <w:t>Joint rotated 90 degrees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6C3FE" id="_x0000_s1114" type="#_x0000_t202" style="position:absolute;margin-left:313pt;margin-top:179.85pt;width:130.4pt;height:23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">
                <v:textbox>
                  <w:txbxContent>
                    <w:p w14:paraId="12A7C6C8" w14:textId="77777777" w:rsidR="00BE657C" w:rsidRDefault="00BE657C" w:rsidP="00BE657C">
                      <w:r>
                        <w:t>Joint rotated 90 degrees</w:t>
                      </w:r>
                    </w:p>
                  </w:txbxContent>
                </v:textbox>
              </v:shape>
            </w:pict>
          </mc:Fallback>
        </mc:AlternateContent>
      </w:r>
      <w:r w:rsidRPr="002A6B27">
        <w:rPr>
          <w:noProof/>
          <w:w w:val="95"/>
          <w:szCs w:val="22"/>
        </w:rPr>
        <mc:AlternateContent>
          <mc:Choice Requires="wps">
            <w:drawing>
              <wp:anchor distT="45720" distB="45720" distL="114300" distR="114300" simplePos="0" relativeHeight="251887616" behindDoc="0" locked="0" layoutInCell="1" allowOverlap="1" wp14:anchorId="3CE8A902" wp14:editId="28505444">
                <wp:simplePos x="0" y="0"/>
                <wp:positionH relativeFrom="column">
                  <wp:posOffset>1765300</wp:posOffset>
                </wp:positionH>
                <wp:positionV relativeFrom="paragraph">
                  <wp:posOffset>1318895</wp:posOffset>
                </wp:positionV>
                <wp:extent cx="2324100" cy="279400"/>
                <wp:effectExtent l="0" t="0" r="19050" b="25400"/>
                <wp:wrapNone/>
                <wp:docPr id="1723450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279400"/>
                        </a:xfrm>
                        <a:prstGeom prst="rect">
                          <a:avLst/>
                        </a:prstGeom>
                        <a:solidFill>
                          <a:srgbClr val="FFFFFF"/>
                        </a:solidFill>
                        <a:ln w="9525">
                          <a:solidFill>
                            <a:srgbClr val="000000"/>
                          </a:solidFill>
                          <a:miter lim="800000"/>
                          <a:headEnd/>
                          <a:tailEnd/>
                        </a:ln>
                      </wps:spPr>
                      <wps:txbx>
                        <w:txbxContent>
                          <w:p w14:paraId="0B82883F" w14:textId="77777777" w:rsidR="00BE657C" w:rsidRDefault="00BE657C" w:rsidP="00BE657C">
                            <w:r w:rsidRPr="002A6B27">
                              <w:t xml:space="preserve">The outlet pipe connector is </w:t>
                            </w:r>
                            <w:proofErr w:type="gramStart"/>
                            <w:r w:rsidRPr="002A6B27">
                              <w:t>inside</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8A902" id="_x0000_s1115" type="#_x0000_t202" style="position:absolute;margin-left:139pt;margin-top:103.85pt;width:183pt;height:22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">
                <v:textbox>
                  <w:txbxContent>
                    <w:p w14:paraId="0B82883F" w14:textId="77777777" w:rsidR="00BE657C" w:rsidRDefault="00BE657C" w:rsidP="00BE657C">
                      <w:r w:rsidRPr="002A6B27">
                        <w:t xml:space="preserve">The outlet pipe connector is </w:t>
                      </w:r>
                      <w:proofErr w:type="gramStart"/>
                      <w:r w:rsidRPr="002A6B27">
                        <w:t>inside</w:t>
                      </w:r>
                      <w:proofErr w:type="gramEnd"/>
                    </w:p>
                  </w:txbxContent>
                </v:textbox>
              </v:shape>
            </w:pict>
          </mc:Fallback>
        </mc:AlternateContent>
      </w:r>
      <w:r w:rsidR="00961E4D">
        <w:t xml:space="preserve"> </w:t>
      </w:r>
      <w:r w:rsidR="00961E4D">
        <w:rPr>
          <w:noProof/>
        </w:rPr>
        <w:drawing>
          <wp:inline distT="0" distB="0" distL="0" distR="0" wp14:anchorId="26CB4C82" wp14:editId="64ADD0D7">
            <wp:extent cx="6204585" cy="3644265"/>
            <wp:effectExtent l="0" t="0" r="5715" b="0"/>
            <wp:docPr id="52"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jpeg"/>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204842" cy="3644169"/>
                    </a:xfrm>
                    <a:prstGeom prst="rect">
                      <a:avLst/>
                    </a:prstGeom>
                  </pic:spPr>
                </pic:pic>
              </a:graphicData>
            </a:graphic>
          </wp:inline>
        </w:drawing>
      </w:r>
    </w:p>
    <w:p w14:paraId="564C314C" w14:textId="6D531293" w:rsidR="00C85ABD" w:rsidRDefault="00C85ABD" w:rsidP="005A1EA1">
      <w:pPr>
        <w:rPr>
          <w:sz w:val="2"/>
        </w:rPr>
      </w:pPr>
    </w:p>
    <w:p w14:paraId="6E56C089" w14:textId="445A416C" w:rsidR="00C85ABD" w:rsidRPr="005A1EA1" w:rsidRDefault="00961E4D" w:rsidP="005A1EA1">
      <w:pPr>
        <w:rPr>
          <w:sz w:val="2"/>
        </w:rPr>
      </w:pPr>
      <w:r>
        <w:rPr>
          <w:noProof/>
          <w:sz w:val="2"/>
        </w:rPr>
        <mc:AlternateContent>
          <mc:Choice Requires="wpg">
            <w:drawing>
              <wp:inline distT="0" distB="0" distL="114300" distR="114300" wp14:anchorId="7F2A78C1" wp14:editId="111C4972">
                <wp:extent cx="6299835" cy="9525"/>
                <wp:effectExtent l="0" t="0" r="0" b="0"/>
                <wp:docPr id="253" name="组合 253"/>
                <wp:cNvGraphicFramePr/>
                <a:graphic xmlns:a="http://schemas.openxmlformats.org/drawingml/2006/main">
                  <a:graphicData uri="http://schemas.microsoft.com/office/word/2010/wordprocessingGroup">
                    <wpg:wgp>
                      <wpg:cNvGrpSpPr/>
                      <wpg:grpSpPr>
                        <a:xfrm>
                          <a:off x="0" y="0"/>
                          <a:ext cx="6299835" cy="9525"/>
                          <a:chOff x="0" y="0"/>
                          <a:chExt cx="9921" cy="15"/>
                        </a:xfrm>
                      </wpg:grpSpPr>
                      <wps:wsp>
                        <wps:cNvPr id="252" name="矩形 252"/>
                        <wps:cNvSpPr/>
                        <wps:spPr>
                          <a:xfrm>
                            <a:off x="0" y="0"/>
                            <a:ext cx="9921" cy="15"/>
                          </a:xfrm>
                          <a:prstGeom prst="rect">
                            <a:avLst/>
                          </a:prstGeom>
                          <a:solidFill>
                            <a:srgbClr val="000000"/>
                          </a:solidFill>
                          <a:ln>
                            <a:noFill/>
                          </a:ln>
                        </wps:spPr>
                        <wps:bodyPr upright="1"/>
                      </wps:wsp>
                    </wpg:wgp>
                  </a:graphicData>
                </a:graphic>
              </wp:inline>
            </w:drawing>
          </mc:Choice>
          <mc:Fallback>
            <w:pict>
              <v:group w14:anchorId="4814018D" id="组合 253" o:spid="_x0000_s1026" style="width:496.05pt;height:.75pt;mso-position-horizontal-relative:char;mso-position-vertical-relative:line" coordsize="992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">
                <v:rect id="矩形 252" o:spid="_x0000_s1027" style="position:absolute;width:9921;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" fillcolor="black" stroked="f"/>
                <w10:anchorlock/>
              </v:group>
            </w:pict>
          </mc:Fallback>
        </mc:AlternateContent>
      </w:r>
    </w:p>
    <w:p w14:paraId="11252ECD" w14:textId="533BE20B" w:rsidR="00C85ABD" w:rsidRDefault="008829BA" w:rsidP="005A1EA1">
      <w:r>
        <w:rPr>
          <w:w w:val="95"/>
        </w:rPr>
        <w:t>4.</w:t>
      </w:r>
      <w:r w:rsidR="00961E4D">
        <w:rPr>
          <w:w w:val="95"/>
        </w:rPr>
        <w:t>Lift</w:t>
      </w:r>
      <w:r w:rsidR="00961E4D">
        <w:rPr>
          <w:spacing w:val="-9"/>
          <w:w w:val="95"/>
        </w:rPr>
        <w:t xml:space="preserve"> </w:t>
      </w:r>
      <w:r w:rsidR="00961E4D">
        <w:rPr>
          <w:w w:val="95"/>
        </w:rPr>
        <w:t>the</w:t>
      </w:r>
      <w:r w:rsidR="00961E4D">
        <w:rPr>
          <w:spacing w:val="-9"/>
          <w:w w:val="95"/>
        </w:rPr>
        <w:t xml:space="preserve"> </w:t>
      </w:r>
      <w:r w:rsidR="00961E4D">
        <w:rPr>
          <w:w w:val="95"/>
        </w:rPr>
        <w:t>black</w:t>
      </w:r>
      <w:r w:rsidR="00961E4D">
        <w:rPr>
          <w:spacing w:val="-9"/>
          <w:w w:val="95"/>
        </w:rPr>
        <w:t xml:space="preserve"> </w:t>
      </w:r>
      <w:r w:rsidR="00961E4D">
        <w:rPr>
          <w:w w:val="95"/>
        </w:rPr>
        <w:t>snap</w:t>
      </w:r>
      <w:r w:rsidR="00961E4D">
        <w:rPr>
          <w:spacing w:val="-8"/>
          <w:w w:val="95"/>
        </w:rPr>
        <w:t xml:space="preserve"> </w:t>
      </w:r>
      <w:r w:rsidR="00961E4D">
        <w:rPr>
          <w:w w:val="95"/>
        </w:rPr>
        <w:t>knob</w:t>
      </w:r>
      <w:r w:rsidR="00961E4D">
        <w:rPr>
          <w:spacing w:val="-9"/>
          <w:w w:val="95"/>
        </w:rPr>
        <w:t xml:space="preserve"> </w:t>
      </w:r>
      <w:r w:rsidR="00961E4D">
        <w:rPr>
          <w:w w:val="95"/>
        </w:rPr>
        <w:t>up</w:t>
      </w:r>
      <w:r w:rsidR="00961E4D">
        <w:rPr>
          <w:spacing w:val="-9"/>
          <w:w w:val="95"/>
        </w:rPr>
        <w:t xml:space="preserve"> </w:t>
      </w:r>
      <w:r w:rsidR="00961E4D">
        <w:rPr>
          <w:w w:val="95"/>
        </w:rPr>
        <w:t>and</w:t>
      </w:r>
      <w:r w:rsidR="00961E4D">
        <w:rPr>
          <w:spacing w:val="-9"/>
          <w:w w:val="95"/>
        </w:rPr>
        <w:t xml:space="preserve"> </w:t>
      </w:r>
      <w:r w:rsidR="00961E4D">
        <w:rPr>
          <w:w w:val="95"/>
        </w:rPr>
        <w:t>then</w:t>
      </w:r>
      <w:r w:rsidR="00961E4D">
        <w:rPr>
          <w:spacing w:val="-8"/>
          <w:w w:val="95"/>
        </w:rPr>
        <w:t xml:space="preserve"> </w:t>
      </w:r>
      <w:r w:rsidR="00961E4D">
        <w:rPr>
          <w:w w:val="95"/>
        </w:rPr>
        <w:t>turn</w:t>
      </w:r>
      <w:r w:rsidR="00961E4D">
        <w:rPr>
          <w:spacing w:val="-9"/>
          <w:w w:val="95"/>
        </w:rPr>
        <w:t xml:space="preserve"> </w:t>
      </w:r>
      <w:r w:rsidR="00961E4D">
        <w:rPr>
          <w:w w:val="95"/>
        </w:rPr>
        <w:t>it</w:t>
      </w:r>
      <w:r w:rsidR="00961E4D">
        <w:rPr>
          <w:spacing w:val="-9"/>
          <w:w w:val="95"/>
        </w:rPr>
        <w:t xml:space="preserve"> </w:t>
      </w:r>
      <w:r w:rsidR="00961E4D">
        <w:rPr>
          <w:w w:val="95"/>
        </w:rPr>
        <w:t>left</w:t>
      </w:r>
      <w:r w:rsidR="00961E4D">
        <w:rPr>
          <w:spacing w:val="-9"/>
          <w:w w:val="95"/>
        </w:rPr>
        <w:t xml:space="preserve"> </w:t>
      </w:r>
      <w:r w:rsidR="00961E4D">
        <w:rPr>
          <w:w w:val="95"/>
        </w:rPr>
        <w:t>and</w:t>
      </w:r>
      <w:r w:rsidR="00961E4D">
        <w:rPr>
          <w:spacing w:val="-8"/>
          <w:w w:val="95"/>
        </w:rPr>
        <w:t xml:space="preserve"> </w:t>
      </w:r>
      <w:r w:rsidR="00961E4D">
        <w:rPr>
          <w:w w:val="95"/>
        </w:rPr>
        <w:t>press</w:t>
      </w:r>
      <w:r w:rsidR="00961E4D">
        <w:rPr>
          <w:spacing w:val="-10"/>
          <w:w w:val="95"/>
        </w:rPr>
        <w:t xml:space="preserve"> </w:t>
      </w:r>
      <w:r w:rsidR="00961E4D">
        <w:rPr>
          <w:w w:val="95"/>
        </w:rPr>
        <w:t>down</w:t>
      </w:r>
      <w:r w:rsidR="00961E4D">
        <w:rPr>
          <w:spacing w:val="-9"/>
          <w:w w:val="95"/>
        </w:rPr>
        <w:t xml:space="preserve"> </w:t>
      </w:r>
      <w:r w:rsidR="00961E4D">
        <w:rPr>
          <w:w w:val="95"/>
        </w:rPr>
        <w:t>hard</w:t>
      </w:r>
      <w:r w:rsidR="00961E4D">
        <w:rPr>
          <w:spacing w:val="-8"/>
          <w:w w:val="95"/>
        </w:rPr>
        <w:t xml:space="preserve"> </w:t>
      </w:r>
      <w:r w:rsidR="00961E4D">
        <w:rPr>
          <w:w w:val="95"/>
        </w:rPr>
        <w:t>until</w:t>
      </w:r>
      <w:r w:rsidR="00961E4D">
        <w:rPr>
          <w:spacing w:val="-9"/>
          <w:w w:val="95"/>
        </w:rPr>
        <w:t xml:space="preserve"> </w:t>
      </w:r>
      <w:r w:rsidR="00961E4D">
        <w:rPr>
          <w:w w:val="95"/>
        </w:rPr>
        <w:t>the</w:t>
      </w:r>
      <w:r w:rsidR="00961E4D">
        <w:rPr>
          <w:spacing w:val="-9"/>
          <w:w w:val="95"/>
        </w:rPr>
        <w:t xml:space="preserve"> </w:t>
      </w:r>
      <w:proofErr w:type="gramStart"/>
      <w:r w:rsidR="00961E4D">
        <w:rPr>
          <w:w w:val="95"/>
        </w:rPr>
        <w:t>bottom</w:t>
      </w:r>
      <w:r>
        <w:t>;</w:t>
      </w:r>
      <w:proofErr w:type="gramEnd"/>
    </w:p>
    <w:p w14:paraId="63C0F2B3" w14:textId="3069FB8B" w:rsidR="005A1EA1" w:rsidRDefault="000D5904" w:rsidP="005A1EA1">
      <w:pPr>
        <w:rPr>
          <w:sz w:val="15"/>
        </w:rPr>
      </w:pPr>
      <w:r>
        <w:rPr>
          <w:rFonts w:hint="eastAsia"/>
          <w:noProof/>
        </w:rPr>
        <mc:AlternateContent>
          <mc:Choice Requires="wps">
            <w:drawing>
              <wp:anchor distT="0" distB="0" distL="114300" distR="114300" simplePos="0" relativeHeight="251891712" behindDoc="0" locked="0" layoutInCell="1" allowOverlap="1" wp14:anchorId="0BEAFBC1" wp14:editId="4A77C4A1">
                <wp:simplePos x="0" y="0"/>
                <wp:positionH relativeFrom="column">
                  <wp:posOffset>2026285</wp:posOffset>
                </wp:positionH>
                <wp:positionV relativeFrom="paragraph">
                  <wp:posOffset>1437005</wp:posOffset>
                </wp:positionV>
                <wp:extent cx="1828800" cy="45719"/>
                <wp:effectExtent l="0" t="0" r="19050" b="12065"/>
                <wp:wrapNone/>
                <wp:docPr id="269" name="左箭头 269"/>
                <wp:cNvGraphicFramePr/>
                <a:graphic xmlns:a="http://schemas.openxmlformats.org/drawingml/2006/main">
                  <a:graphicData uri="http://schemas.microsoft.com/office/word/2010/wordprocessingShape">
                    <wps:wsp>
                      <wps:cNvSpPr/>
                      <wps:spPr>
                        <a:xfrm>
                          <a:off x="0" y="0"/>
                          <a:ext cx="1828800" cy="45719"/>
                        </a:xfrm>
                        <a:prstGeom prst="leftArrow">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BAE06A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箭头 269" o:spid="_x0000_s1026" type="#_x0000_t66" style="position:absolute;left:0;text-align:left;margin-left:159.55pt;margin-top:113.15pt;width:2in;height:3.6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" adj="270" fillcolor="#365f91 [2404]" strokecolor="#243f60 [1604]" strokeweight="2pt"/>
            </w:pict>
          </mc:Fallback>
        </mc:AlternateContent>
      </w:r>
      <w:r>
        <w:rPr>
          <w:rFonts w:hint="eastAsia"/>
          <w:noProof/>
        </w:rPr>
        <mc:AlternateContent>
          <mc:Choice Requires="wps">
            <w:drawing>
              <wp:anchor distT="0" distB="0" distL="114300" distR="114300" simplePos="0" relativeHeight="251892736" behindDoc="0" locked="0" layoutInCell="1" allowOverlap="1" wp14:anchorId="42260E7A" wp14:editId="643FC172">
                <wp:simplePos x="0" y="0"/>
                <wp:positionH relativeFrom="column">
                  <wp:posOffset>1014730</wp:posOffset>
                </wp:positionH>
                <wp:positionV relativeFrom="paragraph">
                  <wp:posOffset>966470</wp:posOffset>
                </wp:positionV>
                <wp:extent cx="1106805" cy="914400"/>
                <wp:effectExtent l="19050" t="19050" r="17145" b="19050"/>
                <wp:wrapNone/>
                <wp:docPr id="1874388578" name="矩形 1874388578"/>
                <wp:cNvGraphicFramePr/>
                <a:graphic xmlns:a="http://schemas.openxmlformats.org/drawingml/2006/main">
                  <a:graphicData uri="http://schemas.microsoft.com/office/word/2010/wordprocessingShape">
                    <wps:wsp>
                      <wps:cNvSpPr/>
                      <wps:spPr>
                        <a:xfrm>
                          <a:off x="0" y="0"/>
                          <a:ext cx="1106805" cy="914400"/>
                        </a:xfrm>
                        <a:prstGeom prst="rect">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B49C212" id="矩形 1874388578" o:spid="_x0000_s1026" style="position:absolute;left:0;text-align:left;margin-left:79.9pt;margin-top:76.1pt;width:87.15pt;height:1in;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" filled="f" strokecolor="#243f60 [1604]" strokeweight="2.25pt"/>
            </w:pict>
          </mc:Fallback>
        </mc:AlternateContent>
      </w:r>
      <w:r w:rsidR="00BE657C" w:rsidRPr="00575A2F">
        <w:rPr>
          <w:noProof/>
        </w:rPr>
        <w:drawing>
          <wp:inline distT="0" distB="0" distL="0" distR="0" wp14:anchorId="175E2BC0" wp14:editId="12C11023">
            <wp:extent cx="3543300" cy="3079431"/>
            <wp:effectExtent l="0" t="0" r="0" b="6985"/>
            <wp:docPr id="277685086" name="图片 1" descr="图片包含 游戏机, 乐高, 玩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85086" name="图片 1" descr="图片包含 游戏机, 乐高, 玩具&#10;&#10;描述已自动生成"/>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57547" cy="3091813"/>
                    </a:xfrm>
                    <a:prstGeom prst="rect">
                      <a:avLst/>
                    </a:prstGeom>
                    <a:noFill/>
                    <a:ln>
                      <a:noFill/>
                    </a:ln>
                  </pic:spPr>
                </pic:pic>
              </a:graphicData>
            </a:graphic>
          </wp:inline>
        </w:drawing>
      </w:r>
      <w:r w:rsidR="00BE657C">
        <w:rPr>
          <w:noProof/>
        </w:rPr>
        <w:drawing>
          <wp:inline distT="0" distB="0" distL="0" distR="0" wp14:anchorId="47CEB8BA" wp14:editId="60918DE3">
            <wp:extent cx="1640810" cy="2679700"/>
            <wp:effectExtent l="0" t="0" r="0" b="6350"/>
            <wp:docPr id="128264958" name="图片 1" descr="厨房的摆设布局&#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4958" name="图片 1" descr="厨房的摆设布局&#10;&#10;中度可信度描述已自动生成"/>
                    <pic:cNvPicPr/>
                  </pic:nvPicPr>
                  <pic:blipFill>
                    <a:blip r:embed="rId106">
                      <a:extLst>
                        <a:ext uri="{28A0092B-C50C-407E-A947-70E740481C1C}">
                          <a14:useLocalDpi xmlns:a14="http://schemas.microsoft.com/office/drawing/2010/main" val="0"/>
                        </a:ext>
                      </a:extLst>
                    </a:blip>
                    <a:stretch>
                      <a:fillRect/>
                    </a:stretch>
                  </pic:blipFill>
                  <pic:spPr>
                    <a:xfrm>
                      <a:off x="0" y="0"/>
                      <a:ext cx="1644710" cy="2686070"/>
                    </a:xfrm>
                    <a:prstGeom prst="rect">
                      <a:avLst/>
                    </a:prstGeom>
                  </pic:spPr>
                </pic:pic>
              </a:graphicData>
            </a:graphic>
          </wp:inline>
        </w:drawing>
      </w:r>
    </w:p>
    <w:p w14:paraId="53818604" w14:textId="77777777" w:rsidR="005A1EA1" w:rsidRDefault="005A1EA1" w:rsidP="005A1EA1">
      <w:pPr>
        <w:rPr>
          <w:sz w:val="15"/>
        </w:rPr>
      </w:pPr>
    </w:p>
    <w:p w14:paraId="21314D88" w14:textId="43A8CF08" w:rsidR="005A1EA1" w:rsidRDefault="005A1EA1" w:rsidP="008829BA">
      <w:r w:rsidRPr="005A1EA1">
        <w:rPr>
          <w:lang w:eastAsia="zh-CN"/>
        </w:rPr>
        <w:t>5.Tilt the coffee brewer to the front and pull it out</w:t>
      </w:r>
      <w:r>
        <w:rPr>
          <w:rFonts w:ascii="Arial Unicode MS" w:eastAsia="Arial Unicode MS" w:hAnsi="Arial Unicode MS" w:cs="Arial Unicode MS"/>
          <w:noProof/>
        </w:rPr>
        <mc:AlternateContent>
          <mc:Choice Requires="wps">
            <w:drawing>
              <wp:anchor distT="0" distB="0" distL="114300" distR="114300" simplePos="0" relativeHeight="251885568" behindDoc="0" locked="0" layoutInCell="1" allowOverlap="1" wp14:anchorId="55A63521" wp14:editId="645121E1">
                <wp:simplePos x="0" y="0"/>
                <wp:positionH relativeFrom="column">
                  <wp:posOffset>2745920</wp:posOffset>
                </wp:positionH>
                <wp:positionV relativeFrom="paragraph">
                  <wp:posOffset>1205580</wp:posOffset>
                </wp:positionV>
                <wp:extent cx="1064895" cy="313690"/>
                <wp:effectExtent l="0" t="220980" r="135255" b="208280"/>
                <wp:wrapNone/>
                <wp:docPr id="1712564541" name="右箭头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012225">
                          <a:off x="0" y="0"/>
                          <a:ext cx="1064895" cy="313690"/>
                        </a:xfrm>
                        <a:prstGeom prst="rightArrow">
                          <a:avLst>
                            <a:gd name="adj1" fmla="val 50000"/>
                            <a:gd name="adj2" fmla="val 84868"/>
                          </a:avLst>
                        </a:prstGeom>
                        <a:gradFill rotWithShape="0">
                          <a:gsLst>
                            <a:gs pos="0">
                              <a:srgbClr val="8064A2"/>
                            </a:gs>
                            <a:gs pos="100000">
                              <a:srgbClr val="3F3151"/>
                            </a:gs>
                          </a:gsLst>
                          <a:lin ang="2700000" scaled="1"/>
                        </a:gradFill>
                        <a:ln w="12700">
                          <a:solidFill>
                            <a:srgbClr val="F2F2F2"/>
                          </a:solidFill>
                          <a:miter lim="800000"/>
                        </a:ln>
                        <a:effectLst>
                          <a:outerShdw sy="50000" kx="-2453608" rotWithShape="0">
                            <a:srgbClr val="CCC0D9">
                              <a:alpha val="50000"/>
                            </a:srgbClr>
                          </a:outerShdw>
                        </a:effectLst>
                      </wps:spPr>
                      <wps:bodyPr rot="0" vert="horz" wrap="square" lIns="91440" tIns="45720" rIns="91440" bIns="45720" anchor="t" anchorCtr="0" upright="1">
                        <a:noAutofit/>
                      </wps:bodyPr>
                    </wps:wsp>
                  </a:graphicData>
                </a:graphic>
              </wp:anchor>
            </w:drawing>
          </mc:Choice>
          <mc:Fallback>
            <w:pict>
              <v:shapetype w14:anchorId="65C5511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73" o:spid="_x0000_s1026" type="#_x0000_t13" style="position:absolute;left:0;text-align:left;margin-left:216.2pt;margin-top:94.95pt;width:83.85pt;height:24.7pt;rotation:2197886fd;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" fillcolor="#8064a2" strokecolor="#f2f2f2" strokeweight="1pt">
                <v:fill color2="#3f3151" angle="45" focus="100%" type="gradient"/>
                <v:shadow on="t" type="perspective" color="#ccc0d9" opacity=".5" origin=",.5" offset="0,0" matrix=",-56756f,,.5"/>
              </v:shape>
            </w:pict>
          </mc:Fallback>
        </mc:AlternateContent>
      </w:r>
      <w:r w:rsidR="008829BA">
        <w:rPr>
          <w:lang w:eastAsia="zh-CN"/>
        </w:rPr>
        <w:t>;</w:t>
      </w:r>
    </w:p>
    <w:p w14:paraId="3F203522" w14:textId="3E2AB080" w:rsidR="005A1EA1" w:rsidRDefault="005A1EA1" w:rsidP="005A1EA1">
      <w:pPr>
        <w:widowControl/>
      </w:pPr>
      <w:r>
        <w:rPr>
          <w:rFonts w:ascii="Arial Unicode MS" w:eastAsia="Arial Unicode MS" w:hAnsi="Arial Unicode MS" w:cs="Arial Unicode MS"/>
          <w:noProof/>
        </w:rPr>
        <w:drawing>
          <wp:inline distT="0" distB="0" distL="0" distR="0" wp14:anchorId="06C1FB91" wp14:editId="5ADC8DB7">
            <wp:extent cx="2781300" cy="2253000"/>
            <wp:effectExtent l="0" t="0" r="0" b="0"/>
            <wp:docPr id="1321752973" name="图片 132175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790478" cy="2260435"/>
                    </a:xfrm>
                    <a:prstGeom prst="rect">
                      <a:avLst/>
                    </a:prstGeom>
                    <a:noFill/>
                    <a:ln>
                      <a:noFill/>
                    </a:ln>
                    <a:effectLst/>
                  </pic:spPr>
                </pic:pic>
              </a:graphicData>
            </a:graphic>
          </wp:inline>
        </w:drawing>
      </w:r>
    </w:p>
    <w:p w14:paraId="7B780C15" w14:textId="3E1B45AA" w:rsidR="005A1EA1" w:rsidRDefault="005A1EA1" w:rsidP="005A1EA1">
      <w:pPr>
        <w:widowControl/>
      </w:pPr>
      <w:r>
        <w:t>6</w:t>
      </w:r>
      <w:r>
        <w:rPr>
          <w:rFonts w:hint="eastAsia"/>
        </w:rPr>
        <w:t>.</w:t>
      </w:r>
      <w:r w:rsidRPr="005A1EA1">
        <w:rPr>
          <w:w w:val="95"/>
        </w:rPr>
        <w:t xml:space="preserve"> </w:t>
      </w:r>
      <w:r>
        <w:rPr>
          <w:w w:val="95"/>
        </w:rPr>
        <w:t>Draw</w:t>
      </w:r>
      <w:r>
        <w:rPr>
          <w:spacing w:val="-14"/>
          <w:w w:val="95"/>
        </w:rPr>
        <w:t xml:space="preserve"> </w:t>
      </w:r>
      <w:r>
        <w:rPr>
          <w:w w:val="95"/>
        </w:rPr>
        <w:t>out</w:t>
      </w:r>
      <w:r>
        <w:rPr>
          <w:spacing w:val="-15"/>
          <w:w w:val="95"/>
        </w:rPr>
        <w:t xml:space="preserve"> </w:t>
      </w:r>
      <w:r>
        <w:rPr>
          <w:w w:val="95"/>
        </w:rPr>
        <w:t>the</w:t>
      </w:r>
      <w:r>
        <w:rPr>
          <w:spacing w:val="-15"/>
          <w:w w:val="95"/>
        </w:rPr>
        <w:t xml:space="preserve"> </w:t>
      </w:r>
      <w:r>
        <w:rPr>
          <w:w w:val="95"/>
        </w:rPr>
        <w:t>entire</w:t>
      </w:r>
      <w:r>
        <w:rPr>
          <w:spacing w:val="-15"/>
          <w:w w:val="95"/>
        </w:rPr>
        <w:t xml:space="preserve"> </w:t>
      </w:r>
      <w:r>
        <w:rPr>
          <w:w w:val="95"/>
        </w:rPr>
        <w:t>coffee</w:t>
      </w:r>
      <w:r>
        <w:rPr>
          <w:spacing w:val="-15"/>
          <w:w w:val="95"/>
        </w:rPr>
        <w:t xml:space="preserve"> </w:t>
      </w:r>
      <w:r>
        <w:rPr>
          <w:w w:val="95"/>
        </w:rPr>
        <w:t>brewer</w:t>
      </w:r>
      <w:r w:rsidR="008829BA">
        <w:rPr>
          <w:w w:val="95"/>
        </w:rPr>
        <w:t>.</w:t>
      </w:r>
    </w:p>
    <w:p w14:paraId="44824BE4" w14:textId="30A51870" w:rsidR="005A1EA1" w:rsidRDefault="005A1EA1" w:rsidP="005A1EA1">
      <w:pPr>
        <w:widowControl/>
      </w:pPr>
      <w:r>
        <w:rPr>
          <w:rFonts w:ascii="Arial Unicode MS" w:eastAsia="Arial Unicode MS" w:hAnsi="Arial Unicode MS" w:cs="Arial Unicode MS" w:hint="eastAsia"/>
          <w:noProof/>
        </w:rPr>
        <w:drawing>
          <wp:inline distT="0" distB="0" distL="0" distR="0" wp14:anchorId="3F4824B8" wp14:editId="20D8652B">
            <wp:extent cx="2159000" cy="2406033"/>
            <wp:effectExtent l="0" t="0" r="0" b="0"/>
            <wp:docPr id="405546378" name="图片 40554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159000" cy="2406033"/>
                    </a:xfrm>
                    <a:prstGeom prst="rect">
                      <a:avLst/>
                    </a:prstGeom>
                    <a:noFill/>
                    <a:ln>
                      <a:noFill/>
                    </a:ln>
                  </pic:spPr>
                </pic:pic>
              </a:graphicData>
            </a:graphic>
          </wp:inline>
        </w:drawing>
      </w:r>
    </w:p>
    <w:p w14:paraId="3A0E7A2C" w14:textId="78572052" w:rsidR="00C85ABD" w:rsidRPr="005A1EA1" w:rsidRDefault="003A0BF1" w:rsidP="005A1EA1">
      <w:pPr>
        <w:pStyle w:val="4"/>
        <w:spacing w:before="240" w:after="240"/>
      </w:pPr>
      <w:bookmarkStart w:id="366" w:name="9.6.5.1_Cleaning_the_coffee_brewer_insid"/>
      <w:bookmarkStart w:id="367" w:name="_Toc1772"/>
      <w:bookmarkStart w:id="368" w:name="_Toc218"/>
      <w:bookmarkStart w:id="369" w:name="_Toc32572"/>
      <w:bookmarkEnd w:id="366"/>
      <w:r>
        <w:rPr>
          <w:rFonts w:ascii="Times New Roman" w:hAnsi="Times New Roman" w:cs="Times New Roman"/>
          <w:w w:val="95"/>
        </w:rPr>
        <w:lastRenderedPageBreak/>
        <w:t xml:space="preserve">9.6.5.1 </w:t>
      </w:r>
      <w:r w:rsidRPr="005A1EA1">
        <w:t>Cleaning the coffee brewer inside the machine</w:t>
      </w:r>
      <w:bookmarkEnd w:id="367"/>
      <w:bookmarkEnd w:id="368"/>
      <w:bookmarkEnd w:id="369"/>
      <w:r w:rsidRPr="005A1EA1">
        <w:t xml:space="preserve"> </w:t>
      </w:r>
    </w:p>
    <w:p w14:paraId="5871C8FE" w14:textId="163BA8C9" w:rsidR="00C85ABD" w:rsidRDefault="008829BA" w:rsidP="005A1EA1">
      <w:pPr>
        <w:rPr>
          <w:w w:val="95"/>
        </w:rPr>
      </w:pPr>
      <w:r>
        <w:t>1.</w:t>
      </w:r>
      <w:r w:rsidR="00961E4D">
        <w:t>After entering the machine management backend with the password 2020, click on the "Machine" icon in the bottom-left corner to enter the coffe</w:t>
      </w:r>
      <w:r w:rsidR="00961E4D">
        <w:rPr>
          <w:w w:val="95"/>
        </w:rPr>
        <w:t xml:space="preserve">e brewer control </w:t>
      </w:r>
      <w:proofErr w:type="gramStart"/>
      <w:r w:rsidR="00961E4D">
        <w:rPr>
          <w:w w:val="95"/>
        </w:rPr>
        <w:t>interface</w:t>
      </w:r>
      <w:r>
        <w:rPr>
          <w:w w:val="95"/>
        </w:rPr>
        <w:t>;</w:t>
      </w:r>
      <w:proofErr w:type="gramEnd"/>
    </w:p>
    <w:p w14:paraId="37219F00" w14:textId="417FDA1B" w:rsidR="00C85ABD" w:rsidRPr="009969CB" w:rsidRDefault="00961E4D" w:rsidP="005A1EA1">
      <w:pPr>
        <w:rPr>
          <w:w w:val="95"/>
        </w:rPr>
      </w:pPr>
      <w:r>
        <w:rPr>
          <w:noProof/>
        </w:rPr>
        <w:drawing>
          <wp:inline distT="0" distB="0" distL="0" distR="0" wp14:anchorId="756FA614" wp14:editId="57434D51">
            <wp:extent cx="6106795" cy="2741930"/>
            <wp:effectExtent l="0" t="0" r="1905" b="12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06795" cy="2742477"/>
                    </a:xfrm>
                    <a:prstGeom prst="rect">
                      <a:avLst/>
                    </a:prstGeom>
                    <a:noFill/>
                    <a:ln w="9525">
                      <a:noFill/>
                      <a:miter lim="800000"/>
                      <a:headEnd/>
                      <a:tailEnd/>
                    </a:ln>
                  </pic:spPr>
                </pic:pic>
              </a:graphicData>
            </a:graphic>
          </wp:inline>
        </w:drawing>
      </w:r>
    </w:p>
    <w:p w14:paraId="1FDD84B7" w14:textId="4A08ED93" w:rsidR="00C85ABD" w:rsidRDefault="008829BA" w:rsidP="005A1EA1">
      <w:r>
        <w:rPr>
          <w:w w:val="95"/>
        </w:rPr>
        <w:t>2.</w:t>
      </w:r>
      <w:r w:rsidR="00961E4D">
        <w:rPr>
          <w:w w:val="95"/>
        </w:rPr>
        <w:t>Click on the "Brewer to dosage" on the right side of the coffee brewer, the brewing chamber of the brewer</w:t>
      </w:r>
      <w:r w:rsidR="00961E4D">
        <w:rPr>
          <w:spacing w:val="-97"/>
          <w:w w:val="95"/>
        </w:rPr>
        <w:t xml:space="preserve"> </w:t>
      </w:r>
      <w:r w:rsidR="00961E4D">
        <w:t>will</w:t>
      </w:r>
      <w:r w:rsidR="00961E4D">
        <w:rPr>
          <w:spacing w:val="-15"/>
        </w:rPr>
        <w:t xml:space="preserve"> </w:t>
      </w:r>
      <w:r w:rsidR="00961E4D">
        <w:t>automatically</w:t>
      </w:r>
      <w:r w:rsidR="00961E4D">
        <w:rPr>
          <w:spacing w:val="-14"/>
        </w:rPr>
        <w:t xml:space="preserve"> </w:t>
      </w:r>
      <w:r w:rsidR="00961E4D">
        <w:t>go</w:t>
      </w:r>
      <w:r w:rsidR="00961E4D">
        <w:rPr>
          <w:spacing w:val="-14"/>
        </w:rPr>
        <w:t xml:space="preserve"> </w:t>
      </w:r>
      <w:r w:rsidR="00961E4D">
        <w:t>to</w:t>
      </w:r>
      <w:r w:rsidR="00961E4D">
        <w:rPr>
          <w:spacing w:val="-14"/>
        </w:rPr>
        <w:t xml:space="preserve"> </w:t>
      </w:r>
      <w:r w:rsidR="00961E4D">
        <w:t>the</w:t>
      </w:r>
      <w:r w:rsidR="00961E4D">
        <w:rPr>
          <w:spacing w:val="-14"/>
        </w:rPr>
        <w:t xml:space="preserve"> </w:t>
      </w:r>
      <w:r w:rsidR="00961E4D">
        <w:t>coffee</w:t>
      </w:r>
      <w:r w:rsidR="00961E4D">
        <w:rPr>
          <w:spacing w:val="-15"/>
        </w:rPr>
        <w:t xml:space="preserve"> </w:t>
      </w:r>
      <w:r w:rsidR="00961E4D">
        <w:t>powder</w:t>
      </w:r>
      <w:r w:rsidR="00961E4D">
        <w:rPr>
          <w:spacing w:val="-14"/>
        </w:rPr>
        <w:t xml:space="preserve"> </w:t>
      </w:r>
      <w:r w:rsidR="00961E4D">
        <w:t>receiving</w:t>
      </w:r>
      <w:r w:rsidR="00961E4D">
        <w:rPr>
          <w:spacing w:val="-14"/>
        </w:rPr>
        <w:t xml:space="preserve"> </w:t>
      </w:r>
      <w:proofErr w:type="gramStart"/>
      <w:r w:rsidR="00961E4D">
        <w:t>position</w:t>
      </w:r>
      <w:r>
        <w:t>;</w:t>
      </w:r>
      <w:proofErr w:type="gramEnd"/>
    </w:p>
    <w:p w14:paraId="10391F6C" w14:textId="2E98F468" w:rsidR="00C85ABD" w:rsidRDefault="008829BA" w:rsidP="005A1EA1">
      <w:r>
        <w:rPr>
          <w:w w:val="95"/>
        </w:rPr>
        <w:t>3.</w:t>
      </w:r>
      <w:r w:rsidR="00961E4D">
        <w:rPr>
          <w:w w:val="95"/>
        </w:rPr>
        <w:t>Click</w:t>
      </w:r>
      <w:r w:rsidR="00961E4D">
        <w:rPr>
          <w:spacing w:val="-7"/>
          <w:w w:val="95"/>
        </w:rPr>
        <w:t xml:space="preserve"> </w:t>
      </w:r>
      <w:r w:rsidR="00961E4D">
        <w:rPr>
          <w:w w:val="95"/>
        </w:rPr>
        <w:t>"Squeeze"</w:t>
      </w:r>
      <w:r w:rsidR="00961E4D">
        <w:rPr>
          <w:spacing w:val="-6"/>
          <w:w w:val="95"/>
        </w:rPr>
        <w:t xml:space="preserve"> </w:t>
      </w:r>
      <w:r w:rsidR="00961E4D">
        <w:rPr>
          <w:w w:val="95"/>
        </w:rPr>
        <w:t>on</w:t>
      </w:r>
      <w:r w:rsidR="00961E4D">
        <w:rPr>
          <w:spacing w:val="-6"/>
          <w:w w:val="95"/>
        </w:rPr>
        <w:t xml:space="preserve"> </w:t>
      </w:r>
      <w:r w:rsidR="00961E4D">
        <w:rPr>
          <w:w w:val="95"/>
        </w:rPr>
        <w:t>the</w:t>
      </w:r>
      <w:r w:rsidR="00961E4D">
        <w:rPr>
          <w:spacing w:val="-7"/>
          <w:w w:val="95"/>
        </w:rPr>
        <w:t xml:space="preserve"> </w:t>
      </w:r>
      <w:r w:rsidR="00961E4D">
        <w:rPr>
          <w:w w:val="95"/>
        </w:rPr>
        <w:t>right</w:t>
      </w:r>
      <w:r w:rsidR="00961E4D">
        <w:rPr>
          <w:spacing w:val="-6"/>
          <w:w w:val="95"/>
        </w:rPr>
        <w:t xml:space="preserve"> </w:t>
      </w:r>
      <w:r w:rsidR="00961E4D">
        <w:rPr>
          <w:w w:val="95"/>
        </w:rPr>
        <w:t>side</w:t>
      </w:r>
      <w:r w:rsidR="00961E4D">
        <w:rPr>
          <w:spacing w:val="-7"/>
          <w:w w:val="95"/>
        </w:rPr>
        <w:t xml:space="preserve"> </w:t>
      </w:r>
      <w:r w:rsidR="00961E4D">
        <w:rPr>
          <w:w w:val="95"/>
        </w:rPr>
        <w:t>of</w:t>
      </w:r>
      <w:r w:rsidR="00961E4D">
        <w:rPr>
          <w:spacing w:val="-7"/>
          <w:w w:val="95"/>
        </w:rPr>
        <w:t xml:space="preserve"> </w:t>
      </w:r>
      <w:r w:rsidR="00961E4D">
        <w:rPr>
          <w:w w:val="95"/>
        </w:rPr>
        <w:t>the</w:t>
      </w:r>
      <w:r w:rsidR="00961E4D">
        <w:rPr>
          <w:spacing w:val="-5"/>
          <w:w w:val="95"/>
        </w:rPr>
        <w:t xml:space="preserve"> </w:t>
      </w:r>
      <w:r w:rsidR="00961E4D">
        <w:rPr>
          <w:w w:val="95"/>
        </w:rPr>
        <w:t>coffee</w:t>
      </w:r>
      <w:r w:rsidR="00961E4D">
        <w:rPr>
          <w:spacing w:val="-8"/>
          <w:w w:val="95"/>
        </w:rPr>
        <w:t xml:space="preserve"> </w:t>
      </w:r>
      <w:r w:rsidR="00961E4D">
        <w:rPr>
          <w:w w:val="95"/>
        </w:rPr>
        <w:t>brewer,</w:t>
      </w:r>
      <w:r w:rsidR="00961E4D">
        <w:rPr>
          <w:spacing w:val="-7"/>
          <w:w w:val="95"/>
        </w:rPr>
        <w:t xml:space="preserve"> </w:t>
      </w:r>
      <w:r w:rsidR="00961E4D">
        <w:rPr>
          <w:w w:val="95"/>
        </w:rPr>
        <w:t>the</w:t>
      </w:r>
      <w:r w:rsidR="00961E4D">
        <w:rPr>
          <w:spacing w:val="-8"/>
          <w:w w:val="95"/>
        </w:rPr>
        <w:t xml:space="preserve"> </w:t>
      </w:r>
      <w:r w:rsidR="00961E4D">
        <w:rPr>
          <w:w w:val="95"/>
        </w:rPr>
        <w:t>coffee</w:t>
      </w:r>
      <w:r w:rsidR="00961E4D">
        <w:rPr>
          <w:spacing w:val="-7"/>
          <w:w w:val="95"/>
        </w:rPr>
        <w:t xml:space="preserve"> </w:t>
      </w:r>
      <w:r w:rsidR="00961E4D">
        <w:rPr>
          <w:w w:val="95"/>
        </w:rPr>
        <w:t>brewer</w:t>
      </w:r>
      <w:r w:rsidR="00961E4D">
        <w:rPr>
          <w:spacing w:val="-8"/>
          <w:w w:val="95"/>
        </w:rPr>
        <w:t xml:space="preserve"> </w:t>
      </w:r>
      <w:r w:rsidR="00961E4D">
        <w:rPr>
          <w:w w:val="95"/>
        </w:rPr>
        <w:t>piston</w:t>
      </w:r>
      <w:r w:rsidR="00961E4D">
        <w:rPr>
          <w:spacing w:val="-7"/>
          <w:w w:val="95"/>
        </w:rPr>
        <w:t xml:space="preserve"> </w:t>
      </w:r>
      <w:r w:rsidR="00961E4D">
        <w:rPr>
          <w:w w:val="95"/>
        </w:rPr>
        <w:t>will</w:t>
      </w:r>
      <w:r w:rsidR="00961E4D">
        <w:rPr>
          <w:spacing w:val="-8"/>
          <w:w w:val="95"/>
        </w:rPr>
        <w:t xml:space="preserve"> </w:t>
      </w:r>
      <w:r w:rsidR="00961E4D">
        <w:rPr>
          <w:w w:val="95"/>
        </w:rPr>
        <w:t>move</w:t>
      </w:r>
      <w:r w:rsidR="00961E4D">
        <w:rPr>
          <w:spacing w:val="-7"/>
          <w:w w:val="95"/>
        </w:rPr>
        <w:t xml:space="preserve"> </w:t>
      </w:r>
      <w:r w:rsidR="00961E4D">
        <w:rPr>
          <w:w w:val="95"/>
        </w:rPr>
        <w:t>to</w:t>
      </w:r>
      <w:r w:rsidR="00961E4D">
        <w:rPr>
          <w:spacing w:val="-8"/>
          <w:w w:val="95"/>
        </w:rPr>
        <w:t xml:space="preserve"> </w:t>
      </w:r>
      <w:r w:rsidR="00961E4D">
        <w:rPr>
          <w:w w:val="95"/>
        </w:rPr>
        <w:t>the</w:t>
      </w:r>
      <w:r w:rsidR="00961E4D">
        <w:rPr>
          <w:spacing w:val="-7"/>
          <w:w w:val="95"/>
        </w:rPr>
        <w:t xml:space="preserve"> </w:t>
      </w:r>
      <w:r w:rsidR="00961E4D">
        <w:rPr>
          <w:w w:val="95"/>
        </w:rPr>
        <w:t>top</w:t>
      </w:r>
      <w:r w:rsidR="00961E4D">
        <w:rPr>
          <w:spacing w:val="1"/>
          <w:w w:val="95"/>
        </w:rPr>
        <w:t xml:space="preserve"> </w:t>
      </w:r>
      <w:r w:rsidR="00961E4D">
        <w:t>squeeze</w:t>
      </w:r>
      <w:r w:rsidR="00961E4D">
        <w:rPr>
          <w:spacing w:val="-9"/>
        </w:rPr>
        <w:t xml:space="preserve"> </w:t>
      </w:r>
      <w:r w:rsidR="00961E4D">
        <w:t xml:space="preserve">position </w:t>
      </w:r>
    </w:p>
    <w:p w14:paraId="4B416282" w14:textId="36438514" w:rsidR="00C85ABD" w:rsidRPr="009969CB" w:rsidRDefault="00961E4D" w:rsidP="005A1EA1">
      <w:r>
        <w:rPr>
          <w:w w:val="95"/>
        </w:rPr>
        <w:t>Wipe</w:t>
      </w:r>
      <w:r>
        <w:rPr>
          <w:spacing w:val="-10"/>
          <w:w w:val="95"/>
        </w:rPr>
        <w:t xml:space="preserve"> </w:t>
      </w:r>
      <w:r>
        <w:rPr>
          <w:w w:val="95"/>
        </w:rPr>
        <w:t>the</w:t>
      </w:r>
      <w:r>
        <w:rPr>
          <w:spacing w:val="-9"/>
          <w:w w:val="95"/>
        </w:rPr>
        <w:t xml:space="preserve"> </w:t>
      </w:r>
      <w:r>
        <w:rPr>
          <w:w w:val="95"/>
        </w:rPr>
        <w:t>contaminated</w:t>
      </w:r>
      <w:r>
        <w:rPr>
          <w:spacing w:val="-9"/>
          <w:w w:val="95"/>
        </w:rPr>
        <w:t xml:space="preserve"> </w:t>
      </w:r>
      <w:r>
        <w:rPr>
          <w:w w:val="95"/>
        </w:rPr>
        <w:t>area</w:t>
      </w:r>
      <w:r>
        <w:rPr>
          <w:spacing w:val="-9"/>
          <w:w w:val="95"/>
        </w:rPr>
        <w:t xml:space="preserve"> </w:t>
      </w:r>
      <w:r>
        <w:rPr>
          <w:w w:val="95"/>
        </w:rPr>
        <w:t>of</w:t>
      </w:r>
      <w:r>
        <w:rPr>
          <w:spacing w:val="-10"/>
          <w:w w:val="95"/>
        </w:rPr>
        <w:t xml:space="preserve"> </w:t>
      </w:r>
      <w:r>
        <w:rPr>
          <w:w w:val="95"/>
        </w:rPr>
        <w:t>the</w:t>
      </w:r>
      <w:r>
        <w:rPr>
          <w:spacing w:val="-9"/>
          <w:w w:val="95"/>
        </w:rPr>
        <w:t xml:space="preserve"> </w:t>
      </w:r>
      <w:r>
        <w:rPr>
          <w:w w:val="95"/>
        </w:rPr>
        <w:t>brewer</w:t>
      </w:r>
      <w:r>
        <w:rPr>
          <w:spacing w:val="-9"/>
          <w:w w:val="95"/>
        </w:rPr>
        <w:t xml:space="preserve"> </w:t>
      </w:r>
      <w:r>
        <w:rPr>
          <w:w w:val="95"/>
        </w:rPr>
        <w:t>with</w:t>
      </w:r>
      <w:r>
        <w:rPr>
          <w:spacing w:val="-9"/>
          <w:w w:val="95"/>
        </w:rPr>
        <w:t xml:space="preserve"> </w:t>
      </w:r>
      <w:r>
        <w:rPr>
          <w:w w:val="95"/>
        </w:rPr>
        <w:t>a</w:t>
      </w:r>
      <w:r>
        <w:rPr>
          <w:spacing w:val="-10"/>
          <w:w w:val="95"/>
        </w:rPr>
        <w:t xml:space="preserve"> </w:t>
      </w:r>
      <w:r>
        <w:rPr>
          <w:w w:val="95"/>
        </w:rPr>
        <w:t>rag</w:t>
      </w:r>
      <w:r>
        <w:rPr>
          <w:spacing w:val="-10"/>
          <w:w w:val="95"/>
        </w:rPr>
        <w:t xml:space="preserve"> </w:t>
      </w:r>
      <w:r>
        <w:rPr>
          <w:w w:val="95"/>
        </w:rPr>
        <w:t>or</w:t>
      </w:r>
      <w:r>
        <w:rPr>
          <w:spacing w:val="-9"/>
          <w:w w:val="95"/>
        </w:rPr>
        <w:t xml:space="preserve"> </w:t>
      </w:r>
      <w:r>
        <w:rPr>
          <w:w w:val="95"/>
        </w:rPr>
        <w:t>brush</w:t>
      </w:r>
      <w:r w:rsidR="008829BA">
        <w:t>;</w:t>
      </w:r>
      <w:r w:rsidR="009969CB">
        <w:rPr>
          <w:noProof/>
        </w:rPr>
        <w:drawing>
          <wp:inline distT="0" distB="0" distL="0" distR="0" wp14:anchorId="4E4D147B" wp14:editId="7E178F4B">
            <wp:extent cx="6292215" cy="2883535"/>
            <wp:effectExtent l="0" t="0" r="6985" b="1206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292800" cy="2883787"/>
                    </a:xfrm>
                    <a:prstGeom prst="rect">
                      <a:avLst/>
                    </a:prstGeom>
                    <a:noFill/>
                    <a:ln>
                      <a:noFill/>
                    </a:ln>
                  </pic:spPr>
                </pic:pic>
              </a:graphicData>
            </a:graphic>
          </wp:inline>
        </w:drawing>
      </w:r>
    </w:p>
    <w:p w14:paraId="266CF68F" w14:textId="099D8188" w:rsidR="00C85ABD" w:rsidRDefault="00C85ABD" w:rsidP="005A1EA1">
      <w:pPr>
        <w:sectPr w:rsidR="00C85ABD">
          <w:headerReference w:type="even" r:id="rId111"/>
          <w:headerReference w:type="default" r:id="rId112"/>
          <w:footerReference w:type="even" r:id="rId113"/>
          <w:footerReference w:type="default" r:id="rId114"/>
          <w:pgSz w:w="11910" w:h="16840"/>
          <w:pgMar w:top="1157" w:right="686" w:bottom="1157" w:left="629" w:header="560" w:footer="978" w:gutter="0"/>
          <w:cols w:space="720"/>
        </w:sectPr>
      </w:pPr>
    </w:p>
    <w:p w14:paraId="340C2B4A" w14:textId="77777777" w:rsidR="00C85ABD" w:rsidRDefault="00C85ABD" w:rsidP="005A1EA1">
      <w:pPr>
        <w:rPr>
          <w:sz w:val="15"/>
        </w:rPr>
      </w:pPr>
    </w:p>
    <w:p w14:paraId="51E58335" w14:textId="4DF36A42" w:rsidR="00C85ABD" w:rsidRDefault="008829BA" w:rsidP="005A1EA1">
      <w:r>
        <w:rPr>
          <w:w w:val="95"/>
        </w:rPr>
        <w:t>4.</w:t>
      </w:r>
      <w:r w:rsidR="00961E4D">
        <w:rPr>
          <w:w w:val="95"/>
        </w:rPr>
        <w:t>Pinch the nozzle and the silicone tube connection area and rotate 90 degrees outward, after feeling the</w:t>
      </w:r>
      <w:r w:rsidR="00961E4D">
        <w:rPr>
          <w:spacing w:val="-97"/>
          <w:w w:val="95"/>
        </w:rPr>
        <w:t xml:space="preserve"> </w:t>
      </w:r>
      <w:r w:rsidR="00961E4D">
        <w:t>bump,</w:t>
      </w:r>
      <w:r w:rsidR="00961E4D">
        <w:rPr>
          <w:spacing w:val="-11"/>
        </w:rPr>
        <w:t xml:space="preserve"> </w:t>
      </w:r>
      <w:r w:rsidR="00961E4D">
        <w:t>pull</w:t>
      </w:r>
      <w:r w:rsidR="00961E4D">
        <w:rPr>
          <w:spacing w:val="-11"/>
        </w:rPr>
        <w:t xml:space="preserve"> </w:t>
      </w:r>
      <w:r w:rsidR="00961E4D">
        <w:t>out</w:t>
      </w:r>
      <w:r w:rsidR="00961E4D">
        <w:rPr>
          <w:spacing w:val="-10"/>
        </w:rPr>
        <w:t xml:space="preserve"> </w:t>
      </w:r>
      <w:r w:rsidR="00961E4D">
        <w:t>the</w:t>
      </w:r>
      <w:r w:rsidR="00961E4D">
        <w:rPr>
          <w:spacing w:val="-11"/>
        </w:rPr>
        <w:t xml:space="preserve"> </w:t>
      </w:r>
      <w:r w:rsidR="00961E4D">
        <w:t>coffee</w:t>
      </w:r>
      <w:r w:rsidR="00961E4D">
        <w:rPr>
          <w:spacing w:val="-10"/>
        </w:rPr>
        <w:t xml:space="preserve"> </w:t>
      </w:r>
      <w:r w:rsidR="00961E4D">
        <w:t>nozzle</w:t>
      </w:r>
      <w:r w:rsidR="00961E4D">
        <w:rPr>
          <w:spacing w:val="-11"/>
        </w:rPr>
        <w:t xml:space="preserve"> </w:t>
      </w:r>
      <w:proofErr w:type="gramStart"/>
      <w:r w:rsidR="00961E4D">
        <w:t>downward</w:t>
      </w:r>
      <w:r>
        <w:t>;</w:t>
      </w:r>
      <w:proofErr w:type="gramEnd"/>
    </w:p>
    <w:p w14:paraId="6CE77379" w14:textId="10455074" w:rsidR="00C85ABD" w:rsidRDefault="008829BA" w:rsidP="005A1EA1">
      <w:r>
        <w:rPr>
          <w:w w:val="95"/>
        </w:rPr>
        <w:t>5.</w:t>
      </w:r>
      <w:r w:rsidR="00961E4D">
        <w:rPr>
          <w:w w:val="95"/>
        </w:rPr>
        <w:t>The upper right corner of the outlet pipe (gently rotate the connector to the left 90 degrees and then</w:t>
      </w:r>
      <w:r w:rsidR="00961E4D">
        <w:rPr>
          <w:spacing w:val="-97"/>
          <w:w w:val="95"/>
        </w:rPr>
        <w:t xml:space="preserve"> </w:t>
      </w:r>
      <w:r w:rsidR="00961E4D">
        <w:t>pull</w:t>
      </w:r>
      <w:r w:rsidR="00961E4D">
        <w:rPr>
          <w:spacing w:val="-8"/>
        </w:rPr>
        <w:t xml:space="preserve"> </w:t>
      </w:r>
      <w:r w:rsidR="00961E4D">
        <w:t>it</w:t>
      </w:r>
      <w:r w:rsidR="00961E4D">
        <w:rPr>
          <w:spacing w:val="-8"/>
        </w:rPr>
        <w:t xml:space="preserve"> </w:t>
      </w:r>
      <w:r w:rsidR="00961E4D">
        <w:t>down)</w:t>
      </w:r>
      <w:r>
        <w:t>.</w:t>
      </w:r>
    </w:p>
    <w:p w14:paraId="0645E664" w14:textId="77777777" w:rsidR="00C85ABD" w:rsidRDefault="00C85ABD" w:rsidP="005A1EA1">
      <w:pPr>
        <w:rPr>
          <w:sz w:val="23"/>
        </w:rPr>
      </w:pPr>
    </w:p>
    <w:p w14:paraId="70758DA7" w14:textId="77777777" w:rsidR="005A1EA1" w:rsidRDefault="00961E4D" w:rsidP="005A1EA1">
      <w:pPr>
        <w:rPr>
          <w:sz w:val="29"/>
        </w:rPr>
      </w:pPr>
      <w:r>
        <w:rPr>
          <w:noProof/>
        </w:rPr>
        <mc:AlternateContent>
          <mc:Choice Requires="wpg">
            <w:drawing>
              <wp:inline distT="0" distB="0" distL="0" distR="0" wp14:anchorId="0099486F" wp14:editId="5D3068B6">
                <wp:extent cx="5885815" cy="2705100"/>
                <wp:effectExtent l="0" t="0" r="635" b="0"/>
                <wp:docPr id="298" name="组合 298"/>
                <wp:cNvGraphicFramePr/>
                <a:graphic xmlns:a="http://schemas.openxmlformats.org/drawingml/2006/main">
                  <a:graphicData uri="http://schemas.microsoft.com/office/word/2010/wordprocessingGroup">
                    <wpg:wgp>
                      <wpg:cNvGrpSpPr/>
                      <wpg:grpSpPr>
                        <a:xfrm>
                          <a:off x="0" y="0"/>
                          <a:ext cx="5885815" cy="2705100"/>
                          <a:chOff x="1204" y="664"/>
                          <a:chExt cx="9224" cy="4260"/>
                        </a:xfrm>
                      </wpg:grpSpPr>
                      <pic:pic xmlns:pic="http://schemas.openxmlformats.org/drawingml/2006/picture">
                        <pic:nvPicPr>
                          <pic:cNvPr id="291" name="图片 570"/>
                          <pic:cNvPicPr>
                            <a:picLocks noChangeAspect="1"/>
                          </pic:cNvPicPr>
                        </pic:nvPicPr>
                        <pic:blipFill>
                          <a:blip r:embed="rId115"/>
                          <a:stretch>
                            <a:fillRect/>
                          </a:stretch>
                        </pic:blipFill>
                        <pic:spPr>
                          <a:xfrm>
                            <a:off x="1204" y="913"/>
                            <a:ext cx="4572" cy="4002"/>
                          </a:xfrm>
                          <a:prstGeom prst="rect">
                            <a:avLst/>
                          </a:prstGeom>
                          <a:noFill/>
                          <a:ln>
                            <a:noFill/>
                          </a:ln>
                        </pic:spPr>
                      </pic:pic>
                      <wps:wsp>
                        <wps:cNvPr id="292" name="任意多边形 292"/>
                        <wps:cNvSpPr/>
                        <wps:spPr>
                          <a:xfrm>
                            <a:off x="2325" y="847"/>
                            <a:ext cx="1124" cy="947"/>
                          </a:xfrm>
                          <a:custGeom>
                            <a:avLst/>
                            <a:gdLst/>
                            <a:ahLst/>
                            <a:cxnLst/>
                            <a:rect l="0" t="0" r="0" b="0"/>
                            <a:pathLst>
                              <a:path w="1124" h="947">
                                <a:moveTo>
                                  <a:pt x="60" y="809"/>
                                </a:moveTo>
                                <a:lnTo>
                                  <a:pt x="0" y="947"/>
                                </a:lnTo>
                                <a:lnTo>
                                  <a:pt x="147" y="913"/>
                                </a:lnTo>
                                <a:lnTo>
                                  <a:pt x="136" y="900"/>
                                </a:lnTo>
                                <a:lnTo>
                                  <a:pt x="92" y="900"/>
                                </a:lnTo>
                                <a:lnTo>
                                  <a:pt x="63" y="865"/>
                                </a:lnTo>
                                <a:lnTo>
                                  <a:pt x="89" y="844"/>
                                </a:lnTo>
                                <a:lnTo>
                                  <a:pt x="60" y="809"/>
                                </a:lnTo>
                                <a:close/>
                                <a:moveTo>
                                  <a:pt x="89" y="844"/>
                                </a:moveTo>
                                <a:lnTo>
                                  <a:pt x="63" y="865"/>
                                </a:lnTo>
                                <a:lnTo>
                                  <a:pt x="92" y="900"/>
                                </a:lnTo>
                                <a:lnTo>
                                  <a:pt x="118" y="878"/>
                                </a:lnTo>
                                <a:lnTo>
                                  <a:pt x="89" y="844"/>
                                </a:lnTo>
                                <a:close/>
                                <a:moveTo>
                                  <a:pt x="118" y="878"/>
                                </a:moveTo>
                                <a:lnTo>
                                  <a:pt x="92" y="900"/>
                                </a:lnTo>
                                <a:lnTo>
                                  <a:pt x="136" y="900"/>
                                </a:lnTo>
                                <a:lnTo>
                                  <a:pt x="118" y="878"/>
                                </a:lnTo>
                                <a:close/>
                                <a:moveTo>
                                  <a:pt x="1096" y="0"/>
                                </a:moveTo>
                                <a:lnTo>
                                  <a:pt x="89" y="844"/>
                                </a:lnTo>
                                <a:lnTo>
                                  <a:pt x="118" y="878"/>
                                </a:lnTo>
                                <a:lnTo>
                                  <a:pt x="1124" y="35"/>
                                </a:lnTo>
                                <a:lnTo>
                                  <a:pt x="1096" y="0"/>
                                </a:lnTo>
                                <a:close/>
                              </a:path>
                            </a:pathLst>
                          </a:custGeom>
                          <a:solidFill>
                            <a:srgbClr val="1F4E79"/>
                          </a:solidFill>
                          <a:ln>
                            <a:noFill/>
                          </a:ln>
                        </wps:spPr>
                        <wps:bodyPr upright="1"/>
                      </wps:wsp>
                      <pic:pic xmlns:pic="http://schemas.openxmlformats.org/drawingml/2006/picture">
                        <pic:nvPicPr>
                          <pic:cNvPr id="296" name="图片 572"/>
                          <pic:cNvPicPr>
                            <a:picLocks noChangeAspect="1"/>
                          </pic:cNvPicPr>
                        </pic:nvPicPr>
                        <pic:blipFill>
                          <a:blip r:embed="rId116"/>
                          <a:stretch>
                            <a:fillRect/>
                          </a:stretch>
                        </pic:blipFill>
                        <pic:spPr>
                          <a:xfrm>
                            <a:off x="6024" y="664"/>
                            <a:ext cx="4404" cy="4260"/>
                          </a:xfrm>
                          <a:prstGeom prst="rect">
                            <a:avLst/>
                          </a:prstGeom>
                          <a:noFill/>
                          <a:ln>
                            <a:noFill/>
                          </a:ln>
                        </pic:spPr>
                      </pic:pic>
                      <wps:wsp>
                        <wps:cNvPr id="297" name="任意多边形 297"/>
                        <wps:cNvSpPr/>
                        <wps:spPr>
                          <a:xfrm>
                            <a:off x="5752" y="2086"/>
                            <a:ext cx="945" cy="1365"/>
                          </a:xfrm>
                          <a:custGeom>
                            <a:avLst/>
                            <a:gdLst/>
                            <a:ahLst/>
                            <a:cxnLst/>
                            <a:rect l="0" t="0" r="0" b="0"/>
                            <a:pathLst>
                              <a:path w="945" h="1365">
                                <a:moveTo>
                                  <a:pt x="945" y="0"/>
                                </a:moveTo>
                                <a:lnTo>
                                  <a:pt x="0" y="0"/>
                                </a:lnTo>
                                <a:lnTo>
                                  <a:pt x="0" y="1365"/>
                                </a:lnTo>
                                <a:lnTo>
                                  <a:pt x="945" y="1365"/>
                                </a:lnTo>
                                <a:lnTo>
                                  <a:pt x="945" y="1342"/>
                                </a:lnTo>
                                <a:lnTo>
                                  <a:pt x="45" y="1342"/>
                                </a:lnTo>
                                <a:lnTo>
                                  <a:pt x="22" y="1320"/>
                                </a:lnTo>
                                <a:lnTo>
                                  <a:pt x="45" y="1320"/>
                                </a:lnTo>
                                <a:lnTo>
                                  <a:pt x="45" y="45"/>
                                </a:lnTo>
                                <a:lnTo>
                                  <a:pt x="22" y="45"/>
                                </a:lnTo>
                                <a:lnTo>
                                  <a:pt x="45" y="22"/>
                                </a:lnTo>
                                <a:lnTo>
                                  <a:pt x="945" y="22"/>
                                </a:lnTo>
                                <a:lnTo>
                                  <a:pt x="945" y="0"/>
                                </a:lnTo>
                                <a:close/>
                                <a:moveTo>
                                  <a:pt x="45" y="1320"/>
                                </a:moveTo>
                                <a:lnTo>
                                  <a:pt x="22" y="1320"/>
                                </a:lnTo>
                                <a:lnTo>
                                  <a:pt x="45" y="1342"/>
                                </a:lnTo>
                                <a:lnTo>
                                  <a:pt x="45" y="1320"/>
                                </a:lnTo>
                                <a:close/>
                                <a:moveTo>
                                  <a:pt x="900" y="1320"/>
                                </a:moveTo>
                                <a:lnTo>
                                  <a:pt x="45" y="1320"/>
                                </a:lnTo>
                                <a:lnTo>
                                  <a:pt x="45" y="1342"/>
                                </a:lnTo>
                                <a:lnTo>
                                  <a:pt x="900" y="1342"/>
                                </a:lnTo>
                                <a:lnTo>
                                  <a:pt x="900" y="1320"/>
                                </a:lnTo>
                                <a:close/>
                                <a:moveTo>
                                  <a:pt x="900" y="22"/>
                                </a:moveTo>
                                <a:lnTo>
                                  <a:pt x="900" y="1342"/>
                                </a:lnTo>
                                <a:lnTo>
                                  <a:pt x="922" y="1320"/>
                                </a:lnTo>
                                <a:lnTo>
                                  <a:pt x="945" y="1320"/>
                                </a:lnTo>
                                <a:lnTo>
                                  <a:pt x="945" y="45"/>
                                </a:lnTo>
                                <a:lnTo>
                                  <a:pt x="922" y="45"/>
                                </a:lnTo>
                                <a:lnTo>
                                  <a:pt x="900" y="22"/>
                                </a:lnTo>
                                <a:close/>
                                <a:moveTo>
                                  <a:pt x="945" y="1320"/>
                                </a:moveTo>
                                <a:lnTo>
                                  <a:pt x="922" y="1320"/>
                                </a:lnTo>
                                <a:lnTo>
                                  <a:pt x="900" y="1342"/>
                                </a:lnTo>
                                <a:lnTo>
                                  <a:pt x="945" y="1342"/>
                                </a:lnTo>
                                <a:lnTo>
                                  <a:pt x="945" y="1320"/>
                                </a:lnTo>
                                <a:close/>
                                <a:moveTo>
                                  <a:pt x="45" y="22"/>
                                </a:moveTo>
                                <a:lnTo>
                                  <a:pt x="22" y="45"/>
                                </a:lnTo>
                                <a:lnTo>
                                  <a:pt x="45" y="45"/>
                                </a:lnTo>
                                <a:lnTo>
                                  <a:pt x="45" y="22"/>
                                </a:lnTo>
                                <a:close/>
                                <a:moveTo>
                                  <a:pt x="900" y="22"/>
                                </a:moveTo>
                                <a:lnTo>
                                  <a:pt x="45" y="22"/>
                                </a:lnTo>
                                <a:lnTo>
                                  <a:pt x="45" y="45"/>
                                </a:lnTo>
                                <a:lnTo>
                                  <a:pt x="900" y="45"/>
                                </a:lnTo>
                                <a:lnTo>
                                  <a:pt x="900" y="22"/>
                                </a:lnTo>
                                <a:close/>
                                <a:moveTo>
                                  <a:pt x="945" y="22"/>
                                </a:moveTo>
                                <a:lnTo>
                                  <a:pt x="900" y="22"/>
                                </a:lnTo>
                                <a:lnTo>
                                  <a:pt x="922" y="45"/>
                                </a:lnTo>
                                <a:lnTo>
                                  <a:pt x="945" y="45"/>
                                </a:lnTo>
                                <a:lnTo>
                                  <a:pt x="945" y="22"/>
                                </a:lnTo>
                                <a:close/>
                              </a:path>
                            </a:pathLst>
                          </a:custGeom>
                          <a:solidFill>
                            <a:srgbClr val="1F4E79"/>
                          </a:solidFill>
                          <a:ln>
                            <a:noFill/>
                          </a:ln>
                        </wps:spPr>
                        <wps:bodyPr upright="1"/>
                      </wps:wsp>
                    </wpg:wgp>
                  </a:graphicData>
                </a:graphic>
              </wp:inline>
            </w:drawing>
          </mc:Choice>
          <mc:Fallback>
            <w:pict>
              <v:group w14:anchorId="3DCCA44E" id="组合 298" o:spid="_x0000_s1026" style="width:463.45pt;height:213pt;mso-position-horizontal-relative:char;mso-position-vertical-relative:line" coordorigin="1204,664" coordsize="9224,4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">
                <v:shape id="图片 570" o:spid="_x0000_s1027" type="#_x0000_t75" style="position:absolute;left:1204;top:913;width:4572;height: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">
                  <v:imagedata r:id="rId118" o:title=""/>
                </v:shape>
                <v:shape id="任意多边形 292" o:spid="_x0000_s1028" style="position:absolute;left:2325;top:847;width:1124;height:947;visibility:visible;mso-wrap-style:square;v-text-anchor:top" coordsize="1124,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" path="m60,809l,947,147,913,136,900r-44,l63,865,89,844,60,809xm89,844l63,865r29,35l118,878,89,844xm118,878l92,900r44,l118,878xm1096,l89,844r29,34l1124,35,1096,xe" fillcolor="#1f4e79" stroked="f">
                  <v:path arrowok="t" textboxrect="0,0,1124,947"/>
                </v:shape>
                <v:shape id="图片 572" o:spid="_x0000_s1029" type="#_x0000_t75" style="position:absolute;left:6024;top:664;width:4404;height:4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">
                  <v:imagedata r:id="rId119" o:title=""/>
                </v:shape>
                <v:shape id="任意多边形 297" o:spid="_x0000_s1030" style="position:absolute;left:5752;top:2086;width:945;height:1365;visibility:visible;mso-wrap-style:square;v-text-anchor:top" coordsize="945,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" path="m945,l,,,1365r945,l945,1342r-900,l22,1320r23,l45,45r-23,l45,22r900,l945,xm45,1320r-23,l45,1342r,-22xm900,1320r-855,l45,1342r855,l900,1320xm900,22r,1320l922,1320r23,l945,45r-23,l900,22xm945,1320r-23,l900,1342r45,l945,1320xm45,22l22,45r23,l45,22xm900,22l45,22r,23l900,45r,-23xm945,22r-45,l922,45r23,l945,22xe" fillcolor="#1f4e79" stroked="f">
                  <v:path arrowok="t" textboxrect="0,0,945,1365"/>
                </v:shape>
                <w10:anchorlock/>
              </v:group>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0000"/>
        <w:tblLook w:val="04A0" w:firstRow="1" w:lastRow="0" w:firstColumn="1" w:lastColumn="0" w:noHBand="0" w:noVBand="1"/>
      </w:tblPr>
      <w:tblGrid>
        <w:gridCol w:w="10008"/>
      </w:tblGrid>
      <w:tr w:rsidR="005A1EA1" w14:paraId="7EB66F87" w14:textId="77777777" w:rsidTr="00F2417B">
        <w:trPr>
          <w:trHeight w:val="302"/>
        </w:trPr>
        <w:tc>
          <w:tcPr>
            <w:tcW w:w="10008" w:type="dxa"/>
            <w:tcBorders>
              <w:bottom w:val="single" w:sz="4" w:space="0" w:color="auto"/>
            </w:tcBorders>
            <w:shd w:val="clear" w:color="auto" w:fill="FF9900"/>
          </w:tcPr>
          <w:p w14:paraId="00274CB5" w14:textId="7F442B9B" w:rsidR="005A1EA1" w:rsidRPr="005A1EA1" w:rsidRDefault="005A1EA1" w:rsidP="005A1EA1">
            <w:pPr>
              <w:spacing w:before="17"/>
              <w:ind w:left="95"/>
              <w:rPr>
                <w:rFonts w:ascii="Calibri"/>
              </w:rPr>
            </w:pPr>
            <w:r>
              <w:t>Attention</w:t>
            </w:r>
            <w:r>
              <w:rPr>
                <w:rFonts w:ascii="Calibri"/>
              </w:rPr>
              <w:t>:</w:t>
            </w:r>
          </w:p>
        </w:tc>
      </w:tr>
      <w:tr w:rsidR="005A1EA1" w14:paraId="604F2725" w14:textId="77777777" w:rsidTr="00F2417B">
        <w:tblPrEx>
          <w:shd w:val="clear" w:color="auto" w:fill="auto"/>
        </w:tblPrEx>
        <w:trPr>
          <w:trHeight w:val="309"/>
        </w:trPr>
        <w:tc>
          <w:tcPr>
            <w:tcW w:w="10008" w:type="dxa"/>
            <w:shd w:val="clear" w:color="auto" w:fill="FFCC99"/>
          </w:tcPr>
          <w:p w14:paraId="7D7C88BF" w14:textId="77777777" w:rsidR="005A1EA1" w:rsidRDefault="005A1EA1" w:rsidP="005A1EA1">
            <w:pPr>
              <w:spacing w:line="332" w:lineRule="exact"/>
              <w:ind w:left="-5"/>
              <w:rPr>
                <w:w w:val="95"/>
              </w:rPr>
            </w:pPr>
            <w:r>
              <w:rPr>
                <w:w w:val="95"/>
              </w:rPr>
              <w:t>Cleaning</w:t>
            </w:r>
            <w:r>
              <w:rPr>
                <w:spacing w:val="-12"/>
                <w:w w:val="95"/>
              </w:rPr>
              <w:t xml:space="preserve"> </w:t>
            </w:r>
            <w:r>
              <w:rPr>
                <w:w w:val="95"/>
              </w:rPr>
              <w:t>the</w:t>
            </w:r>
            <w:r>
              <w:rPr>
                <w:spacing w:val="-11"/>
                <w:w w:val="95"/>
              </w:rPr>
              <w:t xml:space="preserve"> </w:t>
            </w:r>
            <w:r>
              <w:rPr>
                <w:w w:val="95"/>
              </w:rPr>
              <w:t>brewer</w:t>
            </w:r>
            <w:r>
              <w:rPr>
                <w:spacing w:val="-11"/>
                <w:w w:val="95"/>
              </w:rPr>
              <w:t xml:space="preserve"> </w:t>
            </w:r>
            <w:r>
              <w:rPr>
                <w:w w:val="95"/>
              </w:rPr>
              <w:t>inside</w:t>
            </w:r>
            <w:r>
              <w:rPr>
                <w:spacing w:val="-11"/>
                <w:w w:val="95"/>
              </w:rPr>
              <w:t xml:space="preserve"> </w:t>
            </w:r>
            <w:r>
              <w:rPr>
                <w:w w:val="95"/>
              </w:rPr>
              <w:t>the</w:t>
            </w:r>
            <w:r>
              <w:rPr>
                <w:spacing w:val="-12"/>
                <w:w w:val="95"/>
              </w:rPr>
              <w:t xml:space="preserve"> </w:t>
            </w:r>
            <w:r>
              <w:rPr>
                <w:w w:val="95"/>
              </w:rPr>
              <w:t>machine</w:t>
            </w:r>
            <w:r>
              <w:rPr>
                <w:spacing w:val="-11"/>
                <w:w w:val="95"/>
              </w:rPr>
              <w:t xml:space="preserve"> </w:t>
            </w:r>
            <w:r>
              <w:rPr>
                <w:w w:val="95"/>
              </w:rPr>
              <w:t>needs</w:t>
            </w:r>
            <w:r>
              <w:rPr>
                <w:spacing w:val="-11"/>
                <w:w w:val="95"/>
              </w:rPr>
              <w:t xml:space="preserve"> </w:t>
            </w:r>
            <w:r>
              <w:rPr>
                <w:w w:val="95"/>
              </w:rPr>
              <w:t>to</w:t>
            </w:r>
            <w:r>
              <w:rPr>
                <w:spacing w:val="-12"/>
                <w:w w:val="95"/>
              </w:rPr>
              <w:t xml:space="preserve"> </w:t>
            </w:r>
            <w:r>
              <w:rPr>
                <w:w w:val="95"/>
              </w:rPr>
              <w:t>be</w:t>
            </w:r>
            <w:r>
              <w:rPr>
                <w:spacing w:val="-11"/>
                <w:w w:val="95"/>
              </w:rPr>
              <w:t xml:space="preserve"> </w:t>
            </w:r>
            <w:r>
              <w:rPr>
                <w:w w:val="95"/>
              </w:rPr>
              <w:t>done</w:t>
            </w:r>
            <w:r>
              <w:rPr>
                <w:spacing w:val="-12"/>
                <w:w w:val="95"/>
              </w:rPr>
              <w:t xml:space="preserve"> </w:t>
            </w:r>
            <w:r>
              <w:rPr>
                <w:w w:val="95"/>
              </w:rPr>
              <w:t>according</w:t>
            </w:r>
            <w:r>
              <w:rPr>
                <w:spacing w:val="-11"/>
                <w:w w:val="95"/>
              </w:rPr>
              <w:t xml:space="preserve"> </w:t>
            </w:r>
            <w:r>
              <w:rPr>
                <w:w w:val="95"/>
              </w:rPr>
              <w:t>to</w:t>
            </w:r>
            <w:r>
              <w:rPr>
                <w:spacing w:val="-11"/>
                <w:w w:val="95"/>
              </w:rPr>
              <w:t xml:space="preserve"> </w:t>
            </w:r>
            <w:r>
              <w:rPr>
                <w:w w:val="95"/>
              </w:rPr>
              <w:t>the</w:t>
            </w:r>
            <w:r>
              <w:rPr>
                <w:spacing w:val="-11"/>
                <w:w w:val="95"/>
              </w:rPr>
              <w:t xml:space="preserve"> </w:t>
            </w:r>
            <w:r>
              <w:rPr>
                <w:w w:val="95"/>
              </w:rPr>
              <w:t>actual</w:t>
            </w:r>
            <w:r>
              <w:rPr>
                <w:spacing w:val="-12"/>
                <w:w w:val="95"/>
              </w:rPr>
              <w:t xml:space="preserve"> </w:t>
            </w:r>
            <w:r>
              <w:rPr>
                <w:w w:val="95"/>
              </w:rPr>
              <w:t>situation</w:t>
            </w:r>
            <w:r>
              <w:rPr>
                <w:rFonts w:ascii="Calibri"/>
                <w:w w:val="95"/>
              </w:rPr>
              <w:t>,</w:t>
            </w:r>
            <w:r>
              <w:rPr>
                <w:rFonts w:ascii="Calibri"/>
                <w:spacing w:val="44"/>
                <w:w w:val="95"/>
              </w:rPr>
              <w:t xml:space="preserve"> </w:t>
            </w:r>
            <w:r>
              <w:rPr>
                <w:w w:val="95"/>
              </w:rPr>
              <w:t>under</w:t>
            </w:r>
          </w:p>
          <w:p w14:paraId="37E17B97" w14:textId="7549D7B6" w:rsidR="005A1EA1" w:rsidRPr="005A1EA1" w:rsidRDefault="005A1EA1" w:rsidP="005A1EA1">
            <w:pPr>
              <w:pStyle w:val="a4"/>
              <w:spacing w:line="215" w:lineRule="exact"/>
            </w:pPr>
            <w:r>
              <w:rPr>
                <w:w w:val="95"/>
              </w:rPr>
              <w:t>normal</w:t>
            </w:r>
            <w:r>
              <w:rPr>
                <w:spacing w:val="-14"/>
                <w:w w:val="95"/>
              </w:rPr>
              <w:t xml:space="preserve"> </w:t>
            </w:r>
            <w:r>
              <w:rPr>
                <w:w w:val="95"/>
              </w:rPr>
              <w:t>circumstances</w:t>
            </w:r>
            <w:r>
              <w:rPr>
                <w:spacing w:val="-14"/>
                <w:w w:val="95"/>
              </w:rPr>
              <w:t xml:space="preserve"> </w:t>
            </w:r>
            <w:r>
              <w:rPr>
                <w:w w:val="95"/>
              </w:rPr>
              <w:t>the</w:t>
            </w:r>
            <w:r>
              <w:rPr>
                <w:spacing w:val="-14"/>
                <w:w w:val="95"/>
              </w:rPr>
              <w:t xml:space="preserve"> </w:t>
            </w:r>
            <w:r>
              <w:rPr>
                <w:w w:val="95"/>
              </w:rPr>
              <w:t>brewer</w:t>
            </w:r>
            <w:r>
              <w:rPr>
                <w:spacing w:val="-14"/>
                <w:w w:val="95"/>
              </w:rPr>
              <w:t xml:space="preserve"> </w:t>
            </w:r>
            <w:r>
              <w:rPr>
                <w:w w:val="95"/>
              </w:rPr>
              <w:t>is</w:t>
            </w:r>
            <w:r>
              <w:rPr>
                <w:spacing w:val="-14"/>
                <w:w w:val="95"/>
              </w:rPr>
              <w:t xml:space="preserve"> </w:t>
            </w:r>
            <w:r>
              <w:rPr>
                <w:w w:val="95"/>
              </w:rPr>
              <w:t>contaminated very</w:t>
            </w:r>
            <w:r>
              <w:rPr>
                <w:spacing w:val="-14"/>
                <w:w w:val="95"/>
              </w:rPr>
              <w:t xml:space="preserve"> </w:t>
            </w:r>
            <w:r>
              <w:rPr>
                <w:w w:val="95"/>
              </w:rPr>
              <w:t>little!</w:t>
            </w:r>
          </w:p>
        </w:tc>
      </w:tr>
    </w:tbl>
    <w:p w14:paraId="42A44080" w14:textId="738BFE4C" w:rsidR="00C85ABD" w:rsidRPr="005A1EA1" w:rsidRDefault="00C85ABD" w:rsidP="005A1EA1">
      <w:pPr>
        <w:rPr>
          <w:rFonts w:eastAsiaTheme="minorEastAsia"/>
          <w:sz w:val="29"/>
          <w:lang w:eastAsia="zh-CN"/>
        </w:rPr>
      </w:pPr>
    </w:p>
    <w:p w14:paraId="0F030DAF" w14:textId="742752F1" w:rsidR="00C85ABD" w:rsidRPr="005A1EA1" w:rsidRDefault="003A0BF1" w:rsidP="005A1EA1">
      <w:pPr>
        <w:pStyle w:val="4"/>
        <w:spacing w:before="240" w:after="240"/>
      </w:pPr>
      <w:r w:rsidRPr="005A1EA1">
        <w:t xml:space="preserve">9.6.5.2 Deep cleaning of coffee brewer (disassembly) </w:t>
      </w:r>
    </w:p>
    <w:p w14:paraId="0374C861" w14:textId="5B775499" w:rsidR="005A1EA1" w:rsidRDefault="007B0630" w:rsidP="005A1EA1">
      <w:pPr>
        <w:rPr>
          <w:w w:val="95"/>
        </w:rPr>
      </w:pPr>
      <w:r>
        <w:rPr>
          <w:w w:val="95"/>
        </w:rPr>
        <w:t>1.</w:t>
      </w:r>
      <w:r w:rsidR="00961E4D">
        <w:rPr>
          <w:w w:val="95"/>
        </w:rPr>
        <w:t>Removing</w:t>
      </w:r>
      <w:r w:rsidR="00961E4D">
        <w:rPr>
          <w:spacing w:val="-12"/>
          <w:w w:val="95"/>
        </w:rPr>
        <w:t xml:space="preserve"> </w:t>
      </w:r>
      <w:r w:rsidR="00961E4D">
        <w:rPr>
          <w:w w:val="95"/>
        </w:rPr>
        <w:t>the</w:t>
      </w:r>
      <w:r w:rsidR="00961E4D">
        <w:rPr>
          <w:spacing w:val="-12"/>
          <w:w w:val="95"/>
        </w:rPr>
        <w:t xml:space="preserve"> </w:t>
      </w:r>
      <w:r w:rsidR="00961E4D">
        <w:rPr>
          <w:w w:val="95"/>
        </w:rPr>
        <w:t>coffee</w:t>
      </w:r>
      <w:r w:rsidR="00961E4D">
        <w:rPr>
          <w:spacing w:val="-11"/>
          <w:w w:val="95"/>
        </w:rPr>
        <w:t xml:space="preserve"> </w:t>
      </w:r>
      <w:r w:rsidR="00961E4D">
        <w:rPr>
          <w:w w:val="95"/>
        </w:rPr>
        <w:t>brewer</w:t>
      </w:r>
      <w:r w:rsidR="00961E4D">
        <w:rPr>
          <w:spacing w:val="-12"/>
          <w:w w:val="95"/>
        </w:rPr>
        <w:t xml:space="preserve"> </w:t>
      </w:r>
      <w:r w:rsidR="00961E4D">
        <w:rPr>
          <w:w w:val="95"/>
        </w:rPr>
        <w:t>from</w:t>
      </w:r>
      <w:r w:rsidR="00961E4D">
        <w:rPr>
          <w:spacing w:val="-12"/>
          <w:w w:val="95"/>
        </w:rPr>
        <w:t xml:space="preserve"> </w:t>
      </w:r>
      <w:r w:rsidR="00961E4D">
        <w:rPr>
          <w:w w:val="95"/>
        </w:rPr>
        <w:t>the</w:t>
      </w:r>
      <w:r w:rsidR="00961E4D">
        <w:rPr>
          <w:spacing w:val="-12"/>
          <w:w w:val="95"/>
        </w:rPr>
        <w:t xml:space="preserve"> </w:t>
      </w:r>
      <w:proofErr w:type="gramStart"/>
      <w:r w:rsidR="00961E4D">
        <w:rPr>
          <w:w w:val="95"/>
        </w:rPr>
        <w:t>machine</w:t>
      </w:r>
      <w:r>
        <w:rPr>
          <w:w w:val="95"/>
        </w:rPr>
        <w:t>;</w:t>
      </w:r>
      <w:proofErr w:type="gramEnd"/>
    </w:p>
    <w:p w14:paraId="25035584" w14:textId="5502B986" w:rsidR="005A1EA1" w:rsidRDefault="00961E4D" w:rsidP="005A1EA1">
      <w:r>
        <w:t xml:space="preserve"> </w:t>
      </w:r>
      <w:r w:rsidR="005A1EA1">
        <w:rPr>
          <w:noProof/>
        </w:rPr>
        <mc:AlternateContent>
          <mc:Choice Requires="wpg">
            <w:drawing>
              <wp:inline distT="0" distB="0" distL="0" distR="0" wp14:anchorId="7DE030E3" wp14:editId="39436880">
                <wp:extent cx="3465195" cy="3388360"/>
                <wp:effectExtent l="0" t="0" r="1905" b="2540"/>
                <wp:docPr id="323" name="组合 323"/>
                <wp:cNvGraphicFramePr/>
                <a:graphic xmlns:a="http://schemas.openxmlformats.org/drawingml/2006/main">
                  <a:graphicData uri="http://schemas.microsoft.com/office/word/2010/wordprocessingGroup">
                    <wpg:wgp>
                      <wpg:cNvGrpSpPr/>
                      <wpg:grpSpPr>
                        <a:xfrm>
                          <a:off x="0" y="0"/>
                          <a:ext cx="3465195" cy="3388360"/>
                          <a:chOff x="1135" y="188"/>
                          <a:chExt cx="5457" cy="5336"/>
                        </a:xfrm>
                      </wpg:grpSpPr>
                      <pic:pic xmlns:pic="http://schemas.openxmlformats.org/drawingml/2006/picture">
                        <pic:nvPicPr>
                          <pic:cNvPr id="319" name="图片 581"/>
                          <pic:cNvPicPr>
                            <a:picLocks noChangeAspect="1"/>
                          </pic:cNvPicPr>
                        </pic:nvPicPr>
                        <pic:blipFill>
                          <a:blip r:embed="rId120"/>
                          <a:stretch>
                            <a:fillRect/>
                          </a:stretch>
                        </pic:blipFill>
                        <pic:spPr>
                          <a:xfrm>
                            <a:off x="1135" y="188"/>
                            <a:ext cx="3454" cy="5336"/>
                          </a:xfrm>
                          <a:prstGeom prst="rect">
                            <a:avLst/>
                          </a:prstGeom>
                          <a:noFill/>
                          <a:ln>
                            <a:noFill/>
                          </a:ln>
                        </pic:spPr>
                      </pic:pic>
                      <wps:wsp>
                        <wps:cNvPr id="320" name="任意多边形 320"/>
                        <wps:cNvSpPr/>
                        <wps:spPr>
                          <a:xfrm>
                            <a:off x="3546" y="313"/>
                            <a:ext cx="3046" cy="1889"/>
                          </a:xfrm>
                          <a:custGeom>
                            <a:avLst/>
                            <a:gdLst/>
                            <a:ahLst/>
                            <a:cxnLst/>
                            <a:rect l="0" t="0" r="0" b="0"/>
                            <a:pathLst>
                              <a:path w="3046" h="1889">
                                <a:moveTo>
                                  <a:pt x="1469" y="740"/>
                                </a:moveTo>
                                <a:lnTo>
                                  <a:pt x="1397" y="740"/>
                                </a:lnTo>
                                <a:lnTo>
                                  <a:pt x="1411" y="780"/>
                                </a:lnTo>
                                <a:lnTo>
                                  <a:pt x="1348" y="780"/>
                                </a:lnTo>
                                <a:lnTo>
                                  <a:pt x="0" y="1875"/>
                                </a:lnTo>
                                <a:lnTo>
                                  <a:pt x="11" y="1889"/>
                                </a:lnTo>
                                <a:lnTo>
                                  <a:pt x="168" y="1797"/>
                                </a:lnTo>
                                <a:lnTo>
                                  <a:pt x="142" y="1760"/>
                                </a:lnTo>
                                <a:lnTo>
                                  <a:pt x="398" y="1610"/>
                                </a:lnTo>
                                <a:lnTo>
                                  <a:pt x="1419" y="780"/>
                                </a:lnTo>
                                <a:lnTo>
                                  <a:pt x="1469" y="740"/>
                                </a:lnTo>
                                <a:close/>
                                <a:moveTo>
                                  <a:pt x="398" y="1610"/>
                                </a:moveTo>
                                <a:lnTo>
                                  <a:pt x="142" y="1760"/>
                                </a:lnTo>
                                <a:lnTo>
                                  <a:pt x="168" y="1797"/>
                                </a:lnTo>
                                <a:lnTo>
                                  <a:pt x="398" y="1610"/>
                                </a:lnTo>
                                <a:close/>
                                <a:moveTo>
                                  <a:pt x="3001" y="735"/>
                                </a:moveTo>
                                <a:lnTo>
                                  <a:pt x="1889" y="735"/>
                                </a:lnTo>
                                <a:lnTo>
                                  <a:pt x="398" y="1610"/>
                                </a:lnTo>
                                <a:lnTo>
                                  <a:pt x="168" y="1797"/>
                                </a:lnTo>
                                <a:lnTo>
                                  <a:pt x="1901" y="780"/>
                                </a:lnTo>
                                <a:lnTo>
                                  <a:pt x="1895" y="780"/>
                                </a:lnTo>
                                <a:lnTo>
                                  <a:pt x="1907" y="777"/>
                                </a:lnTo>
                                <a:lnTo>
                                  <a:pt x="3046" y="777"/>
                                </a:lnTo>
                                <a:lnTo>
                                  <a:pt x="3046" y="757"/>
                                </a:lnTo>
                                <a:lnTo>
                                  <a:pt x="3001" y="757"/>
                                </a:lnTo>
                                <a:lnTo>
                                  <a:pt x="3001" y="735"/>
                                </a:lnTo>
                                <a:close/>
                                <a:moveTo>
                                  <a:pt x="3046" y="0"/>
                                </a:moveTo>
                                <a:lnTo>
                                  <a:pt x="1066" y="0"/>
                                </a:lnTo>
                                <a:lnTo>
                                  <a:pt x="1066" y="780"/>
                                </a:lnTo>
                                <a:lnTo>
                                  <a:pt x="1348" y="780"/>
                                </a:lnTo>
                                <a:lnTo>
                                  <a:pt x="1376" y="757"/>
                                </a:lnTo>
                                <a:lnTo>
                                  <a:pt x="1111" y="757"/>
                                </a:lnTo>
                                <a:lnTo>
                                  <a:pt x="1089" y="735"/>
                                </a:lnTo>
                                <a:lnTo>
                                  <a:pt x="1111" y="735"/>
                                </a:lnTo>
                                <a:lnTo>
                                  <a:pt x="1111" y="45"/>
                                </a:lnTo>
                                <a:lnTo>
                                  <a:pt x="1089" y="45"/>
                                </a:lnTo>
                                <a:lnTo>
                                  <a:pt x="1111" y="22"/>
                                </a:lnTo>
                                <a:lnTo>
                                  <a:pt x="3046" y="22"/>
                                </a:lnTo>
                                <a:lnTo>
                                  <a:pt x="3046" y="0"/>
                                </a:lnTo>
                                <a:close/>
                                <a:moveTo>
                                  <a:pt x="1397" y="740"/>
                                </a:moveTo>
                                <a:lnTo>
                                  <a:pt x="1348" y="780"/>
                                </a:lnTo>
                                <a:lnTo>
                                  <a:pt x="1411" y="780"/>
                                </a:lnTo>
                                <a:lnTo>
                                  <a:pt x="1397" y="740"/>
                                </a:lnTo>
                                <a:close/>
                                <a:moveTo>
                                  <a:pt x="1907" y="777"/>
                                </a:moveTo>
                                <a:lnTo>
                                  <a:pt x="1895" y="780"/>
                                </a:lnTo>
                                <a:lnTo>
                                  <a:pt x="1901" y="780"/>
                                </a:lnTo>
                                <a:lnTo>
                                  <a:pt x="1907" y="777"/>
                                </a:lnTo>
                                <a:close/>
                                <a:moveTo>
                                  <a:pt x="3046" y="777"/>
                                </a:moveTo>
                                <a:lnTo>
                                  <a:pt x="1907" y="777"/>
                                </a:lnTo>
                                <a:lnTo>
                                  <a:pt x="1901" y="780"/>
                                </a:lnTo>
                                <a:lnTo>
                                  <a:pt x="3046" y="780"/>
                                </a:lnTo>
                                <a:lnTo>
                                  <a:pt x="3046" y="777"/>
                                </a:lnTo>
                                <a:close/>
                                <a:moveTo>
                                  <a:pt x="1111" y="735"/>
                                </a:moveTo>
                                <a:lnTo>
                                  <a:pt x="1089" y="735"/>
                                </a:lnTo>
                                <a:lnTo>
                                  <a:pt x="1111" y="757"/>
                                </a:lnTo>
                                <a:lnTo>
                                  <a:pt x="1111" y="735"/>
                                </a:lnTo>
                                <a:close/>
                                <a:moveTo>
                                  <a:pt x="1475" y="735"/>
                                </a:moveTo>
                                <a:lnTo>
                                  <a:pt x="1111" y="735"/>
                                </a:lnTo>
                                <a:lnTo>
                                  <a:pt x="1111" y="757"/>
                                </a:lnTo>
                                <a:lnTo>
                                  <a:pt x="1376" y="757"/>
                                </a:lnTo>
                                <a:lnTo>
                                  <a:pt x="1397" y="740"/>
                                </a:lnTo>
                                <a:lnTo>
                                  <a:pt x="1469" y="740"/>
                                </a:lnTo>
                                <a:lnTo>
                                  <a:pt x="1475" y="735"/>
                                </a:lnTo>
                                <a:close/>
                                <a:moveTo>
                                  <a:pt x="3001" y="22"/>
                                </a:moveTo>
                                <a:lnTo>
                                  <a:pt x="3001" y="757"/>
                                </a:lnTo>
                                <a:lnTo>
                                  <a:pt x="3024" y="735"/>
                                </a:lnTo>
                                <a:lnTo>
                                  <a:pt x="3046" y="735"/>
                                </a:lnTo>
                                <a:lnTo>
                                  <a:pt x="3046" y="45"/>
                                </a:lnTo>
                                <a:lnTo>
                                  <a:pt x="3024" y="45"/>
                                </a:lnTo>
                                <a:lnTo>
                                  <a:pt x="3001" y="22"/>
                                </a:lnTo>
                                <a:close/>
                                <a:moveTo>
                                  <a:pt x="3046" y="735"/>
                                </a:moveTo>
                                <a:lnTo>
                                  <a:pt x="3024" y="735"/>
                                </a:lnTo>
                                <a:lnTo>
                                  <a:pt x="3001" y="757"/>
                                </a:lnTo>
                                <a:lnTo>
                                  <a:pt x="3046" y="757"/>
                                </a:lnTo>
                                <a:lnTo>
                                  <a:pt x="3046" y="735"/>
                                </a:lnTo>
                                <a:close/>
                                <a:moveTo>
                                  <a:pt x="1111" y="22"/>
                                </a:moveTo>
                                <a:lnTo>
                                  <a:pt x="1089" y="45"/>
                                </a:lnTo>
                                <a:lnTo>
                                  <a:pt x="1111" y="45"/>
                                </a:lnTo>
                                <a:lnTo>
                                  <a:pt x="1111" y="22"/>
                                </a:lnTo>
                                <a:close/>
                                <a:moveTo>
                                  <a:pt x="3001" y="22"/>
                                </a:moveTo>
                                <a:lnTo>
                                  <a:pt x="1111" y="22"/>
                                </a:lnTo>
                                <a:lnTo>
                                  <a:pt x="1111" y="45"/>
                                </a:lnTo>
                                <a:lnTo>
                                  <a:pt x="3001" y="45"/>
                                </a:lnTo>
                                <a:lnTo>
                                  <a:pt x="3001" y="22"/>
                                </a:lnTo>
                                <a:close/>
                                <a:moveTo>
                                  <a:pt x="3046" y="22"/>
                                </a:moveTo>
                                <a:lnTo>
                                  <a:pt x="3001" y="22"/>
                                </a:lnTo>
                                <a:lnTo>
                                  <a:pt x="3024" y="45"/>
                                </a:lnTo>
                                <a:lnTo>
                                  <a:pt x="3046" y="45"/>
                                </a:lnTo>
                                <a:lnTo>
                                  <a:pt x="3046" y="22"/>
                                </a:lnTo>
                                <a:close/>
                              </a:path>
                            </a:pathLst>
                          </a:custGeom>
                          <a:solidFill>
                            <a:srgbClr val="1F4E79"/>
                          </a:solidFill>
                          <a:ln>
                            <a:noFill/>
                          </a:ln>
                        </wps:spPr>
                        <wps:bodyPr upright="1"/>
                      </wps:wsp>
                      <wps:wsp>
                        <wps:cNvPr id="321" name="文本框 321"/>
                        <wps:cNvSpPr txBox="1"/>
                        <wps:spPr>
                          <a:xfrm>
                            <a:off x="1135" y="225"/>
                            <a:ext cx="121" cy="201"/>
                          </a:xfrm>
                          <a:prstGeom prst="rect">
                            <a:avLst/>
                          </a:prstGeom>
                          <a:noFill/>
                          <a:ln>
                            <a:noFill/>
                          </a:ln>
                        </wps:spPr>
                        <wps:txbx>
                          <w:txbxContent>
                            <w:p w14:paraId="36736893" w14:textId="77777777" w:rsidR="005A1EA1" w:rsidRDefault="005A1EA1" w:rsidP="005A1EA1">
                              <w:pPr>
                                <w:spacing w:line="200" w:lineRule="exact"/>
                                <w:rPr>
                                  <w:sz w:val="20"/>
                                </w:rPr>
                              </w:pPr>
                              <w:r>
                                <w:rPr>
                                  <w:sz w:val="20"/>
                                </w:rPr>
                                <w:t xml:space="preserve"> </w:t>
                              </w:r>
                            </w:p>
                          </w:txbxContent>
                        </wps:txbx>
                        <wps:bodyPr lIns="0" tIns="0" rIns="0" bIns="0" upright="1"/>
                      </wps:wsp>
                      <wps:wsp>
                        <wps:cNvPr id="322" name="文本框 322"/>
                        <wps:cNvSpPr txBox="1"/>
                        <wps:spPr>
                          <a:xfrm>
                            <a:off x="4598" y="381"/>
                            <a:ext cx="1926" cy="707"/>
                          </a:xfrm>
                          <a:prstGeom prst="rect">
                            <a:avLst/>
                          </a:prstGeom>
                          <a:noFill/>
                          <a:ln>
                            <a:noFill/>
                          </a:ln>
                        </wps:spPr>
                        <wps:txbx>
                          <w:txbxContent>
                            <w:p w14:paraId="047FA5F3" w14:textId="6A0CBA62" w:rsidR="005A1EA1" w:rsidRDefault="005A1EA1" w:rsidP="007B0630">
                              <w:pPr>
                                <w:jc w:val="center"/>
                              </w:pPr>
                              <w:r>
                                <w:t>Filter</w:t>
                              </w:r>
                              <w:r>
                                <w:rPr>
                                  <w:spacing w:val="-9"/>
                                </w:rPr>
                                <w:t xml:space="preserve"> </w:t>
                              </w:r>
                              <w:r>
                                <w:t>and</w:t>
                              </w:r>
                              <w:r>
                                <w:rPr>
                                  <w:spacing w:val="-8"/>
                                </w:rPr>
                                <w:t xml:space="preserve"> </w:t>
                              </w:r>
                              <w:r>
                                <w:t>its</w:t>
                              </w:r>
                            </w:p>
                            <w:p w14:paraId="300E06E3" w14:textId="0557312C" w:rsidR="005A1EA1" w:rsidRDefault="005A1EA1" w:rsidP="007B0630">
                              <w:pPr>
                                <w:jc w:val="center"/>
                              </w:pPr>
                              <w:r>
                                <w:t>fixing</w:t>
                              </w:r>
                              <w:r>
                                <w:rPr>
                                  <w:spacing w:val="-102"/>
                                </w:rPr>
                                <w:t xml:space="preserve"> </w:t>
                              </w:r>
                              <w:r>
                                <w:t>screw</w:t>
                              </w:r>
                            </w:p>
                          </w:txbxContent>
                        </wps:txbx>
                        <wps:bodyPr lIns="0" tIns="0" rIns="0" bIns="0" upright="1"/>
                      </wps:wsp>
                    </wpg:wgp>
                  </a:graphicData>
                </a:graphic>
              </wp:inline>
            </w:drawing>
          </mc:Choice>
          <mc:Fallback>
            <w:pict>
              <v:group w14:anchorId="7DE030E3" id="组合 323" o:spid="_x0000_s1116" style="width:272.85pt;height:266.8pt;mso-position-horizontal-relative:char;mso-position-vertical-relative:line" coordorigin="1135,188" coordsize="5457,5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">
                <v:shape id="图片 581" o:spid="_x0000_s1117" type="#_x0000_t75" style="position:absolute;left:1135;top:188;width:3454;height: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">
                  <v:imagedata r:id="rId121" o:title=""/>
                </v:shape>
                <v:shape id="任意多边形 320" o:spid="_x0000_s1118" style="position:absolute;left:3546;top:313;width:3046;height:1889;visibility:visible;mso-wrap-style:square;v-text-anchor:top" coordsize="3046,1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" path="m1469,740r-72,l1411,780r-63,l,1875r11,14l168,1797r-26,-37l398,1610,1419,780r50,-40xm398,1610l142,1760r26,37l398,1610xm3001,735r-1112,l398,1610,168,1797,1901,780r-6,l1907,777r1139,l3046,757r-45,l3001,735xm3046,l1066,r,780l1348,780r28,-23l1111,757r-22,-22l1111,735r,-690l1089,45r22,-23l3046,22r,-22xm1397,740r-49,40l1411,780r-14,-40xm1907,777r-12,3l1901,780r6,-3xm3046,777r-1139,l1901,780r1145,l3046,777xm1111,735r-22,l1111,757r,-22xm1475,735r-364,l1111,757r265,l1397,740r72,l1475,735xm3001,22r,735l3024,735r22,l3046,45r-22,l3001,22xm3046,735r-22,l3001,757r45,l3046,735xm1111,22r-22,23l1111,45r,-23xm3001,22r-1890,l1111,45r1890,l3001,22xm3046,22r-45,l3024,45r22,l3046,22xe" fillcolor="#1f4e79" stroked="f">
                  <v:path arrowok="t" textboxrect="0,0,3046,1889"/>
                </v:shape>
                <v:shape id="文本框 321" o:spid="_x0000_s1119" type="#_x0000_t202" style="position:absolute;left:1135;top:225;width:121;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" filled="f" stroked="f">
                  <v:textbox inset="0,0,0,0">
                    <w:txbxContent>
                      <w:p w14:paraId="36736893" w14:textId="77777777" w:rsidR="005A1EA1" w:rsidRDefault="005A1EA1" w:rsidP="005A1EA1">
                        <w:pPr>
                          <w:spacing w:line="200" w:lineRule="exact"/>
                          <w:rPr>
                            <w:sz w:val="20"/>
                          </w:rPr>
                        </w:pPr>
                        <w:r>
                          <w:rPr>
                            <w:sz w:val="20"/>
                          </w:rPr>
                          <w:t xml:space="preserve"> </w:t>
                        </w:r>
                      </w:p>
                    </w:txbxContent>
                  </v:textbox>
                </v:shape>
                <v:shape id="文本框 322" o:spid="_x0000_s1120" type="#_x0000_t202" style="position:absolute;left:4598;top:381;width:1926;height: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Vi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AYMViCxQAAANwAAAAP&#10;AAAAAAAAAAAAAAAAAAcCAABkcnMvZG93bnJldi54bWxQSwUGAAAAAAMAAwC3AAAA+QIAAAAA&#10;" filled="f" stroked="f">
                  <v:textbox inset="0,0,0,0">
                    <w:txbxContent>
                      <w:p w14:paraId="047FA5F3" w14:textId="6A0CBA62" w:rsidR="005A1EA1" w:rsidRDefault="005A1EA1" w:rsidP="007B0630">
                        <w:pPr>
                          <w:jc w:val="center"/>
                        </w:pPr>
                        <w:r>
                          <w:t>Filter</w:t>
                        </w:r>
                        <w:r>
                          <w:rPr>
                            <w:spacing w:val="-9"/>
                          </w:rPr>
                          <w:t xml:space="preserve"> </w:t>
                        </w:r>
                        <w:r>
                          <w:t>and</w:t>
                        </w:r>
                        <w:r>
                          <w:rPr>
                            <w:spacing w:val="-8"/>
                          </w:rPr>
                          <w:t xml:space="preserve"> </w:t>
                        </w:r>
                        <w:r>
                          <w:t>its</w:t>
                        </w:r>
                      </w:p>
                      <w:p w14:paraId="300E06E3" w14:textId="0557312C" w:rsidR="005A1EA1" w:rsidRDefault="005A1EA1" w:rsidP="007B0630">
                        <w:pPr>
                          <w:jc w:val="center"/>
                        </w:pPr>
                        <w:r>
                          <w:t>fixing</w:t>
                        </w:r>
                        <w:r>
                          <w:rPr>
                            <w:spacing w:val="-102"/>
                          </w:rPr>
                          <w:t xml:space="preserve"> </w:t>
                        </w:r>
                        <w:r>
                          <w:t>screw</w:t>
                        </w:r>
                      </w:p>
                    </w:txbxContent>
                  </v:textbox>
                </v:shape>
                <w10:anchorlock/>
              </v:group>
            </w:pict>
          </mc:Fallback>
        </mc:AlternateContent>
      </w:r>
      <w:r w:rsidR="005A1EA1">
        <w:rPr>
          <w:noProof/>
        </w:rPr>
        <mc:AlternateContent>
          <mc:Choice Requires="wpg">
            <w:drawing>
              <wp:inline distT="0" distB="0" distL="0" distR="0" wp14:anchorId="64942F35" wp14:editId="23E3E2D1">
                <wp:extent cx="2030095" cy="3466531"/>
                <wp:effectExtent l="0" t="0" r="8255" b="635"/>
                <wp:docPr id="301" name="组合 301"/>
                <wp:cNvGraphicFramePr/>
                <a:graphic xmlns:a="http://schemas.openxmlformats.org/drawingml/2006/main">
                  <a:graphicData uri="http://schemas.microsoft.com/office/word/2010/wordprocessingGroup">
                    <wpg:wgp>
                      <wpg:cNvGrpSpPr/>
                      <wpg:grpSpPr>
                        <a:xfrm>
                          <a:off x="0" y="0"/>
                          <a:ext cx="2030095" cy="3466531"/>
                          <a:chOff x="7454" y="418"/>
                          <a:chExt cx="3197" cy="5763"/>
                        </a:xfrm>
                      </wpg:grpSpPr>
                      <pic:pic xmlns:pic="http://schemas.openxmlformats.org/drawingml/2006/picture">
                        <pic:nvPicPr>
                          <pic:cNvPr id="299" name="图片 578"/>
                          <pic:cNvPicPr>
                            <a:picLocks noChangeAspect="1"/>
                          </pic:cNvPicPr>
                        </pic:nvPicPr>
                        <pic:blipFill>
                          <a:blip r:embed="rId122"/>
                          <a:stretch>
                            <a:fillRect/>
                          </a:stretch>
                        </pic:blipFill>
                        <pic:spPr>
                          <a:xfrm>
                            <a:off x="7454" y="418"/>
                            <a:ext cx="3197" cy="5577"/>
                          </a:xfrm>
                          <a:prstGeom prst="rect">
                            <a:avLst/>
                          </a:prstGeom>
                          <a:noFill/>
                          <a:ln>
                            <a:noFill/>
                          </a:ln>
                        </pic:spPr>
                      </pic:pic>
                      <wps:wsp>
                        <wps:cNvPr id="300" name="任意多边形 300"/>
                        <wps:cNvSpPr/>
                        <wps:spPr>
                          <a:xfrm>
                            <a:off x="8714" y="4906"/>
                            <a:ext cx="818" cy="1275"/>
                          </a:xfrm>
                          <a:custGeom>
                            <a:avLst/>
                            <a:gdLst/>
                            <a:ahLst/>
                            <a:cxnLst/>
                            <a:rect l="0" t="0" r="0" b="0"/>
                            <a:pathLst>
                              <a:path w="818" h="1275">
                                <a:moveTo>
                                  <a:pt x="818" y="0"/>
                                </a:moveTo>
                                <a:lnTo>
                                  <a:pt x="0" y="0"/>
                                </a:lnTo>
                                <a:lnTo>
                                  <a:pt x="0" y="1275"/>
                                </a:lnTo>
                                <a:lnTo>
                                  <a:pt x="818" y="1275"/>
                                </a:lnTo>
                                <a:lnTo>
                                  <a:pt x="818" y="1252"/>
                                </a:lnTo>
                                <a:lnTo>
                                  <a:pt x="45" y="1252"/>
                                </a:lnTo>
                                <a:lnTo>
                                  <a:pt x="22" y="1230"/>
                                </a:lnTo>
                                <a:lnTo>
                                  <a:pt x="45" y="1230"/>
                                </a:lnTo>
                                <a:lnTo>
                                  <a:pt x="45" y="45"/>
                                </a:lnTo>
                                <a:lnTo>
                                  <a:pt x="22" y="45"/>
                                </a:lnTo>
                                <a:lnTo>
                                  <a:pt x="45" y="22"/>
                                </a:lnTo>
                                <a:lnTo>
                                  <a:pt x="818" y="22"/>
                                </a:lnTo>
                                <a:lnTo>
                                  <a:pt x="818" y="0"/>
                                </a:lnTo>
                                <a:close/>
                                <a:moveTo>
                                  <a:pt x="45" y="1230"/>
                                </a:moveTo>
                                <a:lnTo>
                                  <a:pt x="22" y="1230"/>
                                </a:lnTo>
                                <a:lnTo>
                                  <a:pt x="45" y="1252"/>
                                </a:lnTo>
                                <a:lnTo>
                                  <a:pt x="45" y="1230"/>
                                </a:lnTo>
                                <a:close/>
                                <a:moveTo>
                                  <a:pt x="773" y="1230"/>
                                </a:moveTo>
                                <a:lnTo>
                                  <a:pt x="45" y="1230"/>
                                </a:lnTo>
                                <a:lnTo>
                                  <a:pt x="45" y="1252"/>
                                </a:lnTo>
                                <a:lnTo>
                                  <a:pt x="773" y="1252"/>
                                </a:lnTo>
                                <a:lnTo>
                                  <a:pt x="773" y="1230"/>
                                </a:lnTo>
                                <a:close/>
                                <a:moveTo>
                                  <a:pt x="773" y="22"/>
                                </a:moveTo>
                                <a:lnTo>
                                  <a:pt x="773" y="1252"/>
                                </a:lnTo>
                                <a:lnTo>
                                  <a:pt x="795" y="1230"/>
                                </a:lnTo>
                                <a:lnTo>
                                  <a:pt x="818" y="1230"/>
                                </a:lnTo>
                                <a:lnTo>
                                  <a:pt x="818" y="45"/>
                                </a:lnTo>
                                <a:lnTo>
                                  <a:pt x="795" y="45"/>
                                </a:lnTo>
                                <a:lnTo>
                                  <a:pt x="773" y="22"/>
                                </a:lnTo>
                                <a:close/>
                                <a:moveTo>
                                  <a:pt x="818" y="1230"/>
                                </a:moveTo>
                                <a:lnTo>
                                  <a:pt x="795" y="1230"/>
                                </a:lnTo>
                                <a:lnTo>
                                  <a:pt x="773" y="1252"/>
                                </a:lnTo>
                                <a:lnTo>
                                  <a:pt x="818" y="1252"/>
                                </a:lnTo>
                                <a:lnTo>
                                  <a:pt x="818" y="1230"/>
                                </a:lnTo>
                                <a:close/>
                                <a:moveTo>
                                  <a:pt x="45" y="22"/>
                                </a:moveTo>
                                <a:lnTo>
                                  <a:pt x="22" y="45"/>
                                </a:lnTo>
                                <a:lnTo>
                                  <a:pt x="45" y="45"/>
                                </a:lnTo>
                                <a:lnTo>
                                  <a:pt x="45" y="22"/>
                                </a:lnTo>
                                <a:close/>
                                <a:moveTo>
                                  <a:pt x="773" y="22"/>
                                </a:moveTo>
                                <a:lnTo>
                                  <a:pt x="45" y="22"/>
                                </a:lnTo>
                                <a:lnTo>
                                  <a:pt x="45" y="45"/>
                                </a:lnTo>
                                <a:lnTo>
                                  <a:pt x="773" y="45"/>
                                </a:lnTo>
                                <a:lnTo>
                                  <a:pt x="773" y="22"/>
                                </a:lnTo>
                                <a:close/>
                                <a:moveTo>
                                  <a:pt x="818" y="22"/>
                                </a:moveTo>
                                <a:lnTo>
                                  <a:pt x="773" y="22"/>
                                </a:lnTo>
                                <a:lnTo>
                                  <a:pt x="795" y="45"/>
                                </a:lnTo>
                                <a:lnTo>
                                  <a:pt x="818" y="45"/>
                                </a:lnTo>
                                <a:lnTo>
                                  <a:pt x="818" y="22"/>
                                </a:lnTo>
                                <a:close/>
                              </a:path>
                            </a:pathLst>
                          </a:custGeom>
                          <a:solidFill>
                            <a:srgbClr val="1F4E79"/>
                          </a:solidFill>
                          <a:ln>
                            <a:noFill/>
                          </a:ln>
                        </wps:spPr>
                        <wps:bodyPr upright="1"/>
                      </wps:wsp>
                    </wpg:wgp>
                  </a:graphicData>
                </a:graphic>
              </wp:inline>
            </w:drawing>
          </mc:Choice>
          <mc:Fallback>
            <w:pict>
              <v:group w14:anchorId="73510B59" id="组合 301" o:spid="_x0000_s1026" style="width:159.85pt;height:272.95pt;mso-position-horizontal-relative:char;mso-position-vertical-relative:line" coordorigin="7454,418" coordsize="3197,57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">
                <v:shape id="图片 578" o:spid="_x0000_s1027" type="#_x0000_t75" style="position:absolute;left:7454;top:418;width:3197;height: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">
                  <v:imagedata r:id="rId123" o:title=""/>
                </v:shape>
                <v:shape id="任意多边形 300" o:spid="_x0000_s1028" style="position:absolute;left:8714;top:4906;width:818;height:1275;visibility:visible;mso-wrap-style:square;v-text-anchor:top" coordsize="818,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" path="m818,l,,,1275r818,l818,1252r-773,l22,1230r23,l45,45r-23,l45,22r773,l818,xm45,1230r-23,l45,1252r,-22xm773,1230r-728,l45,1252r728,l773,1230xm773,22r,1230l795,1230r23,l818,45r-23,l773,22xm818,1230r-23,l773,1252r45,l818,1230xm45,22l22,45r23,l45,22xm773,22l45,22r,23l773,45r,-23xm818,22r-45,l795,45r23,l818,22xe" fillcolor="#1f4e79" stroked="f">
                  <v:path arrowok="t" textboxrect="0,0,818,1275"/>
                </v:shape>
                <w10:anchorlock/>
              </v:group>
            </w:pict>
          </mc:Fallback>
        </mc:AlternateContent>
      </w:r>
    </w:p>
    <w:p w14:paraId="33058E01" w14:textId="77777777" w:rsidR="00C85ABD" w:rsidRDefault="00C85ABD" w:rsidP="005A1EA1">
      <w:pPr>
        <w:rPr>
          <w:sz w:val="11"/>
        </w:rPr>
        <w:sectPr w:rsidR="00C85ABD">
          <w:pgSz w:w="11910" w:h="16840"/>
          <w:pgMar w:top="1157" w:right="686" w:bottom="1157" w:left="629" w:header="560" w:footer="978" w:gutter="0"/>
          <w:cols w:space="720"/>
        </w:sectPr>
      </w:pPr>
    </w:p>
    <w:p w14:paraId="77257AB3" w14:textId="11166D40" w:rsidR="00C85ABD" w:rsidRDefault="007B0630" w:rsidP="005A1EA1">
      <w:r>
        <w:rPr>
          <w:w w:val="95"/>
        </w:rPr>
        <w:lastRenderedPageBreak/>
        <w:t>2.</w:t>
      </w:r>
      <w:r w:rsidR="00961E4D">
        <w:rPr>
          <w:w w:val="95"/>
        </w:rPr>
        <w:t>Remove</w:t>
      </w:r>
      <w:r w:rsidR="00961E4D">
        <w:rPr>
          <w:spacing w:val="-10"/>
          <w:w w:val="95"/>
        </w:rPr>
        <w:t xml:space="preserve"> </w:t>
      </w:r>
      <w:r w:rsidR="00961E4D">
        <w:rPr>
          <w:w w:val="95"/>
        </w:rPr>
        <w:t>the</w:t>
      </w:r>
      <w:r w:rsidR="00961E4D">
        <w:rPr>
          <w:spacing w:val="-10"/>
          <w:w w:val="95"/>
        </w:rPr>
        <w:t xml:space="preserve"> </w:t>
      </w:r>
      <w:r w:rsidR="00961E4D">
        <w:rPr>
          <w:w w:val="95"/>
        </w:rPr>
        <w:t>screws</w:t>
      </w:r>
      <w:r w:rsidR="00961E4D">
        <w:rPr>
          <w:spacing w:val="-10"/>
          <w:w w:val="95"/>
        </w:rPr>
        <w:t xml:space="preserve"> </w:t>
      </w:r>
      <w:r w:rsidR="00961E4D">
        <w:rPr>
          <w:w w:val="95"/>
        </w:rPr>
        <w:t>from</w:t>
      </w:r>
      <w:r w:rsidR="00961E4D">
        <w:rPr>
          <w:spacing w:val="-10"/>
          <w:w w:val="95"/>
        </w:rPr>
        <w:t xml:space="preserve"> </w:t>
      </w:r>
      <w:r w:rsidR="00961E4D">
        <w:rPr>
          <w:w w:val="95"/>
        </w:rPr>
        <w:t>the</w:t>
      </w:r>
      <w:r w:rsidR="00961E4D">
        <w:rPr>
          <w:spacing w:val="-10"/>
          <w:w w:val="95"/>
        </w:rPr>
        <w:t xml:space="preserve"> </w:t>
      </w:r>
      <w:r w:rsidR="00961E4D">
        <w:rPr>
          <w:w w:val="95"/>
        </w:rPr>
        <w:t>center</w:t>
      </w:r>
      <w:r w:rsidR="00961E4D">
        <w:rPr>
          <w:spacing w:val="-10"/>
          <w:w w:val="95"/>
        </w:rPr>
        <w:t xml:space="preserve"> </w:t>
      </w:r>
      <w:r w:rsidR="00961E4D">
        <w:rPr>
          <w:w w:val="95"/>
        </w:rPr>
        <w:t>of</w:t>
      </w:r>
      <w:r w:rsidR="00961E4D">
        <w:rPr>
          <w:spacing w:val="-9"/>
          <w:w w:val="95"/>
        </w:rPr>
        <w:t xml:space="preserve"> </w:t>
      </w:r>
      <w:r w:rsidR="00961E4D">
        <w:rPr>
          <w:w w:val="95"/>
        </w:rPr>
        <w:t>the</w:t>
      </w:r>
      <w:r w:rsidR="00961E4D">
        <w:rPr>
          <w:spacing w:val="-10"/>
          <w:w w:val="95"/>
        </w:rPr>
        <w:t xml:space="preserve"> </w:t>
      </w:r>
      <w:proofErr w:type="gramStart"/>
      <w:r w:rsidR="00961E4D">
        <w:rPr>
          <w:w w:val="95"/>
        </w:rPr>
        <w:t>filter</w:t>
      </w:r>
      <w:r>
        <w:rPr>
          <w:w w:val="95"/>
        </w:rPr>
        <w:t>;</w:t>
      </w:r>
      <w:proofErr w:type="gramEnd"/>
      <w:r w:rsidR="00961E4D">
        <w:t xml:space="preserve"> </w:t>
      </w:r>
    </w:p>
    <w:p w14:paraId="73E12A06" w14:textId="0EBC57F3" w:rsidR="00C85ABD" w:rsidRDefault="007B0630" w:rsidP="005A1EA1">
      <w:r>
        <w:rPr>
          <w:w w:val="95"/>
        </w:rPr>
        <w:t>3.</w:t>
      </w:r>
      <w:r w:rsidR="00961E4D">
        <w:rPr>
          <w:w w:val="95"/>
        </w:rPr>
        <w:t>Remove</w:t>
      </w:r>
      <w:r w:rsidR="00961E4D">
        <w:rPr>
          <w:spacing w:val="-10"/>
          <w:w w:val="95"/>
        </w:rPr>
        <w:t xml:space="preserve"> </w:t>
      </w:r>
      <w:r w:rsidR="00961E4D">
        <w:rPr>
          <w:w w:val="95"/>
        </w:rPr>
        <w:t>the</w:t>
      </w:r>
      <w:r w:rsidR="00961E4D">
        <w:rPr>
          <w:spacing w:val="-10"/>
          <w:w w:val="95"/>
        </w:rPr>
        <w:t xml:space="preserve"> </w:t>
      </w:r>
      <w:r w:rsidR="00961E4D">
        <w:rPr>
          <w:w w:val="95"/>
        </w:rPr>
        <w:t>screen,</w:t>
      </w:r>
      <w:r w:rsidR="00961E4D">
        <w:rPr>
          <w:spacing w:val="-10"/>
          <w:w w:val="95"/>
        </w:rPr>
        <w:t xml:space="preserve"> </w:t>
      </w:r>
      <w:r w:rsidR="00961E4D">
        <w:rPr>
          <w:w w:val="95"/>
        </w:rPr>
        <w:t>pay</w:t>
      </w:r>
      <w:r w:rsidR="00961E4D">
        <w:rPr>
          <w:spacing w:val="-10"/>
          <w:w w:val="95"/>
        </w:rPr>
        <w:t xml:space="preserve"> </w:t>
      </w:r>
      <w:r w:rsidR="00961E4D">
        <w:rPr>
          <w:w w:val="95"/>
        </w:rPr>
        <w:t>attention</w:t>
      </w:r>
      <w:r w:rsidR="00961E4D">
        <w:rPr>
          <w:spacing w:val="-10"/>
          <w:w w:val="95"/>
        </w:rPr>
        <w:t xml:space="preserve"> </w:t>
      </w:r>
      <w:r w:rsidR="00961E4D">
        <w:rPr>
          <w:w w:val="95"/>
        </w:rPr>
        <w:t>to</w:t>
      </w:r>
      <w:r w:rsidR="00961E4D">
        <w:rPr>
          <w:spacing w:val="-10"/>
          <w:w w:val="95"/>
        </w:rPr>
        <w:t xml:space="preserve"> </w:t>
      </w:r>
      <w:r w:rsidR="00961E4D">
        <w:rPr>
          <w:w w:val="95"/>
        </w:rPr>
        <w:t>the</w:t>
      </w:r>
      <w:r w:rsidR="00961E4D">
        <w:rPr>
          <w:spacing w:val="-10"/>
          <w:w w:val="95"/>
        </w:rPr>
        <w:t xml:space="preserve"> </w:t>
      </w:r>
      <w:r w:rsidR="00961E4D">
        <w:rPr>
          <w:w w:val="95"/>
        </w:rPr>
        <w:t>mesh</w:t>
      </w:r>
      <w:r w:rsidR="00961E4D">
        <w:rPr>
          <w:spacing w:val="-10"/>
          <w:w w:val="95"/>
        </w:rPr>
        <w:t xml:space="preserve"> </w:t>
      </w:r>
      <w:r w:rsidR="00961E4D">
        <w:rPr>
          <w:w w:val="95"/>
        </w:rPr>
        <w:t>whether</w:t>
      </w:r>
      <w:r w:rsidR="00961E4D">
        <w:rPr>
          <w:spacing w:val="-10"/>
          <w:w w:val="95"/>
        </w:rPr>
        <w:t xml:space="preserve"> </w:t>
      </w:r>
      <w:r w:rsidR="00961E4D">
        <w:rPr>
          <w:w w:val="95"/>
        </w:rPr>
        <w:t>some</w:t>
      </w:r>
      <w:r w:rsidR="00961E4D">
        <w:rPr>
          <w:spacing w:val="-10"/>
          <w:w w:val="95"/>
        </w:rPr>
        <w:t xml:space="preserve"> </w:t>
      </w:r>
      <w:r w:rsidR="00961E4D">
        <w:rPr>
          <w:w w:val="95"/>
        </w:rPr>
        <w:t>are</w:t>
      </w:r>
      <w:r w:rsidR="00961E4D">
        <w:rPr>
          <w:spacing w:val="-10"/>
          <w:w w:val="95"/>
        </w:rPr>
        <w:t xml:space="preserve"> </w:t>
      </w:r>
      <w:r w:rsidR="00961E4D">
        <w:rPr>
          <w:w w:val="95"/>
        </w:rPr>
        <w:t>blocked,</w:t>
      </w:r>
      <w:r w:rsidR="00961E4D">
        <w:rPr>
          <w:spacing w:val="-10"/>
          <w:w w:val="95"/>
        </w:rPr>
        <w:t xml:space="preserve"> </w:t>
      </w:r>
      <w:r w:rsidR="00961E4D">
        <w:rPr>
          <w:w w:val="95"/>
        </w:rPr>
        <w:t>if</w:t>
      </w:r>
      <w:r w:rsidR="00961E4D">
        <w:rPr>
          <w:spacing w:val="-9"/>
          <w:w w:val="95"/>
        </w:rPr>
        <w:t xml:space="preserve"> </w:t>
      </w:r>
      <w:r w:rsidR="00961E4D">
        <w:rPr>
          <w:w w:val="95"/>
        </w:rPr>
        <w:t>blocked,</w:t>
      </w:r>
      <w:r w:rsidR="00961E4D">
        <w:rPr>
          <w:spacing w:val="-10"/>
          <w:w w:val="95"/>
        </w:rPr>
        <w:t xml:space="preserve"> </w:t>
      </w:r>
      <w:r w:rsidR="00961E4D">
        <w:rPr>
          <w:w w:val="95"/>
        </w:rPr>
        <w:t>you</w:t>
      </w:r>
      <w:r w:rsidR="00961E4D">
        <w:rPr>
          <w:spacing w:val="-10"/>
          <w:w w:val="95"/>
        </w:rPr>
        <w:t xml:space="preserve"> </w:t>
      </w:r>
      <w:r w:rsidR="00961E4D">
        <w:rPr>
          <w:w w:val="95"/>
        </w:rPr>
        <w:t>need</w:t>
      </w:r>
      <w:r w:rsidR="00961E4D">
        <w:rPr>
          <w:spacing w:val="-10"/>
          <w:w w:val="95"/>
        </w:rPr>
        <w:t xml:space="preserve"> </w:t>
      </w:r>
      <w:r w:rsidR="00961E4D">
        <w:rPr>
          <w:w w:val="95"/>
        </w:rPr>
        <w:t>to</w:t>
      </w:r>
      <w:r w:rsidR="00961E4D">
        <w:rPr>
          <w:spacing w:val="-10"/>
          <w:w w:val="95"/>
        </w:rPr>
        <w:t xml:space="preserve"> </w:t>
      </w:r>
      <w:r w:rsidR="00961E4D">
        <w:rPr>
          <w:w w:val="95"/>
        </w:rPr>
        <w:t>brush</w:t>
      </w:r>
      <w:r w:rsidR="00961E4D">
        <w:rPr>
          <w:spacing w:val="-10"/>
          <w:w w:val="95"/>
        </w:rPr>
        <w:t xml:space="preserve"> </w:t>
      </w:r>
      <w:r w:rsidR="00961E4D">
        <w:rPr>
          <w:w w:val="95"/>
        </w:rPr>
        <w:t>scrub</w:t>
      </w:r>
      <w:r w:rsidR="00961E4D">
        <w:rPr>
          <w:spacing w:val="1"/>
          <w:w w:val="95"/>
        </w:rPr>
        <w:t xml:space="preserve"> </w:t>
      </w:r>
      <w:r w:rsidR="00961E4D">
        <w:t xml:space="preserve">clean </w:t>
      </w:r>
      <w:bookmarkStart w:id="370" w:name="_Toc30091"/>
      <w:bookmarkStart w:id="371" w:name="_Toc30179"/>
      <w:bookmarkStart w:id="372" w:name="_Toc30645"/>
    </w:p>
    <w:p w14:paraId="201611E8" w14:textId="67FC0449" w:rsidR="00C85ABD" w:rsidRDefault="00961E4D" w:rsidP="005A1EA1">
      <w:pPr>
        <w:rPr>
          <w:sz w:val="2"/>
        </w:rPr>
      </w:pPr>
      <w:r>
        <w:rPr>
          <w:w w:val="95"/>
        </w:rPr>
        <w:t>Rinse</w:t>
      </w:r>
      <w:r>
        <w:rPr>
          <w:spacing w:val="-12"/>
          <w:w w:val="95"/>
        </w:rPr>
        <w:t xml:space="preserve"> </w:t>
      </w:r>
      <w:r>
        <w:rPr>
          <w:w w:val="95"/>
        </w:rPr>
        <w:t>the</w:t>
      </w:r>
      <w:r>
        <w:rPr>
          <w:spacing w:val="-12"/>
          <w:w w:val="95"/>
        </w:rPr>
        <w:t xml:space="preserve"> </w:t>
      </w:r>
      <w:r>
        <w:rPr>
          <w:w w:val="95"/>
        </w:rPr>
        <w:t>removed</w:t>
      </w:r>
      <w:r>
        <w:rPr>
          <w:spacing w:val="-12"/>
          <w:w w:val="95"/>
        </w:rPr>
        <w:t xml:space="preserve"> </w:t>
      </w:r>
      <w:proofErr w:type="gramStart"/>
      <w:r>
        <w:rPr>
          <w:w w:val="95"/>
        </w:rPr>
        <w:t>filter</w:t>
      </w:r>
      <w:bookmarkEnd w:id="370"/>
      <w:bookmarkEnd w:id="371"/>
      <w:bookmarkEnd w:id="372"/>
      <w:r w:rsidR="007B0630">
        <w:t>;</w:t>
      </w:r>
      <w:proofErr w:type="gramEnd"/>
    </w:p>
    <w:p w14:paraId="09B9B026" w14:textId="2F764894" w:rsidR="00C85ABD" w:rsidRDefault="007B0630" w:rsidP="005A1EA1">
      <w:r>
        <w:rPr>
          <w:w w:val="95"/>
        </w:rPr>
        <w:t>4.</w:t>
      </w:r>
      <w:r w:rsidR="00961E4D">
        <w:rPr>
          <w:w w:val="95"/>
        </w:rPr>
        <w:t>Remove</w:t>
      </w:r>
      <w:r w:rsidR="00961E4D">
        <w:rPr>
          <w:spacing w:val="-10"/>
          <w:w w:val="95"/>
        </w:rPr>
        <w:t xml:space="preserve"> </w:t>
      </w:r>
      <w:r w:rsidR="00961E4D">
        <w:rPr>
          <w:w w:val="95"/>
        </w:rPr>
        <w:t>the</w:t>
      </w:r>
      <w:r w:rsidR="00961E4D">
        <w:rPr>
          <w:spacing w:val="-9"/>
          <w:w w:val="95"/>
        </w:rPr>
        <w:t xml:space="preserve"> </w:t>
      </w:r>
      <w:r w:rsidR="00961E4D">
        <w:rPr>
          <w:w w:val="95"/>
        </w:rPr>
        <w:t>screw</w:t>
      </w:r>
      <w:r w:rsidR="00961E4D">
        <w:rPr>
          <w:spacing w:val="-10"/>
          <w:w w:val="95"/>
        </w:rPr>
        <w:t xml:space="preserve"> </w:t>
      </w:r>
      <w:r w:rsidR="00961E4D">
        <w:rPr>
          <w:w w:val="95"/>
        </w:rPr>
        <w:t>in</w:t>
      </w:r>
      <w:r w:rsidR="00961E4D">
        <w:rPr>
          <w:spacing w:val="-9"/>
          <w:w w:val="95"/>
        </w:rPr>
        <w:t xml:space="preserve"> </w:t>
      </w:r>
      <w:r w:rsidR="00961E4D">
        <w:rPr>
          <w:w w:val="95"/>
        </w:rPr>
        <w:t>the</w:t>
      </w:r>
      <w:r w:rsidR="00961E4D">
        <w:rPr>
          <w:spacing w:val="-11"/>
          <w:w w:val="95"/>
        </w:rPr>
        <w:t xml:space="preserve"> </w:t>
      </w:r>
      <w:r w:rsidR="00961E4D">
        <w:rPr>
          <w:w w:val="95"/>
        </w:rPr>
        <w:t>center</w:t>
      </w:r>
      <w:r w:rsidR="00961E4D">
        <w:rPr>
          <w:spacing w:val="-9"/>
          <w:w w:val="95"/>
        </w:rPr>
        <w:t xml:space="preserve"> </w:t>
      </w:r>
      <w:r w:rsidR="00961E4D">
        <w:rPr>
          <w:w w:val="95"/>
        </w:rPr>
        <w:t>of</w:t>
      </w:r>
      <w:r w:rsidR="00961E4D">
        <w:rPr>
          <w:spacing w:val="-10"/>
          <w:w w:val="95"/>
        </w:rPr>
        <w:t xml:space="preserve"> </w:t>
      </w:r>
      <w:r w:rsidR="00961E4D">
        <w:rPr>
          <w:w w:val="95"/>
        </w:rPr>
        <w:t>the</w:t>
      </w:r>
      <w:r w:rsidR="00961E4D">
        <w:rPr>
          <w:spacing w:val="-9"/>
          <w:w w:val="95"/>
        </w:rPr>
        <w:t xml:space="preserve"> </w:t>
      </w:r>
      <w:r w:rsidR="00961E4D">
        <w:rPr>
          <w:w w:val="95"/>
        </w:rPr>
        <w:t>bottom</w:t>
      </w:r>
      <w:r w:rsidR="00961E4D">
        <w:rPr>
          <w:spacing w:val="-9"/>
          <w:w w:val="95"/>
        </w:rPr>
        <w:t xml:space="preserve"> </w:t>
      </w:r>
      <w:proofErr w:type="gramStart"/>
      <w:r w:rsidR="00961E4D">
        <w:rPr>
          <w:w w:val="95"/>
        </w:rPr>
        <w:t>filter</w:t>
      </w:r>
      <w:r>
        <w:t>;</w:t>
      </w:r>
      <w:proofErr w:type="gramEnd"/>
    </w:p>
    <w:p w14:paraId="33A7647E" w14:textId="79303C01" w:rsidR="00C85ABD" w:rsidRDefault="007B0630" w:rsidP="005A1EA1">
      <w:r>
        <w:rPr>
          <w:w w:val="95"/>
        </w:rPr>
        <w:t>5.</w:t>
      </w:r>
      <w:r w:rsidR="00961E4D">
        <w:rPr>
          <w:w w:val="95"/>
        </w:rPr>
        <w:t>Take</w:t>
      </w:r>
      <w:r w:rsidR="00961E4D">
        <w:rPr>
          <w:spacing w:val="-10"/>
          <w:w w:val="95"/>
        </w:rPr>
        <w:t xml:space="preserve"> </w:t>
      </w:r>
      <w:r w:rsidR="00961E4D">
        <w:rPr>
          <w:w w:val="95"/>
        </w:rPr>
        <w:t>out</w:t>
      </w:r>
      <w:r w:rsidR="00961E4D">
        <w:rPr>
          <w:spacing w:val="-11"/>
          <w:w w:val="95"/>
        </w:rPr>
        <w:t xml:space="preserve"> </w:t>
      </w:r>
      <w:r w:rsidR="00961E4D">
        <w:rPr>
          <w:w w:val="95"/>
        </w:rPr>
        <w:t>the</w:t>
      </w:r>
      <w:r w:rsidR="00961E4D">
        <w:rPr>
          <w:spacing w:val="-10"/>
          <w:w w:val="95"/>
        </w:rPr>
        <w:t xml:space="preserve"> </w:t>
      </w:r>
      <w:r w:rsidR="00961E4D">
        <w:rPr>
          <w:w w:val="95"/>
        </w:rPr>
        <w:t>filter</w:t>
      </w:r>
      <w:r w:rsidR="00961E4D">
        <w:rPr>
          <w:spacing w:val="-10"/>
          <w:w w:val="95"/>
        </w:rPr>
        <w:t xml:space="preserve"> </w:t>
      </w:r>
      <w:r w:rsidR="00961E4D">
        <w:rPr>
          <w:w w:val="95"/>
        </w:rPr>
        <w:t>and</w:t>
      </w:r>
      <w:r w:rsidR="00961E4D">
        <w:rPr>
          <w:spacing w:val="-10"/>
          <w:w w:val="95"/>
        </w:rPr>
        <w:t xml:space="preserve"> </w:t>
      </w:r>
      <w:r w:rsidR="00961E4D">
        <w:rPr>
          <w:w w:val="95"/>
        </w:rPr>
        <w:t>the</w:t>
      </w:r>
      <w:r w:rsidR="00961E4D">
        <w:rPr>
          <w:spacing w:val="-10"/>
          <w:w w:val="95"/>
        </w:rPr>
        <w:t xml:space="preserve"> </w:t>
      </w:r>
      <w:r w:rsidR="00961E4D">
        <w:rPr>
          <w:w w:val="95"/>
        </w:rPr>
        <w:t>black</w:t>
      </w:r>
      <w:r w:rsidR="00961E4D">
        <w:rPr>
          <w:spacing w:val="-10"/>
          <w:w w:val="95"/>
        </w:rPr>
        <w:t xml:space="preserve"> </w:t>
      </w:r>
      <w:r w:rsidR="00961E4D">
        <w:rPr>
          <w:w w:val="95"/>
        </w:rPr>
        <w:t>plastic</w:t>
      </w:r>
      <w:r w:rsidR="00961E4D">
        <w:rPr>
          <w:spacing w:val="-10"/>
          <w:w w:val="95"/>
        </w:rPr>
        <w:t xml:space="preserve"> </w:t>
      </w:r>
      <w:r w:rsidR="00961E4D">
        <w:rPr>
          <w:w w:val="95"/>
        </w:rPr>
        <w:t>sheet</w:t>
      </w:r>
      <w:r w:rsidR="00961E4D">
        <w:rPr>
          <w:spacing w:val="-11"/>
          <w:w w:val="95"/>
        </w:rPr>
        <w:t xml:space="preserve"> </w:t>
      </w:r>
      <w:r w:rsidR="00961E4D">
        <w:rPr>
          <w:w w:val="95"/>
        </w:rPr>
        <w:t>for</w:t>
      </w:r>
      <w:r w:rsidR="00961E4D">
        <w:rPr>
          <w:spacing w:val="-10"/>
          <w:w w:val="95"/>
        </w:rPr>
        <w:t xml:space="preserve"> </w:t>
      </w:r>
      <w:r w:rsidR="00961E4D">
        <w:rPr>
          <w:w w:val="95"/>
        </w:rPr>
        <w:t>cleaning</w:t>
      </w:r>
      <w:r>
        <w:t>.</w:t>
      </w:r>
    </w:p>
    <w:p w14:paraId="4C7F6C9E" w14:textId="77777777" w:rsidR="001863D2" w:rsidRDefault="00961E4D" w:rsidP="005A1EA1">
      <w:pPr>
        <w:rPr>
          <w:sz w:val="10"/>
        </w:rPr>
      </w:pPr>
      <w:r>
        <w:rPr>
          <w:noProof/>
        </w:rPr>
        <mc:AlternateContent>
          <mc:Choice Requires="wpg">
            <w:drawing>
              <wp:inline distT="0" distB="0" distL="0" distR="0" wp14:anchorId="6A58324A" wp14:editId="4A26A762">
                <wp:extent cx="3570605" cy="3615690"/>
                <wp:effectExtent l="0" t="0" r="10795" b="3810"/>
                <wp:docPr id="316" name="组合 316"/>
                <wp:cNvGraphicFramePr/>
                <a:graphic xmlns:a="http://schemas.openxmlformats.org/drawingml/2006/main">
                  <a:graphicData uri="http://schemas.microsoft.com/office/word/2010/wordprocessingGroup">
                    <wpg:wgp>
                      <wpg:cNvGrpSpPr/>
                      <wpg:grpSpPr>
                        <a:xfrm>
                          <a:off x="0" y="0"/>
                          <a:ext cx="3570605" cy="3615690"/>
                          <a:chOff x="1135" y="439"/>
                          <a:chExt cx="5623" cy="5694"/>
                        </a:xfrm>
                      </wpg:grpSpPr>
                      <pic:pic xmlns:pic="http://schemas.openxmlformats.org/drawingml/2006/picture">
                        <pic:nvPicPr>
                          <pic:cNvPr id="313" name="图片 590"/>
                          <pic:cNvPicPr>
                            <a:picLocks noChangeAspect="1"/>
                          </pic:cNvPicPr>
                        </pic:nvPicPr>
                        <pic:blipFill>
                          <a:blip r:embed="rId124"/>
                          <a:stretch>
                            <a:fillRect/>
                          </a:stretch>
                        </pic:blipFill>
                        <pic:spPr>
                          <a:xfrm>
                            <a:off x="1135" y="535"/>
                            <a:ext cx="3517" cy="5598"/>
                          </a:xfrm>
                          <a:prstGeom prst="rect">
                            <a:avLst/>
                          </a:prstGeom>
                          <a:noFill/>
                          <a:ln>
                            <a:noFill/>
                          </a:ln>
                        </pic:spPr>
                      </pic:pic>
                      <wps:wsp>
                        <wps:cNvPr id="314" name="任意多边形 314"/>
                        <wps:cNvSpPr/>
                        <wps:spPr>
                          <a:xfrm>
                            <a:off x="3767" y="439"/>
                            <a:ext cx="2991" cy="897"/>
                          </a:xfrm>
                          <a:custGeom>
                            <a:avLst/>
                            <a:gdLst/>
                            <a:ahLst/>
                            <a:cxnLst/>
                            <a:rect l="0" t="0" r="0" b="0"/>
                            <a:pathLst>
                              <a:path w="2991" h="897">
                                <a:moveTo>
                                  <a:pt x="1011" y="437"/>
                                </a:moveTo>
                                <a:lnTo>
                                  <a:pt x="0" y="886"/>
                                </a:lnTo>
                                <a:lnTo>
                                  <a:pt x="3" y="897"/>
                                </a:lnTo>
                                <a:lnTo>
                                  <a:pt x="183" y="855"/>
                                </a:lnTo>
                                <a:lnTo>
                                  <a:pt x="182" y="855"/>
                                </a:lnTo>
                                <a:lnTo>
                                  <a:pt x="167" y="812"/>
                                </a:lnTo>
                                <a:lnTo>
                                  <a:pt x="396" y="759"/>
                                </a:lnTo>
                                <a:lnTo>
                                  <a:pt x="1056" y="466"/>
                                </a:lnTo>
                                <a:lnTo>
                                  <a:pt x="1056" y="451"/>
                                </a:lnTo>
                                <a:lnTo>
                                  <a:pt x="1011" y="451"/>
                                </a:lnTo>
                                <a:lnTo>
                                  <a:pt x="1011" y="437"/>
                                </a:lnTo>
                                <a:close/>
                                <a:moveTo>
                                  <a:pt x="396" y="759"/>
                                </a:moveTo>
                                <a:lnTo>
                                  <a:pt x="167" y="812"/>
                                </a:lnTo>
                                <a:lnTo>
                                  <a:pt x="182" y="855"/>
                                </a:lnTo>
                                <a:lnTo>
                                  <a:pt x="396" y="759"/>
                                </a:lnTo>
                                <a:close/>
                                <a:moveTo>
                                  <a:pt x="1056" y="607"/>
                                </a:moveTo>
                                <a:lnTo>
                                  <a:pt x="396" y="759"/>
                                </a:lnTo>
                                <a:lnTo>
                                  <a:pt x="182" y="855"/>
                                </a:lnTo>
                                <a:lnTo>
                                  <a:pt x="183" y="855"/>
                                </a:lnTo>
                                <a:lnTo>
                                  <a:pt x="1011" y="663"/>
                                </a:lnTo>
                                <a:lnTo>
                                  <a:pt x="1011" y="635"/>
                                </a:lnTo>
                                <a:lnTo>
                                  <a:pt x="1056" y="635"/>
                                </a:lnTo>
                                <a:lnTo>
                                  <a:pt x="1056" y="607"/>
                                </a:lnTo>
                                <a:close/>
                                <a:moveTo>
                                  <a:pt x="1056" y="635"/>
                                </a:moveTo>
                                <a:lnTo>
                                  <a:pt x="1011" y="635"/>
                                </a:lnTo>
                                <a:lnTo>
                                  <a:pt x="1038" y="657"/>
                                </a:lnTo>
                                <a:lnTo>
                                  <a:pt x="1011" y="663"/>
                                </a:lnTo>
                                <a:lnTo>
                                  <a:pt x="1011" y="780"/>
                                </a:lnTo>
                                <a:lnTo>
                                  <a:pt x="2991" y="780"/>
                                </a:lnTo>
                                <a:lnTo>
                                  <a:pt x="2991" y="757"/>
                                </a:lnTo>
                                <a:lnTo>
                                  <a:pt x="1056" y="757"/>
                                </a:lnTo>
                                <a:lnTo>
                                  <a:pt x="1033" y="735"/>
                                </a:lnTo>
                                <a:lnTo>
                                  <a:pt x="1056" y="735"/>
                                </a:lnTo>
                                <a:lnTo>
                                  <a:pt x="1056" y="635"/>
                                </a:lnTo>
                                <a:close/>
                                <a:moveTo>
                                  <a:pt x="1056" y="735"/>
                                </a:moveTo>
                                <a:lnTo>
                                  <a:pt x="1033" y="735"/>
                                </a:lnTo>
                                <a:lnTo>
                                  <a:pt x="1056" y="757"/>
                                </a:lnTo>
                                <a:lnTo>
                                  <a:pt x="1056" y="735"/>
                                </a:lnTo>
                                <a:close/>
                                <a:moveTo>
                                  <a:pt x="2946" y="735"/>
                                </a:moveTo>
                                <a:lnTo>
                                  <a:pt x="1056" y="735"/>
                                </a:lnTo>
                                <a:lnTo>
                                  <a:pt x="1056" y="757"/>
                                </a:lnTo>
                                <a:lnTo>
                                  <a:pt x="2946" y="757"/>
                                </a:lnTo>
                                <a:lnTo>
                                  <a:pt x="2946" y="735"/>
                                </a:lnTo>
                                <a:close/>
                                <a:moveTo>
                                  <a:pt x="2946" y="22"/>
                                </a:moveTo>
                                <a:lnTo>
                                  <a:pt x="2946" y="757"/>
                                </a:lnTo>
                                <a:lnTo>
                                  <a:pt x="2968" y="735"/>
                                </a:lnTo>
                                <a:lnTo>
                                  <a:pt x="2991" y="735"/>
                                </a:lnTo>
                                <a:lnTo>
                                  <a:pt x="2991" y="45"/>
                                </a:lnTo>
                                <a:lnTo>
                                  <a:pt x="2968" y="45"/>
                                </a:lnTo>
                                <a:lnTo>
                                  <a:pt x="2946" y="22"/>
                                </a:lnTo>
                                <a:close/>
                                <a:moveTo>
                                  <a:pt x="2991" y="735"/>
                                </a:moveTo>
                                <a:lnTo>
                                  <a:pt x="2968" y="735"/>
                                </a:lnTo>
                                <a:lnTo>
                                  <a:pt x="2946" y="757"/>
                                </a:lnTo>
                                <a:lnTo>
                                  <a:pt x="2991" y="757"/>
                                </a:lnTo>
                                <a:lnTo>
                                  <a:pt x="2991" y="735"/>
                                </a:lnTo>
                                <a:close/>
                                <a:moveTo>
                                  <a:pt x="1011" y="635"/>
                                </a:moveTo>
                                <a:lnTo>
                                  <a:pt x="1011" y="663"/>
                                </a:lnTo>
                                <a:lnTo>
                                  <a:pt x="1038" y="657"/>
                                </a:lnTo>
                                <a:lnTo>
                                  <a:pt x="1011" y="635"/>
                                </a:lnTo>
                                <a:close/>
                                <a:moveTo>
                                  <a:pt x="1024" y="431"/>
                                </a:moveTo>
                                <a:lnTo>
                                  <a:pt x="1011" y="437"/>
                                </a:lnTo>
                                <a:lnTo>
                                  <a:pt x="1011" y="451"/>
                                </a:lnTo>
                                <a:lnTo>
                                  <a:pt x="1024" y="431"/>
                                </a:lnTo>
                                <a:close/>
                                <a:moveTo>
                                  <a:pt x="1056" y="431"/>
                                </a:moveTo>
                                <a:lnTo>
                                  <a:pt x="1024" y="431"/>
                                </a:lnTo>
                                <a:lnTo>
                                  <a:pt x="1011" y="451"/>
                                </a:lnTo>
                                <a:lnTo>
                                  <a:pt x="1056" y="451"/>
                                </a:lnTo>
                                <a:lnTo>
                                  <a:pt x="1056" y="431"/>
                                </a:lnTo>
                                <a:close/>
                                <a:moveTo>
                                  <a:pt x="2991" y="0"/>
                                </a:moveTo>
                                <a:lnTo>
                                  <a:pt x="1011" y="0"/>
                                </a:lnTo>
                                <a:lnTo>
                                  <a:pt x="1011" y="437"/>
                                </a:lnTo>
                                <a:lnTo>
                                  <a:pt x="1024" y="431"/>
                                </a:lnTo>
                                <a:lnTo>
                                  <a:pt x="1056" y="431"/>
                                </a:lnTo>
                                <a:lnTo>
                                  <a:pt x="1056" y="45"/>
                                </a:lnTo>
                                <a:lnTo>
                                  <a:pt x="1033" y="45"/>
                                </a:lnTo>
                                <a:lnTo>
                                  <a:pt x="1056" y="22"/>
                                </a:lnTo>
                                <a:lnTo>
                                  <a:pt x="2991" y="22"/>
                                </a:lnTo>
                                <a:lnTo>
                                  <a:pt x="2991" y="0"/>
                                </a:lnTo>
                                <a:close/>
                                <a:moveTo>
                                  <a:pt x="1056" y="22"/>
                                </a:moveTo>
                                <a:lnTo>
                                  <a:pt x="1033" y="45"/>
                                </a:lnTo>
                                <a:lnTo>
                                  <a:pt x="1056" y="45"/>
                                </a:lnTo>
                                <a:lnTo>
                                  <a:pt x="1056" y="22"/>
                                </a:lnTo>
                                <a:close/>
                                <a:moveTo>
                                  <a:pt x="2946" y="22"/>
                                </a:moveTo>
                                <a:lnTo>
                                  <a:pt x="1056" y="22"/>
                                </a:lnTo>
                                <a:lnTo>
                                  <a:pt x="1056" y="45"/>
                                </a:lnTo>
                                <a:lnTo>
                                  <a:pt x="2946" y="45"/>
                                </a:lnTo>
                                <a:lnTo>
                                  <a:pt x="2946" y="22"/>
                                </a:lnTo>
                                <a:close/>
                                <a:moveTo>
                                  <a:pt x="2991" y="22"/>
                                </a:moveTo>
                                <a:lnTo>
                                  <a:pt x="2946" y="22"/>
                                </a:lnTo>
                                <a:lnTo>
                                  <a:pt x="2968" y="45"/>
                                </a:lnTo>
                                <a:lnTo>
                                  <a:pt x="2991" y="45"/>
                                </a:lnTo>
                                <a:lnTo>
                                  <a:pt x="2991" y="22"/>
                                </a:lnTo>
                                <a:close/>
                              </a:path>
                            </a:pathLst>
                          </a:custGeom>
                          <a:solidFill>
                            <a:srgbClr val="1F4E79"/>
                          </a:solidFill>
                          <a:ln>
                            <a:noFill/>
                          </a:ln>
                        </wps:spPr>
                        <wps:bodyPr upright="1"/>
                      </wps:wsp>
                      <wps:wsp>
                        <wps:cNvPr id="315" name="文本框 315"/>
                        <wps:cNvSpPr txBox="1"/>
                        <wps:spPr>
                          <a:xfrm>
                            <a:off x="1135" y="439"/>
                            <a:ext cx="5623" cy="5694"/>
                          </a:xfrm>
                          <a:prstGeom prst="rect">
                            <a:avLst/>
                          </a:prstGeom>
                          <a:noFill/>
                          <a:ln>
                            <a:noFill/>
                          </a:ln>
                        </wps:spPr>
                        <wps:txbx>
                          <w:txbxContent>
                            <w:p w14:paraId="0274C065" w14:textId="77777777" w:rsidR="00C85ABD" w:rsidRDefault="00961E4D">
                              <w:pPr>
                                <w:spacing w:before="175" w:line="213" w:lineRule="auto"/>
                                <w:ind w:left="4063" w:right="320"/>
                                <w:jc w:val="both"/>
                                <w:rPr>
                                  <w:rFonts w:ascii="Times New Roman" w:hAnsi="Times New Roman" w:cs="Times New Roman"/>
                                  <w:b/>
                                  <w:bCs/>
                                  <w:sz w:val="18"/>
                                  <w:szCs w:val="20"/>
                                </w:rPr>
                              </w:pPr>
                              <w:r>
                                <w:rPr>
                                  <w:rFonts w:ascii="Times New Roman" w:hAnsi="Times New Roman" w:cs="Times New Roman"/>
                                  <w:b/>
                                  <w:bCs/>
                                  <w:w w:val="95"/>
                                  <w:sz w:val="18"/>
                                  <w:szCs w:val="20"/>
                                </w:rPr>
                                <w:t>Strainer</w:t>
                              </w:r>
                              <w:r>
                                <w:rPr>
                                  <w:rFonts w:ascii="Times New Roman" w:hAnsi="Times New Roman" w:cs="Times New Roman"/>
                                  <w:b/>
                                  <w:bCs/>
                                  <w:spacing w:val="2"/>
                                  <w:w w:val="95"/>
                                  <w:sz w:val="18"/>
                                  <w:szCs w:val="20"/>
                                </w:rPr>
                                <w:t xml:space="preserve"> </w:t>
                              </w:r>
                              <w:r>
                                <w:rPr>
                                  <w:rFonts w:ascii="Times New Roman" w:hAnsi="Times New Roman" w:cs="Times New Roman"/>
                                  <w:b/>
                                  <w:bCs/>
                                  <w:w w:val="95"/>
                                  <w:sz w:val="18"/>
                                  <w:szCs w:val="20"/>
                                </w:rPr>
                                <w:t>and</w:t>
                              </w:r>
                              <w:r>
                                <w:rPr>
                                  <w:rFonts w:ascii="Times New Roman" w:hAnsi="Times New Roman" w:cs="Times New Roman"/>
                                  <w:b/>
                                  <w:bCs/>
                                  <w:spacing w:val="1"/>
                                  <w:w w:val="95"/>
                                  <w:sz w:val="18"/>
                                  <w:szCs w:val="20"/>
                                </w:rPr>
                                <w:t xml:space="preserve"> </w:t>
                              </w:r>
                              <w:r>
                                <w:rPr>
                                  <w:rFonts w:ascii="Times New Roman" w:hAnsi="Times New Roman" w:cs="Times New Roman"/>
                                  <w:b/>
                                  <w:bCs/>
                                  <w:sz w:val="18"/>
                                  <w:szCs w:val="20"/>
                                </w:rPr>
                                <w:t>its fixing</w:t>
                              </w:r>
                              <w:r>
                                <w:rPr>
                                  <w:rFonts w:ascii="Times New Roman" w:hAnsi="Times New Roman" w:cs="Times New Roman"/>
                                  <w:b/>
                                  <w:bCs/>
                                  <w:spacing w:val="1"/>
                                  <w:sz w:val="18"/>
                                  <w:szCs w:val="20"/>
                                </w:rPr>
                                <w:t xml:space="preserve"> </w:t>
                              </w:r>
                              <w:r>
                                <w:rPr>
                                  <w:rFonts w:ascii="Times New Roman" w:hAnsi="Times New Roman" w:cs="Times New Roman"/>
                                  <w:b/>
                                  <w:bCs/>
                                  <w:sz w:val="18"/>
                                  <w:szCs w:val="20"/>
                                </w:rPr>
                                <w:t xml:space="preserve">screw </w:t>
                              </w:r>
                            </w:p>
                            <w:p w14:paraId="540587DB" w14:textId="77777777" w:rsidR="00C85ABD" w:rsidRDefault="00C85ABD">
                              <w:pPr>
                                <w:spacing w:before="18"/>
                                <w:ind w:left="4063" w:right="316"/>
                                <w:jc w:val="both"/>
                                <w:rPr>
                                  <w:rFonts w:ascii="Times New Roman" w:hAnsi="Times New Roman" w:cs="Times New Roman"/>
                                  <w:b/>
                                  <w:bCs/>
                                  <w:sz w:val="24"/>
                                  <w:szCs w:val="28"/>
                                </w:rPr>
                              </w:pPr>
                            </w:p>
                          </w:txbxContent>
                        </wps:txbx>
                        <wps:bodyPr lIns="0" tIns="0" rIns="0" bIns="0" upright="1"/>
                      </wps:wsp>
                    </wpg:wgp>
                  </a:graphicData>
                </a:graphic>
              </wp:inline>
            </w:drawing>
          </mc:Choice>
          <mc:Fallback>
            <w:pict>
              <v:group w14:anchorId="6A58324A" id="组合 316" o:spid="_x0000_s1121" style="width:281.15pt;height:284.7pt;mso-position-horizontal-relative:char;mso-position-vertical-relative:line" coordorigin="1135,439" coordsize="5623,56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">
                <v:shape id="图片 590" o:spid="_x0000_s1122" type="#_x0000_t75" style="position:absolute;left:1135;top:535;width:3517;height:5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">
                  <v:imagedata r:id="rId125" o:title=""/>
                </v:shape>
                <v:shape id="任意多边形 314" o:spid="_x0000_s1123" style="position:absolute;left:3767;top:439;width:2991;height:897;visibility:visible;mso-wrap-style:square;v-text-anchor:top" coordsize="299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" path="m1011,437l,886r3,11l183,855r-1,l167,812,396,759,1056,466r,-15l1011,451r,-14xm396,759l167,812r15,43l396,759xm1056,607l396,759,182,855r1,l1011,663r,-28l1056,635r,-28xm1056,635r-45,l1038,657r-27,6l1011,780r1980,l2991,757r-1935,l1033,735r23,l1056,635xm1056,735r-23,l1056,757r,-22xm2946,735r-1890,l1056,757r1890,l2946,735xm2946,22r,735l2968,735r23,l2991,45r-23,l2946,22xm2991,735r-23,l2946,757r45,l2991,735xm1011,635r,28l1038,657r-27,-22xm1024,431r-13,6l1011,451r13,-20xm1056,431r-32,l1011,451r45,l1056,431xm2991,l1011,r,437l1024,431r32,l1056,45r-23,l1056,22r1935,l2991,xm1056,22r-23,23l1056,45r,-23xm2946,22r-1890,l1056,45r1890,l2946,22xm2991,22r-45,l2968,45r23,l2991,22xe" fillcolor="#1f4e79" stroked="f">
                  <v:path arrowok="t" textboxrect="0,0,2991,897"/>
                </v:shape>
                <v:shape id="文本框 315" o:spid="_x0000_s1124" type="#_x0000_t202" style="position:absolute;left:1135;top:439;width:5623;height:5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14:paraId="0274C065" w14:textId="77777777" w:rsidR="00C85ABD" w:rsidRDefault="00961E4D">
                        <w:pPr>
                          <w:spacing w:before="175" w:line="213" w:lineRule="auto"/>
                          <w:ind w:left="4063" w:right="320"/>
                          <w:jc w:val="both"/>
                          <w:rPr>
                            <w:rFonts w:ascii="Times New Roman" w:hAnsi="Times New Roman" w:cs="Times New Roman"/>
                            <w:b/>
                            <w:bCs/>
                            <w:sz w:val="18"/>
                            <w:szCs w:val="20"/>
                          </w:rPr>
                        </w:pPr>
                        <w:r>
                          <w:rPr>
                            <w:rFonts w:ascii="Times New Roman" w:hAnsi="Times New Roman" w:cs="Times New Roman"/>
                            <w:b/>
                            <w:bCs/>
                            <w:w w:val="95"/>
                            <w:sz w:val="18"/>
                            <w:szCs w:val="20"/>
                          </w:rPr>
                          <w:t>Strainer</w:t>
                        </w:r>
                        <w:r>
                          <w:rPr>
                            <w:rFonts w:ascii="Times New Roman" w:hAnsi="Times New Roman" w:cs="Times New Roman"/>
                            <w:b/>
                            <w:bCs/>
                            <w:spacing w:val="2"/>
                            <w:w w:val="95"/>
                            <w:sz w:val="18"/>
                            <w:szCs w:val="20"/>
                          </w:rPr>
                          <w:t xml:space="preserve"> </w:t>
                        </w:r>
                        <w:r>
                          <w:rPr>
                            <w:rFonts w:ascii="Times New Roman" w:hAnsi="Times New Roman" w:cs="Times New Roman"/>
                            <w:b/>
                            <w:bCs/>
                            <w:w w:val="95"/>
                            <w:sz w:val="18"/>
                            <w:szCs w:val="20"/>
                          </w:rPr>
                          <w:t>and</w:t>
                        </w:r>
                        <w:r>
                          <w:rPr>
                            <w:rFonts w:ascii="Times New Roman" w:hAnsi="Times New Roman" w:cs="Times New Roman"/>
                            <w:b/>
                            <w:bCs/>
                            <w:spacing w:val="1"/>
                            <w:w w:val="95"/>
                            <w:sz w:val="18"/>
                            <w:szCs w:val="20"/>
                          </w:rPr>
                          <w:t xml:space="preserve"> </w:t>
                        </w:r>
                        <w:r>
                          <w:rPr>
                            <w:rFonts w:ascii="Times New Roman" w:hAnsi="Times New Roman" w:cs="Times New Roman"/>
                            <w:b/>
                            <w:bCs/>
                            <w:sz w:val="18"/>
                            <w:szCs w:val="20"/>
                          </w:rPr>
                          <w:t>its fixing</w:t>
                        </w:r>
                        <w:r>
                          <w:rPr>
                            <w:rFonts w:ascii="Times New Roman" w:hAnsi="Times New Roman" w:cs="Times New Roman"/>
                            <w:b/>
                            <w:bCs/>
                            <w:spacing w:val="1"/>
                            <w:sz w:val="18"/>
                            <w:szCs w:val="20"/>
                          </w:rPr>
                          <w:t xml:space="preserve"> </w:t>
                        </w:r>
                        <w:r>
                          <w:rPr>
                            <w:rFonts w:ascii="Times New Roman" w:hAnsi="Times New Roman" w:cs="Times New Roman"/>
                            <w:b/>
                            <w:bCs/>
                            <w:sz w:val="18"/>
                            <w:szCs w:val="20"/>
                          </w:rPr>
                          <w:t xml:space="preserve">screw </w:t>
                        </w:r>
                      </w:p>
                      <w:p w14:paraId="540587DB" w14:textId="77777777" w:rsidR="00C85ABD" w:rsidRDefault="00C85ABD">
                        <w:pPr>
                          <w:spacing w:before="18"/>
                          <w:ind w:left="4063" w:right="316"/>
                          <w:jc w:val="both"/>
                          <w:rPr>
                            <w:rFonts w:ascii="Times New Roman" w:hAnsi="Times New Roman" w:cs="Times New Roman"/>
                            <w:b/>
                            <w:bCs/>
                            <w:sz w:val="24"/>
                            <w:szCs w:val="28"/>
                          </w:rPr>
                        </w:pPr>
                      </w:p>
                    </w:txbxContent>
                  </v:textbox>
                </v:shape>
                <w10:anchorlock/>
              </v:group>
            </w:pict>
          </mc:Fallback>
        </mc:AlternateContent>
      </w:r>
      <w:r>
        <w:rPr>
          <w:noProof/>
        </w:rPr>
        <mc:AlternateContent>
          <mc:Choice Requires="wpg">
            <w:drawing>
              <wp:inline distT="0" distB="0" distL="0" distR="0" wp14:anchorId="6BD78F0A" wp14:editId="4C91A0D3">
                <wp:extent cx="2345055" cy="3642995"/>
                <wp:effectExtent l="0" t="0" r="0" b="0"/>
                <wp:docPr id="312" name="组合 312"/>
                <wp:cNvGraphicFramePr/>
                <a:graphic xmlns:a="http://schemas.openxmlformats.org/drawingml/2006/main">
                  <a:graphicData uri="http://schemas.microsoft.com/office/word/2010/wordprocessingGroup">
                    <wpg:wgp>
                      <wpg:cNvGrpSpPr/>
                      <wpg:grpSpPr>
                        <a:xfrm>
                          <a:off x="0" y="0"/>
                          <a:ext cx="2345055" cy="3642995"/>
                          <a:chOff x="6944" y="173"/>
                          <a:chExt cx="3693" cy="5737"/>
                        </a:xfrm>
                      </wpg:grpSpPr>
                      <pic:pic xmlns:pic="http://schemas.openxmlformats.org/drawingml/2006/picture">
                        <pic:nvPicPr>
                          <pic:cNvPr id="309" name="图片 594"/>
                          <pic:cNvPicPr>
                            <a:picLocks noChangeAspect="1"/>
                          </pic:cNvPicPr>
                        </pic:nvPicPr>
                        <pic:blipFill>
                          <a:blip r:embed="rId126"/>
                          <a:stretch>
                            <a:fillRect/>
                          </a:stretch>
                        </pic:blipFill>
                        <pic:spPr>
                          <a:xfrm>
                            <a:off x="6944" y="345"/>
                            <a:ext cx="3693" cy="5565"/>
                          </a:xfrm>
                          <a:prstGeom prst="rect">
                            <a:avLst/>
                          </a:prstGeom>
                          <a:noFill/>
                          <a:ln>
                            <a:noFill/>
                          </a:ln>
                        </pic:spPr>
                      </pic:pic>
                      <wps:wsp>
                        <wps:cNvPr id="311" name="任意多边形 311"/>
                        <wps:cNvSpPr/>
                        <wps:spPr>
                          <a:xfrm>
                            <a:off x="8647" y="173"/>
                            <a:ext cx="1260" cy="1695"/>
                          </a:xfrm>
                          <a:custGeom>
                            <a:avLst/>
                            <a:gdLst/>
                            <a:ahLst/>
                            <a:cxnLst/>
                            <a:rect l="0" t="0" r="0" b="0"/>
                            <a:pathLst>
                              <a:path w="1260" h="1695">
                                <a:moveTo>
                                  <a:pt x="1260" y="0"/>
                                </a:moveTo>
                                <a:lnTo>
                                  <a:pt x="0" y="0"/>
                                </a:lnTo>
                                <a:lnTo>
                                  <a:pt x="0" y="1695"/>
                                </a:lnTo>
                                <a:lnTo>
                                  <a:pt x="1260" y="1695"/>
                                </a:lnTo>
                                <a:lnTo>
                                  <a:pt x="1260" y="1672"/>
                                </a:lnTo>
                                <a:lnTo>
                                  <a:pt x="45" y="1672"/>
                                </a:lnTo>
                                <a:lnTo>
                                  <a:pt x="22" y="1650"/>
                                </a:lnTo>
                                <a:lnTo>
                                  <a:pt x="45" y="1650"/>
                                </a:lnTo>
                                <a:lnTo>
                                  <a:pt x="45" y="45"/>
                                </a:lnTo>
                                <a:lnTo>
                                  <a:pt x="22" y="45"/>
                                </a:lnTo>
                                <a:lnTo>
                                  <a:pt x="45" y="22"/>
                                </a:lnTo>
                                <a:lnTo>
                                  <a:pt x="1260" y="22"/>
                                </a:lnTo>
                                <a:lnTo>
                                  <a:pt x="1260" y="0"/>
                                </a:lnTo>
                                <a:close/>
                                <a:moveTo>
                                  <a:pt x="45" y="1650"/>
                                </a:moveTo>
                                <a:lnTo>
                                  <a:pt x="22" y="1650"/>
                                </a:lnTo>
                                <a:lnTo>
                                  <a:pt x="45" y="1672"/>
                                </a:lnTo>
                                <a:lnTo>
                                  <a:pt x="45" y="1650"/>
                                </a:lnTo>
                                <a:close/>
                                <a:moveTo>
                                  <a:pt x="1215" y="1650"/>
                                </a:moveTo>
                                <a:lnTo>
                                  <a:pt x="45" y="1650"/>
                                </a:lnTo>
                                <a:lnTo>
                                  <a:pt x="45" y="1672"/>
                                </a:lnTo>
                                <a:lnTo>
                                  <a:pt x="1215" y="1672"/>
                                </a:lnTo>
                                <a:lnTo>
                                  <a:pt x="1215" y="1650"/>
                                </a:lnTo>
                                <a:close/>
                                <a:moveTo>
                                  <a:pt x="1215" y="22"/>
                                </a:moveTo>
                                <a:lnTo>
                                  <a:pt x="1215" y="1672"/>
                                </a:lnTo>
                                <a:lnTo>
                                  <a:pt x="1237" y="1650"/>
                                </a:lnTo>
                                <a:lnTo>
                                  <a:pt x="1260" y="1650"/>
                                </a:lnTo>
                                <a:lnTo>
                                  <a:pt x="1260" y="45"/>
                                </a:lnTo>
                                <a:lnTo>
                                  <a:pt x="1237" y="45"/>
                                </a:lnTo>
                                <a:lnTo>
                                  <a:pt x="1215" y="22"/>
                                </a:lnTo>
                                <a:close/>
                                <a:moveTo>
                                  <a:pt x="1260" y="1650"/>
                                </a:moveTo>
                                <a:lnTo>
                                  <a:pt x="1237" y="1650"/>
                                </a:lnTo>
                                <a:lnTo>
                                  <a:pt x="1215" y="1672"/>
                                </a:lnTo>
                                <a:lnTo>
                                  <a:pt x="1260" y="1672"/>
                                </a:lnTo>
                                <a:lnTo>
                                  <a:pt x="1260" y="1650"/>
                                </a:lnTo>
                                <a:close/>
                                <a:moveTo>
                                  <a:pt x="45" y="22"/>
                                </a:moveTo>
                                <a:lnTo>
                                  <a:pt x="22" y="45"/>
                                </a:lnTo>
                                <a:lnTo>
                                  <a:pt x="45" y="45"/>
                                </a:lnTo>
                                <a:lnTo>
                                  <a:pt x="45" y="22"/>
                                </a:lnTo>
                                <a:close/>
                                <a:moveTo>
                                  <a:pt x="1215" y="22"/>
                                </a:moveTo>
                                <a:lnTo>
                                  <a:pt x="45" y="22"/>
                                </a:lnTo>
                                <a:lnTo>
                                  <a:pt x="45" y="45"/>
                                </a:lnTo>
                                <a:lnTo>
                                  <a:pt x="1215" y="45"/>
                                </a:lnTo>
                                <a:lnTo>
                                  <a:pt x="1215" y="22"/>
                                </a:lnTo>
                                <a:close/>
                                <a:moveTo>
                                  <a:pt x="1260" y="22"/>
                                </a:moveTo>
                                <a:lnTo>
                                  <a:pt x="1215" y="22"/>
                                </a:lnTo>
                                <a:lnTo>
                                  <a:pt x="1237" y="45"/>
                                </a:lnTo>
                                <a:lnTo>
                                  <a:pt x="1260" y="45"/>
                                </a:lnTo>
                                <a:lnTo>
                                  <a:pt x="1260" y="22"/>
                                </a:lnTo>
                                <a:close/>
                              </a:path>
                            </a:pathLst>
                          </a:custGeom>
                          <a:solidFill>
                            <a:srgbClr val="1F4E79"/>
                          </a:solidFill>
                          <a:ln>
                            <a:noFill/>
                          </a:ln>
                        </wps:spPr>
                        <wps:bodyPr upright="1"/>
                      </wps:wsp>
                    </wpg:wgp>
                  </a:graphicData>
                </a:graphic>
              </wp:inline>
            </w:drawing>
          </mc:Choice>
          <mc:Fallback>
            <w:pict>
              <v:group w14:anchorId="65FAB84F" id="组合 312" o:spid="_x0000_s1026" style="width:184.65pt;height:286.85pt;mso-position-horizontal-relative:char;mso-position-vertical-relative:line" coordorigin="6944,173" coordsize="3693,5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">
                <v:shape id="图片 594" o:spid="_x0000_s1027" type="#_x0000_t75" style="position:absolute;left:6944;top:345;width:3693;height: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">
                  <v:imagedata r:id="rId127" o:title=""/>
                </v:shape>
                <v:shape id="任意多边形 311" o:spid="_x0000_s1028" style="position:absolute;left:8647;top:173;width:1260;height:1695;visibility:visible;mso-wrap-style:square;v-text-anchor:top" coordsize="1260,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" path="m1260,l,,,1695r1260,l1260,1672r-1215,l22,1650r23,l45,45r-23,l45,22r1215,l1260,xm45,1650r-23,l45,1672r,-22xm1215,1650r-1170,l45,1672r1170,l1215,1650xm1215,22r,1650l1237,1650r23,l1260,45r-23,l1215,22xm1260,1650r-23,l1215,1672r45,l1260,1650xm45,22l22,45r23,l45,22xm1215,22l45,22r,23l1215,45r,-23xm1260,22r-45,l1237,45r23,l1260,22xe" fillcolor="#1f4e79" stroked="f">
                  <v:path arrowok="t" textboxrect="0,0,1260,1695"/>
                </v:shape>
                <w10:anchorlock/>
              </v:group>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0000"/>
        <w:tblLook w:val="04A0" w:firstRow="1" w:lastRow="0" w:firstColumn="1" w:lastColumn="0" w:noHBand="0" w:noVBand="1"/>
      </w:tblPr>
      <w:tblGrid>
        <w:gridCol w:w="10008"/>
      </w:tblGrid>
      <w:tr w:rsidR="001863D2" w14:paraId="614284DA" w14:textId="77777777" w:rsidTr="00F2417B">
        <w:trPr>
          <w:trHeight w:val="302"/>
        </w:trPr>
        <w:tc>
          <w:tcPr>
            <w:tcW w:w="10008" w:type="dxa"/>
            <w:tcBorders>
              <w:bottom w:val="single" w:sz="4" w:space="0" w:color="auto"/>
            </w:tcBorders>
            <w:shd w:val="clear" w:color="auto" w:fill="FF9900"/>
          </w:tcPr>
          <w:p w14:paraId="0E6F5CA9" w14:textId="3E42B298" w:rsidR="001863D2" w:rsidRPr="001863D2" w:rsidRDefault="001863D2" w:rsidP="001863D2">
            <w:pPr>
              <w:spacing w:before="18"/>
              <w:ind w:left="95"/>
              <w:rPr>
                <w:rFonts w:ascii="Calibri"/>
                <w:b/>
              </w:rPr>
            </w:pPr>
            <w:r>
              <w:t>Attention</w:t>
            </w:r>
            <w:r>
              <w:rPr>
                <w:rFonts w:ascii="Calibri"/>
                <w:b/>
              </w:rPr>
              <w:t>:</w:t>
            </w:r>
          </w:p>
        </w:tc>
      </w:tr>
      <w:tr w:rsidR="001863D2" w14:paraId="3333A6B9" w14:textId="77777777" w:rsidTr="00F2417B">
        <w:tblPrEx>
          <w:shd w:val="clear" w:color="auto" w:fill="auto"/>
        </w:tblPrEx>
        <w:trPr>
          <w:trHeight w:val="422"/>
        </w:trPr>
        <w:tc>
          <w:tcPr>
            <w:tcW w:w="10008" w:type="dxa"/>
            <w:shd w:val="clear" w:color="auto" w:fill="FFCC99"/>
          </w:tcPr>
          <w:p w14:paraId="4FEF87A5" w14:textId="1FCA49F0" w:rsidR="001863D2" w:rsidRPr="001863D2" w:rsidRDefault="001863D2" w:rsidP="001863D2">
            <w:pPr>
              <w:spacing w:before="3"/>
              <w:ind w:left="95"/>
            </w:pPr>
            <w:r>
              <w:rPr>
                <w:w w:val="95"/>
              </w:rPr>
              <w:t>Deep</w:t>
            </w:r>
            <w:r>
              <w:rPr>
                <w:spacing w:val="-7"/>
                <w:w w:val="95"/>
              </w:rPr>
              <w:t xml:space="preserve"> </w:t>
            </w:r>
            <w:r>
              <w:rPr>
                <w:w w:val="95"/>
              </w:rPr>
              <w:t>cleaning</w:t>
            </w:r>
            <w:r>
              <w:rPr>
                <w:spacing w:val="-5"/>
                <w:w w:val="95"/>
              </w:rPr>
              <w:t xml:space="preserve"> </w:t>
            </w:r>
            <w:r>
              <w:rPr>
                <w:w w:val="95"/>
              </w:rPr>
              <w:t>of</w:t>
            </w:r>
            <w:r>
              <w:rPr>
                <w:spacing w:val="-7"/>
                <w:w w:val="95"/>
              </w:rPr>
              <w:t xml:space="preserve"> </w:t>
            </w:r>
            <w:r>
              <w:rPr>
                <w:w w:val="95"/>
              </w:rPr>
              <w:t>the</w:t>
            </w:r>
            <w:r>
              <w:rPr>
                <w:spacing w:val="-5"/>
                <w:w w:val="95"/>
              </w:rPr>
              <w:t xml:space="preserve"> </w:t>
            </w:r>
            <w:r>
              <w:rPr>
                <w:w w:val="95"/>
              </w:rPr>
              <w:t>brewer</w:t>
            </w:r>
            <w:r>
              <w:rPr>
                <w:spacing w:val="-4"/>
                <w:w w:val="95"/>
              </w:rPr>
              <w:t xml:space="preserve"> </w:t>
            </w:r>
            <w:r>
              <w:rPr>
                <w:w w:val="95"/>
              </w:rPr>
              <w:t>needs</w:t>
            </w:r>
            <w:r>
              <w:rPr>
                <w:spacing w:val="-5"/>
                <w:w w:val="95"/>
              </w:rPr>
              <w:t xml:space="preserve"> </w:t>
            </w:r>
            <w:r>
              <w:rPr>
                <w:w w:val="95"/>
              </w:rPr>
              <w:t>to</w:t>
            </w:r>
            <w:r>
              <w:rPr>
                <w:spacing w:val="-5"/>
                <w:w w:val="95"/>
              </w:rPr>
              <w:t xml:space="preserve"> </w:t>
            </w:r>
            <w:r>
              <w:rPr>
                <w:w w:val="95"/>
              </w:rPr>
              <w:t>be</w:t>
            </w:r>
            <w:r>
              <w:rPr>
                <w:spacing w:val="-3"/>
                <w:w w:val="95"/>
              </w:rPr>
              <w:t xml:space="preserve"> </w:t>
            </w:r>
            <w:r>
              <w:rPr>
                <w:w w:val="95"/>
              </w:rPr>
              <w:t>done</w:t>
            </w:r>
            <w:r>
              <w:rPr>
                <w:spacing w:val="-6"/>
                <w:w w:val="95"/>
              </w:rPr>
              <w:t xml:space="preserve"> </w:t>
            </w:r>
            <w:r>
              <w:rPr>
                <w:w w:val="95"/>
              </w:rPr>
              <w:t>at</w:t>
            </w:r>
            <w:r>
              <w:rPr>
                <w:spacing w:val="-6"/>
                <w:w w:val="95"/>
              </w:rPr>
              <w:t xml:space="preserve"> </w:t>
            </w:r>
            <w:r>
              <w:rPr>
                <w:rFonts w:ascii="Arial MT"/>
                <w:w w:val="95"/>
              </w:rPr>
              <w:t>5000</w:t>
            </w:r>
            <w:r>
              <w:rPr>
                <w:rFonts w:ascii="Arial MT"/>
                <w:spacing w:val="-2"/>
                <w:w w:val="95"/>
              </w:rPr>
              <w:t xml:space="preserve"> </w:t>
            </w:r>
            <w:r>
              <w:rPr>
                <w:w w:val="95"/>
              </w:rPr>
              <w:t>cups</w:t>
            </w:r>
            <w:r>
              <w:rPr>
                <w:spacing w:val="-7"/>
                <w:w w:val="95"/>
              </w:rPr>
              <w:t xml:space="preserve"> </w:t>
            </w:r>
            <w:r>
              <w:rPr>
                <w:w w:val="95"/>
              </w:rPr>
              <w:t>or</w:t>
            </w:r>
            <w:r>
              <w:rPr>
                <w:spacing w:val="-6"/>
                <w:w w:val="95"/>
              </w:rPr>
              <w:t xml:space="preserve"> </w:t>
            </w:r>
            <w:r>
              <w:rPr>
                <w:w w:val="95"/>
              </w:rPr>
              <w:t>once</w:t>
            </w:r>
            <w:r>
              <w:rPr>
                <w:spacing w:val="-6"/>
                <w:w w:val="95"/>
              </w:rPr>
              <w:t xml:space="preserve"> </w:t>
            </w:r>
            <w:r>
              <w:rPr>
                <w:w w:val="95"/>
              </w:rPr>
              <w:t>every</w:t>
            </w:r>
            <w:r>
              <w:rPr>
                <w:spacing w:val="-8"/>
                <w:w w:val="95"/>
              </w:rPr>
              <w:t xml:space="preserve"> </w:t>
            </w:r>
            <w:r>
              <w:rPr>
                <w:w w:val="95"/>
              </w:rPr>
              <w:t>six</w:t>
            </w:r>
            <w:r>
              <w:rPr>
                <w:spacing w:val="-6"/>
                <w:w w:val="95"/>
              </w:rPr>
              <w:t xml:space="preserve"> </w:t>
            </w:r>
            <w:r>
              <w:rPr>
                <w:w w:val="95"/>
              </w:rPr>
              <w:t>months!</w:t>
            </w:r>
            <w:r>
              <w:t xml:space="preserve"> </w:t>
            </w:r>
          </w:p>
        </w:tc>
      </w:tr>
    </w:tbl>
    <w:p w14:paraId="5AEDBF2B" w14:textId="2E833210" w:rsidR="00C85ABD" w:rsidRPr="001863D2" w:rsidRDefault="00C85ABD" w:rsidP="005A1EA1">
      <w:pPr>
        <w:rPr>
          <w:rFonts w:eastAsiaTheme="minorEastAsia"/>
          <w:sz w:val="10"/>
          <w:lang w:eastAsia="zh-CN"/>
        </w:rPr>
      </w:pPr>
    </w:p>
    <w:p w14:paraId="39EDD6AB" w14:textId="0A654037" w:rsidR="00C85ABD" w:rsidRPr="001863D2" w:rsidRDefault="003A0BF1" w:rsidP="001863D2">
      <w:pPr>
        <w:pStyle w:val="4"/>
        <w:spacing w:before="240" w:after="240"/>
      </w:pPr>
      <w:bookmarkStart w:id="373" w:name="9.6.5.3_Coffee_brewer_descaling"/>
      <w:bookmarkStart w:id="374" w:name="_Toc32328"/>
      <w:bookmarkStart w:id="375" w:name="_Toc6626"/>
      <w:bookmarkStart w:id="376" w:name="_Toc4277"/>
      <w:bookmarkStart w:id="377" w:name="_Toc12749"/>
      <w:bookmarkEnd w:id="373"/>
      <w:r w:rsidRPr="001863D2">
        <w:t>9.6.5.3 Coffee brewer descaling</w:t>
      </w:r>
      <w:bookmarkEnd w:id="374"/>
      <w:bookmarkEnd w:id="375"/>
      <w:bookmarkEnd w:id="376"/>
      <w:bookmarkEnd w:id="377"/>
      <w:r w:rsidRPr="001863D2">
        <w:t xml:space="preserve"> </w:t>
      </w:r>
    </w:p>
    <w:p w14:paraId="74513BB4" w14:textId="375FB804" w:rsidR="00C85ABD" w:rsidRDefault="007B0630" w:rsidP="00CB6728">
      <w:bookmarkStart w:id="378" w:name="_Toc17995"/>
      <w:bookmarkStart w:id="379" w:name="_Toc19436"/>
      <w:bookmarkStart w:id="380" w:name="_Toc16103"/>
      <w:r>
        <w:rPr>
          <w:w w:val="95"/>
        </w:rPr>
        <w:t>1.</w:t>
      </w:r>
      <w:r w:rsidR="00961E4D">
        <w:rPr>
          <w:w w:val="95"/>
        </w:rPr>
        <w:t>Removing</w:t>
      </w:r>
      <w:r w:rsidR="00961E4D">
        <w:rPr>
          <w:spacing w:val="-19"/>
          <w:w w:val="95"/>
        </w:rPr>
        <w:t xml:space="preserve"> </w:t>
      </w:r>
      <w:r w:rsidR="00961E4D">
        <w:rPr>
          <w:w w:val="95"/>
        </w:rPr>
        <w:t>the</w:t>
      </w:r>
      <w:r w:rsidR="00961E4D">
        <w:rPr>
          <w:spacing w:val="-19"/>
          <w:w w:val="95"/>
        </w:rPr>
        <w:t xml:space="preserve"> </w:t>
      </w:r>
      <w:r w:rsidR="00961E4D">
        <w:rPr>
          <w:w w:val="95"/>
        </w:rPr>
        <w:t>coffee</w:t>
      </w:r>
      <w:r w:rsidR="00961E4D">
        <w:rPr>
          <w:spacing w:val="-19"/>
          <w:w w:val="95"/>
        </w:rPr>
        <w:t xml:space="preserve"> </w:t>
      </w:r>
      <w:proofErr w:type="gramStart"/>
      <w:r w:rsidR="00961E4D">
        <w:rPr>
          <w:w w:val="95"/>
        </w:rPr>
        <w:t>brewer</w:t>
      </w:r>
      <w:bookmarkEnd w:id="378"/>
      <w:bookmarkEnd w:id="379"/>
      <w:bookmarkEnd w:id="380"/>
      <w:r>
        <w:t>;</w:t>
      </w:r>
      <w:proofErr w:type="gramEnd"/>
    </w:p>
    <w:p w14:paraId="6B6C6392" w14:textId="5B628A09" w:rsidR="00C85ABD" w:rsidRDefault="007B0630" w:rsidP="00CB6728">
      <w:r>
        <w:rPr>
          <w:w w:val="95"/>
        </w:rPr>
        <w:t>2.</w:t>
      </w:r>
      <w:r w:rsidR="00961E4D">
        <w:rPr>
          <w:w w:val="95"/>
        </w:rPr>
        <w:t>Soak</w:t>
      </w:r>
      <w:r w:rsidR="00961E4D">
        <w:rPr>
          <w:spacing w:val="-12"/>
          <w:w w:val="95"/>
        </w:rPr>
        <w:t xml:space="preserve"> </w:t>
      </w:r>
      <w:r w:rsidR="00961E4D">
        <w:rPr>
          <w:w w:val="95"/>
        </w:rPr>
        <w:t>the</w:t>
      </w:r>
      <w:r w:rsidR="00961E4D">
        <w:rPr>
          <w:spacing w:val="-11"/>
          <w:w w:val="95"/>
        </w:rPr>
        <w:t xml:space="preserve"> </w:t>
      </w:r>
      <w:r w:rsidR="00961E4D">
        <w:rPr>
          <w:w w:val="95"/>
        </w:rPr>
        <w:t>brewer</w:t>
      </w:r>
      <w:r w:rsidR="00961E4D">
        <w:rPr>
          <w:spacing w:val="-11"/>
          <w:w w:val="95"/>
        </w:rPr>
        <w:t xml:space="preserve"> </w:t>
      </w:r>
      <w:r w:rsidR="00961E4D">
        <w:rPr>
          <w:w w:val="95"/>
        </w:rPr>
        <w:t>in</w:t>
      </w:r>
      <w:r w:rsidR="00961E4D">
        <w:rPr>
          <w:spacing w:val="-11"/>
          <w:w w:val="95"/>
        </w:rPr>
        <w:t xml:space="preserve"> </w:t>
      </w:r>
      <w:r w:rsidR="00961E4D">
        <w:rPr>
          <w:w w:val="95"/>
        </w:rPr>
        <w:t>the</w:t>
      </w:r>
      <w:r w:rsidR="00961E4D">
        <w:rPr>
          <w:spacing w:val="-12"/>
          <w:w w:val="95"/>
        </w:rPr>
        <w:t xml:space="preserve"> </w:t>
      </w:r>
      <w:r w:rsidR="00961E4D">
        <w:rPr>
          <w:w w:val="95"/>
        </w:rPr>
        <w:t>detergent</w:t>
      </w:r>
      <w:r w:rsidR="00961E4D">
        <w:rPr>
          <w:spacing w:val="-11"/>
          <w:w w:val="95"/>
        </w:rPr>
        <w:t xml:space="preserve"> </w:t>
      </w:r>
      <w:proofErr w:type="gramStart"/>
      <w:r w:rsidR="00961E4D">
        <w:rPr>
          <w:w w:val="95"/>
        </w:rPr>
        <w:t>solution</w:t>
      </w:r>
      <w:r>
        <w:t>;</w:t>
      </w:r>
      <w:proofErr w:type="gramEnd"/>
    </w:p>
    <w:p w14:paraId="3834C98E" w14:textId="6E56727A" w:rsidR="00C85ABD" w:rsidRDefault="007B0630" w:rsidP="00CB6728">
      <w:r>
        <w:rPr>
          <w:w w:val="95"/>
        </w:rPr>
        <w:t>3.</w:t>
      </w:r>
      <w:r w:rsidR="00961E4D">
        <w:rPr>
          <w:w w:val="95"/>
        </w:rPr>
        <w:t>After</w:t>
      </w:r>
      <w:r w:rsidR="00961E4D">
        <w:rPr>
          <w:spacing w:val="-11"/>
          <w:w w:val="95"/>
        </w:rPr>
        <w:t xml:space="preserve"> </w:t>
      </w:r>
      <w:r w:rsidR="00961E4D">
        <w:rPr>
          <w:w w:val="95"/>
        </w:rPr>
        <w:t>30</w:t>
      </w:r>
      <w:r w:rsidR="00961E4D">
        <w:rPr>
          <w:spacing w:val="-4"/>
          <w:w w:val="95"/>
        </w:rPr>
        <w:t xml:space="preserve"> </w:t>
      </w:r>
      <w:r w:rsidR="00961E4D">
        <w:rPr>
          <w:w w:val="95"/>
        </w:rPr>
        <w:t>minutes,</w:t>
      </w:r>
      <w:r w:rsidR="00961E4D">
        <w:rPr>
          <w:spacing w:val="-10"/>
          <w:w w:val="95"/>
        </w:rPr>
        <w:t xml:space="preserve"> </w:t>
      </w:r>
      <w:r w:rsidR="00961E4D">
        <w:rPr>
          <w:w w:val="95"/>
        </w:rPr>
        <w:t>clean</w:t>
      </w:r>
      <w:r w:rsidR="00961E4D">
        <w:rPr>
          <w:spacing w:val="-11"/>
          <w:w w:val="95"/>
        </w:rPr>
        <w:t xml:space="preserve"> </w:t>
      </w:r>
      <w:r w:rsidR="00961E4D">
        <w:rPr>
          <w:w w:val="95"/>
        </w:rPr>
        <w:t>the</w:t>
      </w:r>
      <w:r w:rsidR="00961E4D">
        <w:rPr>
          <w:spacing w:val="-10"/>
          <w:w w:val="95"/>
        </w:rPr>
        <w:t xml:space="preserve"> </w:t>
      </w:r>
      <w:r w:rsidR="00961E4D">
        <w:rPr>
          <w:w w:val="95"/>
        </w:rPr>
        <w:t>brush</w:t>
      </w:r>
      <w:r w:rsidR="00961E4D">
        <w:rPr>
          <w:spacing w:val="-10"/>
          <w:w w:val="95"/>
        </w:rPr>
        <w:t xml:space="preserve"> </w:t>
      </w:r>
      <w:r w:rsidR="00961E4D">
        <w:rPr>
          <w:w w:val="95"/>
        </w:rPr>
        <w:t>with</w:t>
      </w:r>
      <w:r w:rsidR="00961E4D">
        <w:rPr>
          <w:spacing w:val="-10"/>
          <w:w w:val="95"/>
        </w:rPr>
        <w:t xml:space="preserve"> </w:t>
      </w:r>
      <w:r w:rsidR="00961E4D">
        <w:rPr>
          <w:w w:val="95"/>
        </w:rPr>
        <w:t>water</w:t>
      </w:r>
      <w:r w:rsidR="00961E4D">
        <w:rPr>
          <w:spacing w:val="-10"/>
          <w:w w:val="95"/>
        </w:rPr>
        <w:t xml:space="preserve"> </w:t>
      </w:r>
      <w:r w:rsidR="00961E4D">
        <w:rPr>
          <w:w w:val="95"/>
        </w:rPr>
        <w:t>and</w:t>
      </w:r>
      <w:r w:rsidR="00961E4D">
        <w:rPr>
          <w:spacing w:val="-10"/>
          <w:w w:val="95"/>
        </w:rPr>
        <w:t xml:space="preserve"> </w:t>
      </w:r>
      <w:proofErr w:type="gramStart"/>
      <w:r w:rsidR="00961E4D">
        <w:rPr>
          <w:w w:val="95"/>
        </w:rPr>
        <w:t>wipe</w:t>
      </w:r>
      <w:r>
        <w:rPr>
          <w:w w:val="95"/>
        </w:rPr>
        <w:t>;</w:t>
      </w:r>
      <w:proofErr w:type="gramEnd"/>
      <w:r w:rsidR="00961E4D">
        <w:t xml:space="preserve"> </w:t>
      </w:r>
    </w:p>
    <w:p w14:paraId="1953E8DB" w14:textId="1C293127" w:rsidR="00C85ABD" w:rsidRDefault="007B0630" w:rsidP="00CB6728">
      <w:r>
        <w:rPr>
          <w:w w:val="95"/>
        </w:rPr>
        <w:t>4.</w:t>
      </w:r>
      <w:r w:rsidR="00961E4D">
        <w:rPr>
          <w:w w:val="95"/>
        </w:rPr>
        <w:t>Place</w:t>
      </w:r>
      <w:r w:rsidR="00961E4D">
        <w:rPr>
          <w:spacing w:val="-7"/>
          <w:w w:val="95"/>
        </w:rPr>
        <w:t xml:space="preserve"> </w:t>
      </w:r>
      <w:r w:rsidR="00961E4D">
        <w:rPr>
          <w:w w:val="95"/>
        </w:rPr>
        <w:t>the</w:t>
      </w:r>
      <w:r w:rsidR="00961E4D">
        <w:rPr>
          <w:spacing w:val="-6"/>
          <w:w w:val="95"/>
        </w:rPr>
        <w:t xml:space="preserve"> </w:t>
      </w:r>
      <w:r w:rsidR="00961E4D">
        <w:rPr>
          <w:w w:val="95"/>
        </w:rPr>
        <w:t>brewer</w:t>
      </w:r>
      <w:r w:rsidR="00961E4D">
        <w:rPr>
          <w:spacing w:val="-7"/>
          <w:w w:val="95"/>
        </w:rPr>
        <w:t xml:space="preserve"> </w:t>
      </w:r>
      <w:r w:rsidR="00961E4D">
        <w:rPr>
          <w:w w:val="95"/>
        </w:rPr>
        <w:t>in</w:t>
      </w:r>
      <w:r w:rsidR="00961E4D">
        <w:rPr>
          <w:spacing w:val="-8"/>
          <w:w w:val="95"/>
        </w:rPr>
        <w:t xml:space="preserve"> </w:t>
      </w:r>
      <w:r w:rsidR="00961E4D">
        <w:rPr>
          <w:w w:val="95"/>
        </w:rPr>
        <w:t>a</w:t>
      </w:r>
      <w:r w:rsidR="00961E4D">
        <w:rPr>
          <w:spacing w:val="-6"/>
          <w:w w:val="95"/>
        </w:rPr>
        <w:t xml:space="preserve"> </w:t>
      </w:r>
      <w:r w:rsidR="00961E4D">
        <w:rPr>
          <w:w w:val="95"/>
        </w:rPr>
        <w:t>dry</w:t>
      </w:r>
      <w:r w:rsidR="00961E4D">
        <w:rPr>
          <w:spacing w:val="-6"/>
          <w:w w:val="95"/>
        </w:rPr>
        <w:t xml:space="preserve"> </w:t>
      </w:r>
      <w:r w:rsidR="00961E4D">
        <w:rPr>
          <w:w w:val="95"/>
        </w:rPr>
        <w:t>place</w:t>
      </w:r>
      <w:r w:rsidR="00961E4D">
        <w:rPr>
          <w:spacing w:val="-8"/>
          <w:w w:val="95"/>
        </w:rPr>
        <w:t xml:space="preserve"> </w:t>
      </w:r>
      <w:r w:rsidR="00961E4D">
        <w:rPr>
          <w:w w:val="95"/>
        </w:rPr>
        <w:t>to</w:t>
      </w:r>
      <w:r w:rsidR="00961E4D">
        <w:rPr>
          <w:spacing w:val="-6"/>
          <w:w w:val="95"/>
        </w:rPr>
        <w:t xml:space="preserve"> </w:t>
      </w:r>
      <w:r w:rsidR="00961E4D">
        <w:rPr>
          <w:w w:val="95"/>
        </w:rPr>
        <w:t>dry</w:t>
      </w:r>
      <w:r w:rsidR="00961E4D">
        <w:rPr>
          <w:spacing w:val="-7"/>
          <w:w w:val="95"/>
        </w:rPr>
        <w:t xml:space="preserve"> </w:t>
      </w:r>
      <w:r w:rsidR="00961E4D">
        <w:rPr>
          <w:w w:val="95"/>
        </w:rPr>
        <w:t>and</w:t>
      </w:r>
      <w:r w:rsidR="00961E4D">
        <w:rPr>
          <w:spacing w:val="-4"/>
          <w:w w:val="95"/>
        </w:rPr>
        <w:t xml:space="preserve"> </w:t>
      </w:r>
      <w:r w:rsidR="00961E4D">
        <w:rPr>
          <w:w w:val="95"/>
        </w:rPr>
        <w:t>return</w:t>
      </w:r>
      <w:r w:rsidR="00961E4D">
        <w:rPr>
          <w:spacing w:val="-8"/>
          <w:w w:val="95"/>
        </w:rPr>
        <w:t xml:space="preserve"> </w:t>
      </w:r>
      <w:r w:rsidR="00961E4D">
        <w:rPr>
          <w:w w:val="95"/>
        </w:rPr>
        <w:t>it</w:t>
      </w:r>
      <w:r w:rsidR="00961E4D">
        <w:rPr>
          <w:spacing w:val="-9"/>
          <w:w w:val="95"/>
        </w:rPr>
        <w:t xml:space="preserve"> </w:t>
      </w:r>
      <w:r w:rsidR="00961E4D">
        <w:rPr>
          <w:w w:val="95"/>
        </w:rPr>
        <w:t>to</w:t>
      </w:r>
      <w:r w:rsidR="00961E4D">
        <w:rPr>
          <w:spacing w:val="-8"/>
          <w:w w:val="95"/>
        </w:rPr>
        <w:t xml:space="preserve"> </w:t>
      </w:r>
      <w:r w:rsidR="00961E4D">
        <w:rPr>
          <w:w w:val="95"/>
        </w:rPr>
        <w:t>the</w:t>
      </w:r>
      <w:r w:rsidR="00961E4D">
        <w:rPr>
          <w:spacing w:val="-8"/>
          <w:w w:val="95"/>
        </w:rPr>
        <w:t xml:space="preserve"> </w:t>
      </w:r>
      <w:r w:rsidR="00961E4D">
        <w:rPr>
          <w:w w:val="95"/>
        </w:rPr>
        <w:t>machine</w:t>
      </w:r>
      <w:r w:rsidR="00961E4D">
        <w:rPr>
          <w:spacing w:val="-8"/>
          <w:w w:val="95"/>
        </w:rPr>
        <w:t xml:space="preserve"> </w:t>
      </w:r>
      <w:r w:rsidR="00961E4D">
        <w:rPr>
          <w:w w:val="95"/>
        </w:rPr>
        <w:t>after</w:t>
      </w:r>
      <w:r w:rsidR="00961E4D">
        <w:rPr>
          <w:spacing w:val="-10"/>
          <w:w w:val="95"/>
        </w:rPr>
        <w:t xml:space="preserve"> </w:t>
      </w:r>
      <w:r w:rsidR="00961E4D">
        <w:rPr>
          <w:w w:val="95"/>
        </w:rPr>
        <w:t>24</w:t>
      </w:r>
      <w:r w:rsidR="00961E4D">
        <w:rPr>
          <w:spacing w:val="-4"/>
          <w:w w:val="95"/>
        </w:rPr>
        <w:t xml:space="preserve"> </w:t>
      </w:r>
      <w:r w:rsidR="00961E4D">
        <w:rPr>
          <w:w w:val="95"/>
        </w:rPr>
        <w:t>hours</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0000"/>
        <w:tblLook w:val="04A0" w:firstRow="1" w:lastRow="0" w:firstColumn="1" w:lastColumn="0" w:noHBand="0" w:noVBand="1"/>
      </w:tblPr>
      <w:tblGrid>
        <w:gridCol w:w="10008"/>
      </w:tblGrid>
      <w:tr w:rsidR="001863D2" w14:paraId="063CBFC3" w14:textId="77777777" w:rsidTr="00F2417B">
        <w:trPr>
          <w:trHeight w:val="302"/>
        </w:trPr>
        <w:tc>
          <w:tcPr>
            <w:tcW w:w="10008" w:type="dxa"/>
            <w:tcBorders>
              <w:bottom w:val="single" w:sz="4" w:space="0" w:color="auto"/>
            </w:tcBorders>
            <w:shd w:val="clear" w:color="auto" w:fill="FF9900"/>
          </w:tcPr>
          <w:p w14:paraId="28BD6E49" w14:textId="79994DCE" w:rsidR="001863D2" w:rsidRPr="001863D2" w:rsidRDefault="001863D2" w:rsidP="001863D2">
            <w:pPr>
              <w:rPr>
                <w:rFonts w:ascii="Calibri"/>
                <w:b/>
              </w:rPr>
            </w:pPr>
            <w:r>
              <w:t>Attention</w:t>
            </w:r>
            <w:r>
              <w:rPr>
                <w:rFonts w:ascii="Calibri"/>
                <w:b/>
              </w:rPr>
              <w:t>:</w:t>
            </w:r>
          </w:p>
        </w:tc>
      </w:tr>
      <w:tr w:rsidR="001863D2" w14:paraId="0B328FFF" w14:textId="77777777" w:rsidTr="00F2417B">
        <w:tblPrEx>
          <w:shd w:val="clear" w:color="auto" w:fill="auto"/>
        </w:tblPrEx>
        <w:trPr>
          <w:trHeight w:val="411"/>
        </w:trPr>
        <w:tc>
          <w:tcPr>
            <w:tcW w:w="10008" w:type="dxa"/>
            <w:shd w:val="clear" w:color="auto" w:fill="FFCC99"/>
          </w:tcPr>
          <w:p w14:paraId="1BA8484A" w14:textId="77777777" w:rsidR="001863D2" w:rsidRPr="001863D2" w:rsidRDefault="001863D2" w:rsidP="007B0630">
            <w:r w:rsidRPr="001863D2">
              <w:t xml:space="preserve">Cleaning and maintenance treatment is required every 2 weeks or 500 </w:t>
            </w:r>
            <w:proofErr w:type="spellStart"/>
            <w:proofErr w:type="gramStart"/>
            <w:r w:rsidRPr="001863D2">
              <w:t>brewings</w:t>
            </w:r>
            <w:proofErr w:type="spellEnd"/>
            <w:proofErr w:type="gramEnd"/>
            <w:r w:rsidRPr="001863D2">
              <w:t xml:space="preserve"> </w:t>
            </w:r>
          </w:p>
          <w:p w14:paraId="21EA0BE9" w14:textId="77777777" w:rsidR="001863D2" w:rsidRPr="001863D2" w:rsidRDefault="001863D2" w:rsidP="007B0630">
            <w:r w:rsidRPr="001863D2">
              <w:t xml:space="preserve">25,000 brews per year or 25,000 brews per year, requires trained personnel to replace wear </w:t>
            </w:r>
            <w:proofErr w:type="gramStart"/>
            <w:r w:rsidRPr="001863D2">
              <w:t>parts</w:t>
            </w:r>
            <w:proofErr w:type="gramEnd"/>
            <w:r w:rsidRPr="001863D2">
              <w:t xml:space="preserve"> </w:t>
            </w:r>
          </w:p>
          <w:p w14:paraId="2AD7B8FF" w14:textId="77777777" w:rsidR="001863D2" w:rsidRPr="001863D2" w:rsidRDefault="001863D2" w:rsidP="007B0630">
            <w:r w:rsidRPr="001863D2">
              <w:t xml:space="preserve">3 years or 100,000 brews, brewer and drive can be refurbished by </w:t>
            </w:r>
            <w:proofErr w:type="spellStart"/>
            <w:r w:rsidRPr="001863D2">
              <w:t>McKays</w:t>
            </w:r>
            <w:proofErr w:type="spellEnd"/>
            <w:r w:rsidRPr="001863D2">
              <w:t xml:space="preserve"> if </w:t>
            </w:r>
            <w:proofErr w:type="gramStart"/>
            <w:r w:rsidRPr="001863D2">
              <w:t>needed</w:t>
            </w:r>
            <w:proofErr w:type="gramEnd"/>
            <w:r w:rsidRPr="001863D2">
              <w:t xml:space="preserve"> </w:t>
            </w:r>
          </w:p>
          <w:p w14:paraId="30E0CFD3" w14:textId="77777777" w:rsidR="001863D2" w:rsidRPr="001863D2" w:rsidRDefault="001863D2" w:rsidP="007B0630">
            <w:r w:rsidRPr="001863D2">
              <w:t xml:space="preserve">The maintenance and cleaning of coffee brewers is extremely important. </w:t>
            </w:r>
          </w:p>
          <w:p w14:paraId="183382EE" w14:textId="39BAC895" w:rsidR="001863D2" w:rsidRPr="001863D2" w:rsidRDefault="001863D2" w:rsidP="007B0630">
            <w:r w:rsidRPr="001863D2">
              <w:t>The only way to ensure the stable operation of a coffee brewer is to maintain it in accordance with the requirements.</w:t>
            </w:r>
          </w:p>
        </w:tc>
      </w:tr>
    </w:tbl>
    <w:p w14:paraId="2D613732" w14:textId="77777777" w:rsidR="00C85ABD" w:rsidRDefault="00C85ABD" w:rsidP="00C27AA2">
      <w:pPr>
        <w:spacing w:line="228" w:lineRule="exact"/>
        <w:rPr>
          <w:rFonts w:ascii="Times New Roman" w:hAnsi="Times New Roman" w:cs="Times New Roman"/>
        </w:rPr>
        <w:sectPr w:rsidR="00C85ABD">
          <w:headerReference w:type="default" r:id="rId128"/>
          <w:footerReference w:type="default" r:id="rId129"/>
          <w:pgSz w:w="11910" w:h="16840"/>
          <w:pgMar w:top="1157" w:right="686" w:bottom="1157" w:left="629" w:header="560" w:footer="978" w:gutter="0"/>
          <w:cols w:space="720"/>
        </w:sectPr>
      </w:pPr>
    </w:p>
    <w:p w14:paraId="058F4C1D" w14:textId="77777777" w:rsidR="00C85ABD" w:rsidRDefault="00C85ABD" w:rsidP="00C27AA2">
      <w:pPr>
        <w:pStyle w:val="a4"/>
        <w:spacing w:before="10"/>
        <w:rPr>
          <w:rFonts w:ascii="Times New Roman" w:hAnsi="Times New Roman" w:cs="Times New Roman"/>
          <w:sz w:val="2"/>
        </w:rPr>
      </w:pPr>
    </w:p>
    <w:p w14:paraId="3138CFF7" w14:textId="1481532B" w:rsidR="00C85ABD" w:rsidRPr="00CB6728" w:rsidRDefault="00C85ABD" w:rsidP="00CB6728">
      <w:pPr>
        <w:pStyle w:val="a4"/>
        <w:spacing w:line="20" w:lineRule="exact"/>
        <w:ind w:left="854"/>
        <w:rPr>
          <w:rFonts w:ascii="Times New Roman" w:hAnsi="Times New Roman" w:cs="Times New Roman"/>
          <w:sz w:val="2"/>
        </w:rPr>
      </w:pPr>
    </w:p>
    <w:p w14:paraId="6B8F1390" w14:textId="4B31FD9F" w:rsidR="00C85ABD" w:rsidRPr="00CB6728" w:rsidRDefault="001863D2" w:rsidP="001863D2">
      <w:pPr>
        <w:pStyle w:val="3"/>
        <w:spacing w:before="240" w:after="240"/>
      </w:pPr>
      <w:bookmarkStart w:id="381" w:name="9.6.6_Cleaning_the_drip_tray"/>
      <w:bookmarkStart w:id="382" w:name="_Toc1909"/>
      <w:bookmarkStart w:id="383" w:name="_Toc14969"/>
      <w:bookmarkStart w:id="384" w:name="_Toc21168"/>
      <w:bookmarkStart w:id="385" w:name="_Toc154667448"/>
      <w:bookmarkEnd w:id="381"/>
      <w:r>
        <w:t xml:space="preserve">9.6.6 </w:t>
      </w:r>
      <w:r w:rsidR="00961E4D" w:rsidRPr="00CB6728">
        <w:t>Cleaning the drip tray</w:t>
      </w:r>
      <w:bookmarkEnd w:id="382"/>
      <w:bookmarkEnd w:id="383"/>
      <w:bookmarkEnd w:id="384"/>
      <w:bookmarkEnd w:id="385"/>
      <w:r w:rsidR="00961E4D" w:rsidRPr="00CB6728">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0000"/>
        <w:tblLook w:val="04A0" w:firstRow="1" w:lastRow="0" w:firstColumn="1" w:lastColumn="0" w:noHBand="0" w:noVBand="1"/>
      </w:tblPr>
      <w:tblGrid>
        <w:gridCol w:w="9912"/>
      </w:tblGrid>
      <w:tr w:rsidR="00C85ABD" w14:paraId="3932E661" w14:textId="77777777" w:rsidTr="00BF6C02">
        <w:trPr>
          <w:trHeight w:val="421"/>
          <w:jc w:val="center"/>
        </w:trPr>
        <w:tc>
          <w:tcPr>
            <w:tcW w:w="9912" w:type="dxa"/>
            <w:tcBorders>
              <w:bottom w:val="single" w:sz="2" w:space="0" w:color="auto"/>
            </w:tcBorders>
            <w:shd w:val="clear" w:color="auto" w:fill="365F91" w:themeFill="accent1" w:themeFillShade="BF"/>
          </w:tcPr>
          <w:p w14:paraId="5A52E548" w14:textId="62B67C41" w:rsidR="00C85ABD" w:rsidRPr="00CB6728" w:rsidRDefault="00961E4D" w:rsidP="007B0630">
            <w:r>
              <w:t>Attention:</w:t>
            </w:r>
          </w:p>
        </w:tc>
      </w:tr>
      <w:tr w:rsidR="00C85ABD" w14:paraId="4FACD95C" w14:textId="77777777" w:rsidTr="00BF6C02">
        <w:trPr>
          <w:trHeight w:val="1035"/>
          <w:jc w:val="center"/>
        </w:trPr>
        <w:tc>
          <w:tcPr>
            <w:tcW w:w="9912" w:type="dxa"/>
            <w:tcBorders>
              <w:top w:val="single" w:sz="2" w:space="0" w:color="auto"/>
              <w:bottom w:val="single" w:sz="4" w:space="0" w:color="auto"/>
            </w:tcBorders>
            <w:shd w:val="clear" w:color="auto" w:fill="95B3D7" w:themeFill="accent1" w:themeFillTint="99"/>
          </w:tcPr>
          <w:p w14:paraId="70BCEE4D" w14:textId="77777777" w:rsidR="00C85ABD" w:rsidRDefault="00961E4D" w:rsidP="007B0630">
            <w:r>
              <w:t>The coffee waste bin is recommended to use garbage bags for easy dumping.</w:t>
            </w:r>
          </w:p>
          <w:p w14:paraId="1B0F02BA" w14:textId="77777777" w:rsidR="00C85ABD" w:rsidRDefault="00961E4D" w:rsidP="007B0630">
            <w:r>
              <w:t xml:space="preserve">When the </w:t>
            </w:r>
            <w:proofErr w:type="gramStart"/>
            <w:r>
              <w:t>waste water</w:t>
            </w:r>
            <w:proofErr w:type="gramEnd"/>
            <w:r>
              <w:t xml:space="preserve"> is full to a certain amount, empty it in time.</w:t>
            </w:r>
          </w:p>
          <w:p w14:paraId="29E84BB3" w14:textId="77777777" w:rsidR="00C85ABD" w:rsidRDefault="00961E4D" w:rsidP="007B0630">
            <w:pPr>
              <w:rPr>
                <w:b/>
              </w:rPr>
            </w:pPr>
            <w:r>
              <w:t xml:space="preserve">When installing the drip tray, make sure that the "full water detection signal wire" is positioned inside the </w:t>
            </w:r>
            <w:proofErr w:type="gramStart"/>
            <w:r>
              <w:t>waste water</w:t>
            </w:r>
            <w:proofErr w:type="gramEnd"/>
            <w:r>
              <w:t xml:space="preserve"> tray.</w:t>
            </w:r>
          </w:p>
        </w:tc>
      </w:tr>
    </w:tbl>
    <w:p w14:paraId="351B7544" w14:textId="58EE5BA7" w:rsidR="00C85ABD" w:rsidRDefault="009D5BF2" w:rsidP="00BF6C02">
      <w:pPr>
        <w:rPr>
          <w:rFonts w:ascii="Times New Roman" w:hAnsi="Times New Roman" w:cs="Times New Roman"/>
        </w:rPr>
      </w:pPr>
      <w:r>
        <w:rPr>
          <w:rFonts w:ascii="宋体" w:eastAsia="宋体" w:hAnsi="宋体" w:cs="宋体"/>
          <w:noProof/>
          <w:sz w:val="24"/>
          <w:szCs w:val="24"/>
        </w:rPr>
        <mc:AlternateContent>
          <mc:Choice Requires="wps">
            <w:drawing>
              <wp:anchor distT="0" distB="0" distL="114300" distR="114300" simplePos="0" relativeHeight="251896832" behindDoc="0" locked="0" layoutInCell="1" allowOverlap="1" wp14:anchorId="4B3F0BC1" wp14:editId="25DBFF06">
                <wp:simplePos x="0" y="0"/>
                <wp:positionH relativeFrom="column">
                  <wp:posOffset>1416050</wp:posOffset>
                </wp:positionH>
                <wp:positionV relativeFrom="paragraph">
                  <wp:posOffset>4121150</wp:posOffset>
                </wp:positionV>
                <wp:extent cx="3247390" cy="447675"/>
                <wp:effectExtent l="19050" t="990600" r="10160" b="28575"/>
                <wp:wrapTopAndBottom/>
                <wp:docPr id="435" name="矩形标注 435"/>
                <wp:cNvGraphicFramePr/>
                <a:graphic xmlns:a="http://schemas.openxmlformats.org/drawingml/2006/main">
                  <a:graphicData uri="http://schemas.microsoft.com/office/word/2010/wordprocessingShape">
                    <wps:wsp>
                      <wps:cNvSpPr/>
                      <wps:spPr>
                        <a:xfrm>
                          <a:off x="0" y="0"/>
                          <a:ext cx="3247390" cy="447675"/>
                        </a:xfrm>
                        <a:prstGeom prst="wedgeRectCallout">
                          <a:avLst>
                            <a:gd name="adj1" fmla="val -13094"/>
                            <a:gd name="adj2" fmla="val -254418"/>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5131C0" w14:textId="2E9AC4C3" w:rsidR="009D5BF2" w:rsidRDefault="009D5BF2" w:rsidP="009D5BF2">
                            <w:pPr>
                              <w:jc w:val="center"/>
                              <w:rPr>
                                <w:b/>
                                <w:color w:val="000000" w:themeColor="text1"/>
                              </w:rPr>
                            </w:pPr>
                            <w:r w:rsidRPr="009D5BF2">
                              <w:rPr>
                                <w:b/>
                                <w:color w:val="000000" w:themeColor="text1"/>
                              </w:rPr>
                              <w:t xml:space="preserve">Pull out the drip tray </w:t>
                            </w:r>
                            <w:proofErr w:type="gramStart"/>
                            <w:r w:rsidRPr="009D5BF2">
                              <w:rPr>
                                <w:b/>
                                <w:color w:val="000000" w:themeColor="text1"/>
                              </w:rPr>
                              <w:t>parallel</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B3F0BC1" id="矩形标注 435" o:spid="_x0000_s1125" type="#_x0000_t61" style="position:absolute;margin-left:111.5pt;margin-top:324.5pt;width:255.7pt;height:35.25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" adj="7972,-44154" filled="f" strokecolor="#243f60 [1604]" strokeweight="2.25pt">
                <v:textbox>
                  <w:txbxContent>
                    <w:p w14:paraId="2F5131C0" w14:textId="2E9AC4C3" w:rsidR="009D5BF2" w:rsidRDefault="009D5BF2" w:rsidP="009D5BF2">
                      <w:pPr>
                        <w:jc w:val="center"/>
                        <w:rPr>
                          <w:b/>
                          <w:color w:val="000000" w:themeColor="text1"/>
                        </w:rPr>
                      </w:pPr>
                      <w:r w:rsidRPr="009D5BF2">
                        <w:rPr>
                          <w:b/>
                          <w:color w:val="000000" w:themeColor="text1"/>
                        </w:rPr>
                        <w:t xml:space="preserve">Pull out the drip tray </w:t>
                      </w:r>
                      <w:proofErr w:type="gramStart"/>
                      <w:r w:rsidRPr="009D5BF2">
                        <w:rPr>
                          <w:b/>
                          <w:color w:val="000000" w:themeColor="text1"/>
                        </w:rPr>
                        <w:t>parallel</w:t>
                      </w:r>
                      <w:proofErr w:type="gramEnd"/>
                    </w:p>
                  </w:txbxContent>
                </v:textbox>
                <w10:wrap type="topAndBottom"/>
              </v:shape>
            </w:pict>
          </mc:Fallback>
        </mc:AlternateContent>
      </w:r>
      <w:r>
        <w:rPr>
          <w:noProof/>
        </w:rPr>
        <w:drawing>
          <wp:anchor distT="0" distB="0" distL="114300" distR="114300" simplePos="0" relativeHeight="251894784" behindDoc="0" locked="0" layoutInCell="1" allowOverlap="1" wp14:anchorId="4B7E4E6D" wp14:editId="7D65C670">
            <wp:simplePos x="0" y="0"/>
            <wp:positionH relativeFrom="margin">
              <wp:posOffset>356235</wp:posOffset>
            </wp:positionH>
            <wp:positionV relativeFrom="paragraph">
              <wp:posOffset>210820</wp:posOffset>
            </wp:positionV>
            <wp:extent cx="3114675" cy="4038600"/>
            <wp:effectExtent l="0" t="0" r="9525" b="0"/>
            <wp:wrapTopAndBottom/>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130" cstate="print">
                      <a:extLst>
                        <a:ext uri="{28A0092B-C50C-407E-A947-70E740481C1C}">
                          <a14:useLocalDpi xmlns:a14="http://schemas.microsoft.com/office/drawing/2010/main" val="0"/>
                        </a:ext>
                      </a:extLst>
                    </a:blip>
                    <a:srcRect l="11439" r="11439"/>
                    <a:stretch>
                      <a:fillRect/>
                    </a:stretch>
                  </pic:blipFill>
                  <pic:spPr>
                    <a:xfrm>
                      <a:off x="0" y="0"/>
                      <a:ext cx="3114675" cy="4038600"/>
                    </a:xfrm>
                    <a:prstGeom prst="rect">
                      <a:avLst/>
                    </a:prstGeom>
                    <a:noFill/>
                    <a:ln>
                      <a:noFill/>
                    </a:ln>
                  </pic:spPr>
                </pic:pic>
              </a:graphicData>
            </a:graphic>
          </wp:anchor>
        </w:drawing>
      </w:r>
    </w:p>
    <w:p w14:paraId="796E792E" w14:textId="30C4EBF2" w:rsidR="00C85ABD" w:rsidRDefault="00C85ABD" w:rsidP="00BF6C02">
      <w:pPr>
        <w:rPr>
          <w:rFonts w:ascii="Times New Roman" w:eastAsiaTheme="minorEastAsia" w:hAnsi="Times New Roman" w:cs="Times New Roman"/>
          <w:lang w:eastAsia="zh-CN"/>
        </w:rPr>
      </w:pPr>
    </w:p>
    <w:p w14:paraId="05C805C3" w14:textId="37CFE875" w:rsidR="00C85ABD" w:rsidRPr="001863D2" w:rsidRDefault="001863D2" w:rsidP="001863D2">
      <w:pPr>
        <w:pStyle w:val="3"/>
        <w:spacing w:before="240" w:after="240"/>
      </w:pPr>
      <w:bookmarkStart w:id="386" w:name="9.6.7__Maintenance_Guidelines"/>
      <w:bookmarkStart w:id="387" w:name="_Toc24563"/>
      <w:bookmarkStart w:id="388" w:name="_Toc3679"/>
      <w:bookmarkStart w:id="389" w:name="_Toc20579"/>
      <w:bookmarkStart w:id="390" w:name="_Toc154667449"/>
      <w:bookmarkEnd w:id="386"/>
      <w:r w:rsidRPr="001863D2">
        <w:t xml:space="preserve">9.6.7 </w:t>
      </w:r>
      <w:r w:rsidR="00961E4D" w:rsidRPr="001863D2">
        <w:t>Maintenance Guidelines</w:t>
      </w:r>
      <w:bookmarkEnd w:id="387"/>
      <w:bookmarkEnd w:id="388"/>
      <w:bookmarkEnd w:id="389"/>
      <w:bookmarkEnd w:id="390"/>
      <w:r w:rsidR="00961E4D" w:rsidRPr="001863D2">
        <w:t xml:space="preserve"> </w:t>
      </w:r>
      <w:bookmarkStart w:id="391" w:name="_Toc27714"/>
      <w:bookmarkStart w:id="392" w:name="_Toc5824"/>
      <w:bookmarkStart w:id="393" w:name="_Toc25264"/>
    </w:p>
    <w:p w14:paraId="23A857A2" w14:textId="589EED5E" w:rsidR="00C85ABD" w:rsidRPr="00CB6728" w:rsidRDefault="001863D2" w:rsidP="001863D2">
      <w:pPr>
        <w:pStyle w:val="4"/>
        <w:spacing w:before="240" w:after="240"/>
      </w:pPr>
      <w:r>
        <w:rPr>
          <w:w w:val="95"/>
        </w:rPr>
        <w:t xml:space="preserve">9.6.7.1 </w:t>
      </w:r>
      <w:r w:rsidR="00961E4D">
        <w:rPr>
          <w:w w:val="95"/>
        </w:rPr>
        <w:t>Hot</w:t>
      </w:r>
      <w:r w:rsidR="00961E4D">
        <w:rPr>
          <w:spacing w:val="-9"/>
          <w:w w:val="95"/>
        </w:rPr>
        <w:t xml:space="preserve"> </w:t>
      </w:r>
      <w:r w:rsidR="00961E4D">
        <w:rPr>
          <w:w w:val="95"/>
        </w:rPr>
        <w:t>water</w:t>
      </w:r>
      <w:r w:rsidR="00961E4D">
        <w:rPr>
          <w:spacing w:val="-9"/>
          <w:w w:val="95"/>
        </w:rPr>
        <w:t xml:space="preserve"> </w:t>
      </w:r>
      <w:r w:rsidR="00961E4D">
        <w:rPr>
          <w:w w:val="95"/>
        </w:rPr>
        <w:t>system</w:t>
      </w:r>
      <w:bookmarkEnd w:id="391"/>
      <w:bookmarkEnd w:id="392"/>
      <w:bookmarkEnd w:id="393"/>
      <w:r w:rsidR="00961E4D">
        <w:t xml:space="preserve"> </w:t>
      </w:r>
    </w:p>
    <w:p w14:paraId="2897E052" w14:textId="1245AF05" w:rsidR="00C85ABD" w:rsidRDefault="00961E4D" w:rsidP="001863D2">
      <w:r>
        <w:t xml:space="preserve"> If there is a problem with the hot water system, it is usually caused by valves, scale inside the boiler and accessories reaching the end of their life.</w:t>
      </w:r>
    </w:p>
    <w:p w14:paraId="65858546" w14:textId="77777777" w:rsidR="00C85ABD" w:rsidRDefault="00961E4D" w:rsidP="001863D2">
      <w:r>
        <w:t>Maintenance of the water system requires removal of the hot water system from the machine.</w:t>
      </w:r>
    </w:p>
    <w:p w14:paraId="7202DCE0" w14:textId="16580146" w:rsidR="00C85ABD" w:rsidRDefault="00961E4D" w:rsidP="001863D2">
      <w:r>
        <w:t>Maintenance of the hot water system needs to be done by professional after-sales service personnel!</w:t>
      </w:r>
    </w:p>
    <w:p w14:paraId="670E0196" w14:textId="77777777" w:rsidR="00264781" w:rsidRDefault="00264781" w:rsidP="001863D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0000"/>
        <w:tblLook w:val="04A0" w:firstRow="1" w:lastRow="0" w:firstColumn="1" w:lastColumn="0" w:noHBand="0" w:noVBand="1"/>
      </w:tblPr>
      <w:tblGrid>
        <w:gridCol w:w="10008"/>
      </w:tblGrid>
      <w:tr w:rsidR="001863D2" w14:paraId="1D5CDE16" w14:textId="77777777" w:rsidTr="00F2417B">
        <w:trPr>
          <w:trHeight w:val="302"/>
        </w:trPr>
        <w:tc>
          <w:tcPr>
            <w:tcW w:w="10008" w:type="dxa"/>
            <w:tcBorders>
              <w:bottom w:val="single" w:sz="4" w:space="0" w:color="auto"/>
            </w:tcBorders>
            <w:shd w:val="clear" w:color="auto" w:fill="FF9900"/>
          </w:tcPr>
          <w:p w14:paraId="2E01FD3D" w14:textId="4C0A40BA" w:rsidR="001863D2" w:rsidRPr="001863D2" w:rsidRDefault="001863D2" w:rsidP="001863D2">
            <w:pPr>
              <w:spacing w:before="20"/>
              <w:ind w:left="95"/>
              <w:rPr>
                <w:rFonts w:ascii="Calibri"/>
                <w:b/>
              </w:rPr>
            </w:pPr>
            <w:r>
              <w:lastRenderedPageBreak/>
              <w:t>Beware</w:t>
            </w:r>
            <w:r>
              <w:rPr>
                <w:rFonts w:ascii="Calibri"/>
                <w:b/>
              </w:rPr>
              <w:t>:</w:t>
            </w:r>
          </w:p>
        </w:tc>
      </w:tr>
      <w:tr w:rsidR="001863D2" w14:paraId="1095B2E3" w14:textId="77777777" w:rsidTr="00F2417B">
        <w:tblPrEx>
          <w:shd w:val="clear" w:color="auto" w:fill="auto"/>
        </w:tblPrEx>
        <w:trPr>
          <w:trHeight w:val="411"/>
        </w:trPr>
        <w:tc>
          <w:tcPr>
            <w:tcW w:w="10008" w:type="dxa"/>
            <w:shd w:val="clear" w:color="auto" w:fill="FFCC99"/>
          </w:tcPr>
          <w:p w14:paraId="0EC0AC11" w14:textId="40620EFD" w:rsidR="001863D2" w:rsidRPr="001863D2" w:rsidRDefault="001863D2" w:rsidP="001863D2">
            <w:pPr>
              <w:spacing w:before="3"/>
              <w:rPr>
                <w:w w:val="95"/>
              </w:rPr>
            </w:pPr>
            <w:r>
              <w:rPr>
                <w:rFonts w:hint="eastAsia"/>
                <w:w w:val="95"/>
              </w:rPr>
              <w:t>Do not move or transport the machine extensively without doing the emptying of the boiler and the emptying of the small water tank!</w:t>
            </w:r>
          </w:p>
        </w:tc>
      </w:tr>
    </w:tbl>
    <w:p w14:paraId="132C8549" w14:textId="77777777" w:rsidR="001863D2" w:rsidRDefault="001863D2" w:rsidP="001863D2">
      <w:pPr>
        <w:rPr>
          <w:lang w:eastAsia="zh-CN"/>
        </w:rPr>
      </w:pPr>
    </w:p>
    <w:p w14:paraId="72E07A34" w14:textId="697205D3" w:rsidR="00C85ABD" w:rsidRDefault="00961E4D" w:rsidP="00BF6C02">
      <w:pPr>
        <w:pStyle w:val="a4"/>
        <w:spacing w:line="20" w:lineRule="exact"/>
        <w:ind w:left="854"/>
        <w:rPr>
          <w:rFonts w:ascii="Times New Roman" w:hAnsi="Times New Roman" w:cs="Times New Roman"/>
          <w:sz w:val="2"/>
          <w:lang w:eastAsia="zh-CN"/>
        </w:rPr>
      </w:pPr>
      <w:r>
        <w:rPr>
          <w:rFonts w:ascii="Times New Roman" w:hAnsi="Times New Roman" w:cs="Times New Roman"/>
          <w:lang w:eastAsia="zh-CN"/>
        </w:rPr>
        <w:t xml:space="preserve"> </w:t>
      </w:r>
    </w:p>
    <w:p w14:paraId="77DE8CCF" w14:textId="509A2C9F" w:rsidR="00C85ABD" w:rsidRDefault="001863D2" w:rsidP="001863D2">
      <w:pPr>
        <w:pStyle w:val="4"/>
        <w:spacing w:before="240" w:after="240"/>
      </w:pPr>
      <w:bookmarkStart w:id="394" w:name="9.6.7.2_Emptying_the_boiler_and_emptying"/>
      <w:bookmarkStart w:id="395" w:name="_Toc9213"/>
      <w:bookmarkStart w:id="396" w:name="_Toc20642"/>
      <w:bookmarkStart w:id="397" w:name="_Toc25030"/>
      <w:bookmarkEnd w:id="394"/>
      <w:r>
        <w:rPr>
          <w:w w:val="95"/>
        </w:rPr>
        <w:t xml:space="preserve">9.6.7.2 </w:t>
      </w:r>
      <w:r w:rsidR="00961E4D">
        <w:rPr>
          <w:w w:val="95"/>
        </w:rPr>
        <w:t>Emptying</w:t>
      </w:r>
      <w:r w:rsidR="00961E4D">
        <w:rPr>
          <w:spacing w:val="-2"/>
          <w:w w:val="95"/>
        </w:rPr>
        <w:t xml:space="preserve"> </w:t>
      </w:r>
      <w:r w:rsidR="00961E4D">
        <w:rPr>
          <w:w w:val="95"/>
        </w:rPr>
        <w:t>the</w:t>
      </w:r>
      <w:r w:rsidR="00961E4D">
        <w:rPr>
          <w:spacing w:val="-1"/>
          <w:w w:val="95"/>
        </w:rPr>
        <w:t xml:space="preserve"> </w:t>
      </w:r>
      <w:r w:rsidR="00961E4D">
        <w:rPr>
          <w:w w:val="95"/>
        </w:rPr>
        <w:t>boiler</w:t>
      </w:r>
      <w:r w:rsidR="00961E4D">
        <w:rPr>
          <w:spacing w:val="-3"/>
          <w:w w:val="95"/>
        </w:rPr>
        <w:t xml:space="preserve"> </w:t>
      </w:r>
      <w:r w:rsidR="00961E4D">
        <w:rPr>
          <w:w w:val="95"/>
        </w:rPr>
        <w:t>and</w:t>
      </w:r>
      <w:r w:rsidR="00961E4D">
        <w:rPr>
          <w:spacing w:val="-1"/>
          <w:w w:val="95"/>
        </w:rPr>
        <w:t xml:space="preserve"> </w:t>
      </w:r>
      <w:r w:rsidR="00961E4D">
        <w:rPr>
          <w:w w:val="95"/>
        </w:rPr>
        <w:t>emptying</w:t>
      </w:r>
      <w:r w:rsidR="00961E4D">
        <w:rPr>
          <w:spacing w:val="-1"/>
          <w:w w:val="95"/>
        </w:rPr>
        <w:t xml:space="preserve"> </w:t>
      </w:r>
      <w:r w:rsidR="00961E4D">
        <w:rPr>
          <w:w w:val="95"/>
        </w:rPr>
        <w:t>the</w:t>
      </w:r>
      <w:r w:rsidR="00961E4D">
        <w:rPr>
          <w:spacing w:val="-2"/>
          <w:w w:val="95"/>
        </w:rPr>
        <w:t xml:space="preserve"> </w:t>
      </w:r>
      <w:r w:rsidR="00961E4D">
        <w:rPr>
          <w:w w:val="95"/>
        </w:rPr>
        <w:t>water</w:t>
      </w:r>
      <w:r w:rsidR="00961E4D">
        <w:rPr>
          <w:spacing w:val="-1"/>
          <w:w w:val="95"/>
        </w:rPr>
        <w:t xml:space="preserve"> </w:t>
      </w:r>
      <w:proofErr w:type="gramStart"/>
      <w:r w:rsidR="00961E4D">
        <w:rPr>
          <w:w w:val="95"/>
        </w:rPr>
        <w:t>tank</w:t>
      </w:r>
      <w:bookmarkEnd w:id="395"/>
      <w:bookmarkEnd w:id="396"/>
      <w:bookmarkEnd w:id="397"/>
      <w:proofErr w:type="gramEnd"/>
      <w:r w:rsidR="00961E4D">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0000"/>
        <w:tblLook w:val="04A0" w:firstRow="1" w:lastRow="0" w:firstColumn="1" w:lastColumn="0" w:noHBand="0" w:noVBand="1"/>
      </w:tblPr>
      <w:tblGrid>
        <w:gridCol w:w="10008"/>
      </w:tblGrid>
      <w:tr w:rsidR="001863D2" w14:paraId="6E02669F" w14:textId="77777777" w:rsidTr="00F2417B">
        <w:trPr>
          <w:trHeight w:val="302"/>
        </w:trPr>
        <w:tc>
          <w:tcPr>
            <w:tcW w:w="10008" w:type="dxa"/>
            <w:tcBorders>
              <w:bottom w:val="single" w:sz="4" w:space="0" w:color="auto"/>
            </w:tcBorders>
            <w:shd w:val="clear" w:color="auto" w:fill="FF9900"/>
          </w:tcPr>
          <w:p w14:paraId="45D741C1" w14:textId="517C7648" w:rsidR="001863D2" w:rsidRPr="001863D2" w:rsidRDefault="001863D2" w:rsidP="001863D2">
            <w:pPr>
              <w:rPr>
                <w:rFonts w:ascii="Calibri"/>
                <w:b/>
              </w:rPr>
            </w:pPr>
            <w:r>
              <w:t>Beware</w:t>
            </w:r>
            <w:r>
              <w:rPr>
                <w:rFonts w:ascii="Calibri"/>
                <w:b/>
              </w:rPr>
              <w:t>:</w:t>
            </w:r>
          </w:p>
        </w:tc>
      </w:tr>
      <w:tr w:rsidR="001863D2" w14:paraId="51A9C6BE" w14:textId="77777777" w:rsidTr="00F2417B">
        <w:tblPrEx>
          <w:shd w:val="clear" w:color="auto" w:fill="auto"/>
        </w:tblPrEx>
        <w:trPr>
          <w:trHeight w:val="411"/>
        </w:trPr>
        <w:tc>
          <w:tcPr>
            <w:tcW w:w="10008" w:type="dxa"/>
            <w:shd w:val="clear" w:color="auto" w:fill="FFCC99"/>
          </w:tcPr>
          <w:p w14:paraId="6E0874FA" w14:textId="77777777" w:rsidR="001863D2" w:rsidRDefault="001863D2" w:rsidP="001863D2">
            <w:r>
              <w:rPr>
                <w:w w:val="95"/>
              </w:rPr>
              <w:t>Be</w:t>
            </w:r>
            <w:r>
              <w:rPr>
                <w:spacing w:val="-10"/>
                <w:w w:val="95"/>
              </w:rPr>
              <w:t xml:space="preserve"> </w:t>
            </w:r>
            <w:r>
              <w:rPr>
                <w:w w:val="95"/>
              </w:rPr>
              <w:t>aware</w:t>
            </w:r>
            <w:r>
              <w:rPr>
                <w:spacing w:val="-9"/>
                <w:w w:val="95"/>
              </w:rPr>
              <w:t xml:space="preserve"> </w:t>
            </w:r>
            <w:r>
              <w:rPr>
                <w:w w:val="95"/>
              </w:rPr>
              <w:t>of</w:t>
            </w:r>
            <w:r>
              <w:rPr>
                <w:spacing w:val="-10"/>
                <w:w w:val="95"/>
              </w:rPr>
              <w:t xml:space="preserve"> </w:t>
            </w:r>
            <w:r>
              <w:rPr>
                <w:w w:val="95"/>
              </w:rPr>
              <w:t>the</w:t>
            </w:r>
            <w:r>
              <w:rPr>
                <w:spacing w:val="-10"/>
                <w:w w:val="95"/>
              </w:rPr>
              <w:t xml:space="preserve"> </w:t>
            </w:r>
            <w:r>
              <w:rPr>
                <w:w w:val="95"/>
              </w:rPr>
              <w:t>risk</w:t>
            </w:r>
            <w:r>
              <w:rPr>
                <w:spacing w:val="-9"/>
                <w:w w:val="95"/>
              </w:rPr>
              <w:t xml:space="preserve"> </w:t>
            </w:r>
            <w:r>
              <w:rPr>
                <w:w w:val="95"/>
              </w:rPr>
              <w:t>of</w:t>
            </w:r>
            <w:r>
              <w:rPr>
                <w:spacing w:val="-10"/>
                <w:w w:val="95"/>
              </w:rPr>
              <w:t xml:space="preserve"> </w:t>
            </w:r>
            <w:r>
              <w:rPr>
                <w:w w:val="95"/>
              </w:rPr>
              <w:t>burns</w:t>
            </w:r>
            <w:r>
              <w:rPr>
                <w:spacing w:val="-10"/>
                <w:w w:val="95"/>
              </w:rPr>
              <w:t xml:space="preserve"> </w:t>
            </w:r>
            <w:r>
              <w:rPr>
                <w:w w:val="95"/>
              </w:rPr>
              <w:t>when</w:t>
            </w:r>
            <w:r>
              <w:rPr>
                <w:spacing w:val="-9"/>
                <w:w w:val="95"/>
              </w:rPr>
              <w:t xml:space="preserve"> </w:t>
            </w:r>
            <w:r>
              <w:rPr>
                <w:w w:val="95"/>
              </w:rPr>
              <w:t>emptying</w:t>
            </w:r>
            <w:r>
              <w:rPr>
                <w:spacing w:val="-9"/>
                <w:w w:val="95"/>
              </w:rPr>
              <w:t xml:space="preserve"> </w:t>
            </w:r>
            <w:r>
              <w:rPr>
                <w:w w:val="95"/>
              </w:rPr>
              <w:t>the</w:t>
            </w:r>
            <w:r>
              <w:rPr>
                <w:spacing w:val="-11"/>
                <w:w w:val="95"/>
              </w:rPr>
              <w:t xml:space="preserve"> </w:t>
            </w:r>
            <w:r>
              <w:rPr>
                <w:w w:val="95"/>
              </w:rPr>
              <w:t>boiler</w:t>
            </w:r>
            <w:r>
              <w:rPr>
                <w:spacing w:val="-9"/>
                <w:w w:val="95"/>
              </w:rPr>
              <w:t xml:space="preserve"> </w:t>
            </w:r>
            <w:r>
              <w:rPr>
                <w:w w:val="95"/>
              </w:rPr>
              <w:t>and</w:t>
            </w:r>
            <w:r>
              <w:rPr>
                <w:spacing w:val="-9"/>
                <w:w w:val="95"/>
              </w:rPr>
              <w:t xml:space="preserve"> </w:t>
            </w:r>
            <w:r>
              <w:rPr>
                <w:w w:val="95"/>
              </w:rPr>
              <w:t>emptying</w:t>
            </w:r>
            <w:r>
              <w:rPr>
                <w:spacing w:val="-10"/>
                <w:w w:val="95"/>
              </w:rPr>
              <w:t xml:space="preserve"> </w:t>
            </w:r>
            <w:r>
              <w:rPr>
                <w:w w:val="95"/>
              </w:rPr>
              <w:t>the</w:t>
            </w:r>
            <w:r>
              <w:rPr>
                <w:spacing w:val="-10"/>
                <w:w w:val="95"/>
              </w:rPr>
              <w:t xml:space="preserve"> </w:t>
            </w:r>
            <w:r>
              <w:rPr>
                <w:w w:val="95"/>
              </w:rPr>
              <w:t>water</w:t>
            </w:r>
            <w:r>
              <w:rPr>
                <w:spacing w:val="-9"/>
                <w:w w:val="95"/>
              </w:rPr>
              <w:t xml:space="preserve"> </w:t>
            </w:r>
            <w:r>
              <w:rPr>
                <w:w w:val="95"/>
              </w:rPr>
              <w:t>tank!</w:t>
            </w:r>
            <w:r>
              <w:t xml:space="preserve"> </w:t>
            </w:r>
          </w:p>
          <w:p w14:paraId="557C9973" w14:textId="77777777" w:rsidR="001863D2" w:rsidRDefault="001863D2" w:rsidP="001863D2">
            <w:r>
              <w:rPr>
                <w:w w:val="95"/>
              </w:rPr>
              <w:t>There</w:t>
            </w:r>
            <w:r>
              <w:rPr>
                <w:spacing w:val="-9"/>
                <w:w w:val="95"/>
              </w:rPr>
              <w:t xml:space="preserve"> </w:t>
            </w:r>
            <w:r>
              <w:rPr>
                <w:w w:val="95"/>
              </w:rPr>
              <w:t>is</w:t>
            </w:r>
            <w:r>
              <w:rPr>
                <w:spacing w:val="-9"/>
                <w:w w:val="95"/>
              </w:rPr>
              <w:t xml:space="preserve"> </w:t>
            </w:r>
            <w:r>
              <w:rPr>
                <w:w w:val="95"/>
              </w:rPr>
              <w:t>no</w:t>
            </w:r>
            <w:r>
              <w:rPr>
                <w:spacing w:val="-9"/>
                <w:w w:val="95"/>
              </w:rPr>
              <w:t xml:space="preserve"> </w:t>
            </w:r>
            <w:r>
              <w:rPr>
                <w:w w:val="95"/>
              </w:rPr>
              <w:t>risk</w:t>
            </w:r>
            <w:r>
              <w:rPr>
                <w:spacing w:val="-9"/>
                <w:w w:val="95"/>
              </w:rPr>
              <w:t xml:space="preserve"> </w:t>
            </w:r>
            <w:r>
              <w:rPr>
                <w:w w:val="95"/>
              </w:rPr>
              <w:t>of</w:t>
            </w:r>
            <w:r>
              <w:rPr>
                <w:spacing w:val="-9"/>
                <w:w w:val="95"/>
              </w:rPr>
              <w:t xml:space="preserve"> </w:t>
            </w:r>
            <w:r>
              <w:rPr>
                <w:w w:val="95"/>
              </w:rPr>
              <w:t>icing</w:t>
            </w:r>
            <w:r>
              <w:rPr>
                <w:spacing w:val="-9"/>
                <w:w w:val="95"/>
              </w:rPr>
              <w:t xml:space="preserve"> </w:t>
            </w:r>
            <w:r>
              <w:rPr>
                <w:w w:val="95"/>
              </w:rPr>
              <w:t>over</w:t>
            </w:r>
            <w:r>
              <w:rPr>
                <w:spacing w:val="-8"/>
                <w:w w:val="95"/>
              </w:rPr>
              <w:t xml:space="preserve"> </w:t>
            </w:r>
            <w:r>
              <w:rPr>
                <w:w w:val="95"/>
              </w:rPr>
              <w:t>short</w:t>
            </w:r>
            <w:r>
              <w:rPr>
                <w:spacing w:val="-9"/>
                <w:w w:val="95"/>
              </w:rPr>
              <w:t xml:space="preserve"> </w:t>
            </w:r>
            <w:r>
              <w:rPr>
                <w:w w:val="95"/>
              </w:rPr>
              <w:t>distances</w:t>
            </w:r>
            <w:r>
              <w:rPr>
                <w:spacing w:val="-9"/>
                <w:w w:val="95"/>
              </w:rPr>
              <w:t xml:space="preserve"> </w:t>
            </w:r>
            <w:r>
              <w:rPr>
                <w:w w:val="95"/>
              </w:rPr>
              <w:t>and</w:t>
            </w:r>
            <w:r>
              <w:rPr>
                <w:spacing w:val="-8"/>
                <w:w w:val="95"/>
              </w:rPr>
              <w:t xml:space="preserve"> </w:t>
            </w:r>
            <w:r>
              <w:rPr>
                <w:w w:val="95"/>
              </w:rPr>
              <w:t>the</w:t>
            </w:r>
            <w:r>
              <w:rPr>
                <w:spacing w:val="-9"/>
                <w:w w:val="95"/>
              </w:rPr>
              <w:t xml:space="preserve"> </w:t>
            </w:r>
            <w:r>
              <w:rPr>
                <w:w w:val="95"/>
              </w:rPr>
              <w:t>machine</w:t>
            </w:r>
            <w:r>
              <w:rPr>
                <w:spacing w:val="-9"/>
                <w:w w:val="95"/>
              </w:rPr>
              <w:t xml:space="preserve"> </w:t>
            </w:r>
            <w:r>
              <w:rPr>
                <w:w w:val="95"/>
              </w:rPr>
              <w:t>only</w:t>
            </w:r>
            <w:r>
              <w:rPr>
                <w:spacing w:val="-8"/>
                <w:w w:val="95"/>
              </w:rPr>
              <w:t xml:space="preserve"> </w:t>
            </w:r>
            <w:r>
              <w:rPr>
                <w:w w:val="95"/>
              </w:rPr>
              <w:t>needs</w:t>
            </w:r>
            <w:r>
              <w:rPr>
                <w:spacing w:val="-9"/>
                <w:w w:val="95"/>
              </w:rPr>
              <w:t xml:space="preserve"> </w:t>
            </w:r>
            <w:r>
              <w:rPr>
                <w:w w:val="95"/>
              </w:rPr>
              <w:t>to</w:t>
            </w:r>
            <w:r>
              <w:rPr>
                <w:spacing w:val="-9"/>
                <w:w w:val="95"/>
              </w:rPr>
              <w:t xml:space="preserve"> </w:t>
            </w:r>
            <w:r>
              <w:rPr>
                <w:w w:val="95"/>
              </w:rPr>
              <w:t>do</w:t>
            </w:r>
            <w:r>
              <w:rPr>
                <w:spacing w:val="-9"/>
                <w:w w:val="95"/>
              </w:rPr>
              <w:t xml:space="preserve"> </w:t>
            </w:r>
            <w:r>
              <w:rPr>
                <w:w w:val="95"/>
              </w:rPr>
              <w:t>the</w:t>
            </w:r>
            <w:r>
              <w:rPr>
                <w:spacing w:val="-9"/>
                <w:w w:val="95"/>
              </w:rPr>
              <w:t xml:space="preserve"> </w:t>
            </w:r>
            <w:r>
              <w:rPr>
                <w:w w:val="95"/>
              </w:rPr>
              <w:t>emptying</w:t>
            </w:r>
            <w:r>
              <w:rPr>
                <w:spacing w:val="-9"/>
                <w:w w:val="95"/>
              </w:rPr>
              <w:t xml:space="preserve"> </w:t>
            </w:r>
            <w:r>
              <w:rPr>
                <w:w w:val="95"/>
              </w:rPr>
              <w:t>of</w:t>
            </w:r>
            <w:r>
              <w:rPr>
                <w:spacing w:val="-9"/>
                <w:w w:val="95"/>
              </w:rPr>
              <w:t xml:space="preserve"> </w:t>
            </w:r>
            <w:r>
              <w:rPr>
                <w:w w:val="95"/>
              </w:rPr>
              <w:t>the</w:t>
            </w:r>
            <w:r>
              <w:rPr>
                <w:spacing w:val="1"/>
                <w:w w:val="95"/>
              </w:rPr>
              <w:t xml:space="preserve"> </w:t>
            </w:r>
            <w:r>
              <w:t>water</w:t>
            </w:r>
            <w:r>
              <w:rPr>
                <w:spacing w:val="-8"/>
              </w:rPr>
              <w:t xml:space="preserve"> </w:t>
            </w:r>
            <w:r>
              <w:t xml:space="preserve">tank! </w:t>
            </w:r>
          </w:p>
          <w:p w14:paraId="7A42043E" w14:textId="2ED29999" w:rsidR="001863D2" w:rsidRPr="001863D2" w:rsidRDefault="001863D2" w:rsidP="001863D2">
            <w:r>
              <w:rPr>
                <w:rFonts w:hint="eastAsia"/>
              </w:rPr>
              <w:t>Long time out of use or outdoor transport, there is a risk of icing, the need to empty the boiler operation!</w:t>
            </w:r>
          </w:p>
        </w:tc>
      </w:tr>
    </w:tbl>
    <w:p w14:paraId="00A9B95A" w14:textId="77777777" w:rsidR="001863D2" w:rsidRDefault="001863D2" w:rsidP="00CB6728">
      <w:pPr>
        <w:rPr>
          <w:w w:val="95"/>
        </w:rPr>
      </w:pPr>
      <w:bookmarkStart w:id="398" w:name="Emptying_the_boiler_and_emptying_the_wat"/>
      <w:bookmarkEnd w:id="398"/>
    </w:p>
    <w:p w14:paraId="48FFF5B6" w14:textId="053C9841" w:rsidR="00C85ABD" w:rsidRPr="001863D2" w:rsidRDefault="00961E4D" w:rsidP="00CB6728">
      <w:pPr>
        <w:rPr>
          <w:b/>
          <w:bCs/>
        </w:rPr>
      </w:pPr>
      <w:r w:rsidRPr="001863D2">
        <w:rPr>
          <w:b/>
          <w:bCs/>
          <w:w w:val="95"/>
        </w:rPr>
        <w:t>Emptying the boiler</w:t>
      </w:r>
      <w:r w:rsidRPr="001863D2">
        <w:rPr>
          <w:b/>
          <w:bCs/>
          <w:spacing w:val="2"/>
          <w:w w:val="95"/>
        </w:rPr>
        <w:t xml:space="preserve"> </w:t>
      </w:r>
      <w:r w:rsidRPr="001863D2">
        <w:rPr>
          <w:b/>
          <w:bCs/>
          <w:w w:val="95"/>
        </w:rPr>
        <w:t>and emptying</w:t>
      </w:r>
      <w:r w:rsidRPr="001863D2">
        <w:rPr>
          <w:b/>
          <w:bCs/>
          <w:spacing w:val="1"/>
          <w:w w:val="95"/>
        </w:rPr>
        <w:t xml:space="preserve"> </w:t>
      </w:r>
      <w:r w:rsidRPr="001863D2">
        <w:rPr>
          <w:b/>
          <w:bCs/>
          <w:w w:val="95"/>
        </w:rPr>
        <w:t>the water</w:t>
      </w:r>
      <w:r w:rsidRPr="001863D2">
        <w:rPr>
          <w:b/>
          <w:bCs/>
          <w:spacing w:val="1"/>
          <w:w w:val="95"/>
        </w:rPr>
        <w:t xml:space="preserve"> </w:t>
      </w:r>
      <w:r w:rsidRPr="001863D2">
        <w:rPr>
          <w:b/>
          <w:bCs/>
          <w:w w:val="95"/>
        </w:rPr>
        <w:t>tank</w:t>
      </w:r>
      <w:r w:rsidRPr="001863D2">
        <w:rPr>
          <w:b/>
          <w:bCs/>
        </w:rPr>
        <w:t xml:space="preserve"> </w:t>
      </w:r>
    </w:p>
    <w:p w14:paraId="1E8224A1" w14:textId="53CD4E74" w:rsidR="00C85ABD" w:rsidRDefault="007B0630" w:rsidP="00CB6728">
      <w:r>
        <w:rPr>
          <w:w w:val="95"/>
        </w:rPr>
        <w:t>1.</w:t>
      </w:r>
      <w:r w:rsidR="00961E4D">
        <w:rPr>
          <w:w w:val="95"/>
        </w:rPr>
        <w:t>Pull</w:t>
      </w:r>
      <w:r w:rsidR="00961E4D">
        <w:rPr>
          <w:spacing w:val="-16"/>
          <w:w w:val="95"/>
        </w:rPr>
        <w:t xml:space="preserve"> </w:t>
      </w:r>
      <w:r w:rsidR="00961E4D">
        <w:rPr>
          <w:w w:val="95"/>
        </w:rPr>
        <w:t>out</w:t>
      </w:r>
      <w:r w:rsidR="00961E4D">
        <w:rPr>
          <w:spacing w:val="-15"/>
          <w:w w:val="95"/>
        </w:rPr>
        <w:t xml:space="preserve"> </w:t>
      </w:r>
      <w:r w:rsidR="00961E4D">
        <w:rPr>
          <w:w w:val="95"/>
        </w:rPr>
        <w:t>the</w:t>
      </w:r>
      <w:r w:rsidR="00961E4D">
        <w:rPr>
          <w:spacing w:val="-15"/>
          <w:w w:val="95"/>
        </w:rPr>
        <w:t xml:space="preserve"> </w:t>
      </w:r>
      <w:r w:rsidR="00961E4D">
        <w:rPr>
          <w:w w:val="95"/>
        </w:rPr>
        <w:t>bucket</w:t>
      </w:r>
      <w:r w:rsidR="00961E4D">
        <w:rPr>
          <w:spacing w:val="-15"/>
          <w:w w:val="95"/>
        </w:rPr>
        <w:t xml:space="preserve"> </w:t>
      </w:r>
      <w:r w:rsidR="00961E4D">
        <w:rPr>
          <w:w w:val="95"/>
        </w:rPr>
        <w:t>pumping</w:t>
      </w:r>
      <w:r w:rsidR="00961E4D">
        <w:rPr>
          <w:spacing w:val="-15"/>
          <w:w w:val="95"/>
        </w:rPr>
        <w:t xml:space="preserve"> </w:t>
      </w:r>
      <w:proofErr w:type="gramStart"/>
      <w:r w:rsidR="00961E4D">
        <w:rPr>
          <w:w w:val="95"/>
        </w:rPr>
        <w:t>tube</w:t>
      </w:r>
      <w:r>
        <w:t>;</w:t>
      </w:r>
      <w:proofErr w:type="gramEnd"/>
    </w:p>
    <w:p w14:paraId="01C40258" w14:textId="0621F48B" w:rsidR="00C85ABD" w:rsidRDefault="007B0630" w:rsidP="00CB6728">
      <w:r>
        <w:rPr>
          <w:w w:val="95"/>
        </w:rPr>
        <w:t>2.</w:t>
      </w:r>
      <w:r w:rsidR="00961E4D">
        <w:rPr>
          <w:w w:val="95"/>
        </w:rPr>
        <w:t>Open</w:t>
      </w:r>
      <w:r w:rsidR="00961E4D">
        <w:rPr>
          <w:spacing w:val="-7"/>
          <w:w w:val="95"/>
        </w:rPr>
        <w:t xml:space="preserve"> </w:t>
      </w:r>
      <w:r w:rsidR="00961E4D">
        <w:rPr>
          <w:w w:val="95"/>
        </w:rPr>
        <w:t>the</w:t>
      </w:r>
      <w:r w:rsidR="00961E4D">
        <w:rPr>
          <w:spacing w:val="-6"/>
          <w:w w:val="95"/>
        </w:rPr>
        <w:t xml:space="preserve"> </w:t>
      </w:r>
      <w:r w:rsidR="00961E4D">
        <w:rPr>
          <w:w w:val="95"/>
        </w:rPr>
        <w:t>machine</w:t>
      </w:r>
      <w:r w:rsidR="00961E4D">
        <w:rPr>
          <w:spacing w:val="-7"/>
          <w:w w:val="95"/>
        </w:rPr>
        <w:t xml:space="preserve"> </w:t>
      </w:r>
      <w:r w:rsidR="00961E4D">
        <w:rPr>
          <w:w w:val="95"/>
        </w:rPr>
        <w:t>door</w:t>
      </w:r>
      <w:r w:rsidR="00961E4D">
        <w:rPr>
          <w:spacing w:val="-4"/>
          <w:w w:val="95"/>
        </w:rPr>
        <w:t xml:space="preserve"> </w:t>
      </w:r>
      <w:r w:rsidR="00961E4D">
        <w:rPr>
          <w:w w:val="95"/>
        </w:rPr>
        <w:t>(</w:t>
      </w:r>
      <w:r w:rsidR="00961E4D">
        <w:rPr>
          <w:rFonts w:hint="eastAsia"/>
          <w:w w:val="95"/>
          <w:lang w:eastAsia="zh-CN"/>
        </w:rPr>
        <w:t>password:2020</w:t>
      </w:r>
      <w:proofErr w:type="gramStart"/>
      <w:r w:rsidR="00961E4D">
        <w:rPr>
          <w:w w:val="95"/>
        </w:rPr>
        <w:t>)</w:t>
      </w:r>
      <w:r>
        <w:t>;</w:t>
      </w:r>
      <w:proofErr w:type="gramEnd"/>
    </w:p>
    <w:p w14:paraId="579A92E1" w14:textId="601F6B24" w:rsidR="00C85ABD" w:rsidRDefault="007B0630" w:rsidP="00CB6728">
      <w:r>
        <w:rPr>
          <w:w w:val="95"/>
        </w:rPr>
        <w:t>3.</w:t>
      </w:r>
      <w:r w:rsidR="00961E4D">
        <w:rPr>
          <w:w w:val="95"/>
        </w:rPr>
        <w:t>Place</w:t>
      </w:r>
      <w:r w:rsidR="00961E4D">
        <w:rPr>
          <w:spacing w:val="-10"/>
          <w:w w:val="95"/>
        </w:rPr>
        <w:t xml:space="preserve"> </w:t>
      </w:r>
      <w:r w:rsidR="00961E4D">
        <w:rPr>
          <w:w w:val="95"/>
        </w:rPr>
        <w:t>the</w:t>
      </w:r>
      <w:r w:rsidR="00961E4D">
        <w:rPr>
          <w:spacing w:val="-10"/>
          <w:w w:val="95"/>
        </w:rPr>
        <w:t xml:space="preserve"> </w:t>
      </w:r>
      <w:r w:rsidR="00961E4D">
        <w:rPr>
          <w:w w:val="95"/>
        </w:rPr>
        <w:t>trash</w:t>
      </w:r>
      <w:r w:rsidR="00961E4D">
        <w:rPr>
          <w:spacing w:val="-10"/>
          <w:w w:val="95"/>
        </w:rPr>
        <w:t xml:space="preserve"> </w:t>
      </w:r>
      <w:r w:rsidR="00961E4D">
        <w:rPr>
          <w:w w:val="95"/>
        </w:rPr>
        <w:t>can</w:t>
      </w:r>
      <w:r w:rsidR="00961E4D">
        <w:rPr>
          <w:spacing w:val="-10"/>
          <w:w w:val="95"/>
        </w:rPr>
        <w:t xml:space="preserve"> </w:t>
      </w:r>
      <w:r w:rsidR="00961E4D">
        <w:rPr>
          <w:w w:val="95"/>
        </w:rPr>
        <w:t>at</w:t>
      </w:r>
      <w:r w:rsidR="00961E4D">
        <w:rPr>
          <w:spacing w:val="-9"/>
          <w:w w:val="95"/>
        </w:rPr>
        <w:t xml:space="preserve"> </w:t>
      </w:r>
      <w:r w:rsidR="00961E4D">
        <w:rPr>
          <w:w w:val="95"/>
        </w:rPr>
        <w:t>the</w:t>
      </w:r>
      <w:r w:rsidR="00961E4D">
        <w:rPr>
          <w:spacing w:val="-10"/>
          <w:w w:val="95"/>
        </w:rPr>
        <w:t xml:space="preserve"> </w:t>
      </w:r>
      <w:r w:rsidR="00961E4D">
        <w:rPr>
          <w:w w:val="95"/>
        </w:rPr>
        <w:t>beverage</w:t>
      </w:r>
      <w:r w:rsidR="00961E4D">
        <w:rPr>
          <w:spacing w:val="-11"/>
          <w:w w:val="95"/>
        </w:rPr>
        <w:t xml:space="preserve"> </w:t>
      </w:r>
      <w:r w:rsidR="00961E4D">
        <w:rPr>
          <w:w w:val="95"/>
        </w:rPr>
        <w:t>outlet</w:t>
      </w:r>
      <w:r w:rsidR="00961E4D">
        <w:rPr>
          <w:spacing w:val="-10"/>
          <w:w w:val="95"/>
        </w:rPr>
        <w:t xml:space="preserve"> </w:t>
      </w:r>
      <w:r w:rsidR="00961E4D">
        <w:rPr>
          <w:w w:val="95"/>
        </w:rPr>
        <w:t>for</w:t>
      </w:r>
      <w:r w:rsidR="00961E4D">
        <w:rPr>
          <w:spacing w:val="-9"/>
          <w:w w:val="95"/>
        </w:rPr>
        <w:t xml:space="preserve"> </w:t>
      </w:r>
      <w:r w:rsidR="00961E4D">
        <w:rPr>
          <w:w w:val="95"/>
        </w:rPr>
        <w:t>waste</w:t>
      </w:r>
      <w:r w:rsidR="00961E4D">
        <w:rPr>
          <w:spacing w:val="-10"/>
          <w:w w:val="95"/>
        </w:rPr>
        <w:t xml:space="preserve"> </w:t>
      </w:r>
      <w:proofErr w:type="gramStart"/>
      <w:r w:rsidR="00961E4D">
        <w:rPr>
          <w:w w:val="95"/>
        </w:rPr>
        <w:t>water</w:t>
      </w:r>
      <w:r>
        <w:t>;</w:t>
      </w:r>
      <w:proofErr w:type="gramEnd"/>
    </w:p>
    <w:p w14:paraId="6001A252" w14:textId="29DBE1EF" w:rsidR="00C85ABD" w:rsidRDefault="007B0630" w:rsidP="00CB6728">
      <w:r>
        <w:rPr>
          <w:w w:val="95"/>
        </w:rPr>
        <w:t>4.</w:t>
      </w:r>
      <w:r w:rsidR="00961E4D">
        <w:rPr>
          <w:w w:val="95"/>
        </w:rPr>
        <w:t>Click</w:t>
      </w:r>
      <w:r w:rsidR="00961E4D">
        <w:rPr>
          <w:spacing w:val="-11"/>
          <w:w w:val="95"/>
        </w:rPr>
        <w:t xml:space="preserve"> </w:t>
      </w:r>
      <w:r w:rsidR="00961E4D">
        <w:rPr>
          <w:w w:val="95"/>
        </w:rPr>
        <w:t>on</w:t>
      </w:r>
      <w:r w:rsidR="00961E4D">
        <w:rPr>
          <w:spacing w:val="-10"/>
          <w:w w:val="95"/>
        </w:rPr>
        <w:t xml:space="preserve"> </w:t>
      </w:r>
      <w:r w:rsidR="00961E4D">
        <w:rPr>
          <w:w w:val="95"/>
        </w:rPr>
        <w:t>the</w:t>
      </w:r>
      <w:r w:rsidR="00961E4D">
        <w:rPr>
          <w:spacing w:val="-10"/>
          <w:w w:val="95"/>
        </w:rPr>
        <w:t xml:space="preserve"> </w:t>
      </w:r>
      <w:r w:rsidR="00961E4D">
        <w:rPr>
          <w:w w:val="95"/>
        </w:rPr>
        <w:t>"Boiler</w:t>
      </w:r>
      <w:r w:rsidR="00961E4D">
        <w:rPr>
          <w:spacing w:val="-11"/>
          <w:w w:val="95"/>
        </w:rPr>
        <w:t xml:space="preserve"> </w:t>
      </w:r>
      <w:r w:rsidR="00961E4D">
        <w:rPr>
          <w:w w:val="95"/>
        </w:rPr>
        <w:t>Drain"</w:t>
      </w:r>
      <w:r w:rsidR="00961E4D">
        <w:rPr>
          <w:spacing w:val="-10"/>
          <w:w w:val="95"/>
        </w:rPr>
        <w:t xml:space="preserve"> </w:t>
      </w:r>
      <w:r w:rsidR="00961E4D">
        <w:rPr>
          <w:w w:val="95"/>
        </w:rPr>
        <w:t>or</w:t>
      </w:r>
      <w:r w:rsidR="00961E4D">
        <w:rPr>
          <w:spacing w:val="-10"/>
          <w:w w:val="95"/>
        </w:rPr>
        <w:t xml:space="preserve"> </w:t>
      </w:r>
      <w:r w:rsidR="00961E4D">
        <w:rPr>
          <w:w w:val="95"/>
        </w:rPr>
        <w:t>"Empty</w:t>
      </w:r>
      <w:r w:rsidR="00961E4D">
        <w:rPr>
          <w:spacing w:val="-11"/>
          <w:w w:val="95"/>
        </w:rPr>
        <w:t xml:space="preserve"> </w:t>
      </w:r>
      <w:r w:rsidR="00961E4D">
        <w:rPr>
          <w:w w:val="95"/>
        </w:rPr>
        <w:t>Tank"</w:t>
      </w:r>
      <w:r w:rsidR="00961E4D">
        <w:rPr>
          <w:spacing w:val="-10"/>
          <w:w w:val="95"/>
        </w:rPr>
        <w:t xml:space="preserve"> </w:t>
      </w:r>
      <w:proofErr w:type="gramStart"/>
      <w:r w:rsidR="00961E4D">
        <w:rPr>
          <w:w w:val="95"/>
        </w:rPr>
        <w:t>option</w:t>
      </w:r>
      <w:r>
        <w:t>;</w:t>
      </w:r>
      <w:proofErr w:type="gramEnd"/>
    </w:p>
    <w:p w14:paraId="2693AA89" w14:textId="46F8F49E" w:rsidR="00C85ABD" w:rsidRPr="00CB6728" w:rsidRDefault="007B0630" w:rsidP="00CB6728">
      <w:r>
        <w:rPr>
          <w:w w:val="95"/>
        </w:rPr>
        <w:t>5.</w:t>
      </w:r>
      <w:r w:rsidR="00961E4D">
        <w:rPr>
          <w:w w:val="95"/>
        </w:rPr>
        <w:t>After</w:t>
      </w:r>
      <w:r w:rsidR="00961E4D">
        <w:rPr>
          <w:spacing w:val="-11"/>
          <w:w w:val="95"/>
        </w:rPr>
        <w:t xml:space="preserve"> </w:t>
      </w:r>
      <w:r w:rsidR="00961E4D">
        <w:rPr>
          <w:w w:val="95"/>
        </w:rPr>
        <w:t>waiting</w:t>
      </w:r>
      <w:r w:rsidR="00961E4D">
        <w:rPr>
          <w:spacing w:val="-8"/>
          <w:w w:val="95"/>
        </w:rPr>
        <w:t xml:space="preserve"> </w:t>
      </w:r>
      <w:r w:rsidR="00961E4D">
        <w:rPr>
          <w:w w:val="95"/>
        </w:rPr>
        <w:t>3</w:t>
      </w:r>
      <w:r w:rsidR="00961E4D">
        <w:rPr>
          <w:spacing w:val="-4"/>
          <w:w w:val="95"/>
        </w:rPr>
        <w:t xml:space="preserve"> </w:t>
      </w:r>
      <w:r w:rsidR="00961E4D">
        <w:rPr>
          <w:w w:val="95"/>
        </w:rPr>
        <w:t>minutes,</w:t>
      </w:r>
      <w:r w:rsidR="00961E4D">
        <w:rPr>
          <w:spacing w:val="-10"/>
          <w:w w:val="95"/>
        </w:rPr>
        <w:t xml:space="preserve"> </w:t>
      </w:r>
      <w:r w:rsidR="00961E4D">
        <w:rPr>
          <w:w w:val="95"/>
        </w:rPr>
        <w:t>turn</w:t>
      </w:r>
      <w:r w:rsidR="00961E4D">
        <w:rPr>
          <w:spacing w:val="-10"/>
          <w:w w:val="95"/>
        </w:rPr>
        <w:t xml:space="preserve"> </w:t>
      </w:r>
      <w:r w:rsidR="00961E4D">
        <w:rPr>
          <w:w w:val="95"/>
        </w:rPr>
        <w:t>off</w:t>
      </w:r>
      <w:r w:rsidR="00961E4D">
        <w:rPr>
          <w:spacing w:val="-10"/>
          <w:w w:val="95"/>
        </w:rPr>
        <w:t xml:space="preserve"> </w:t>
      </w:r>
      <w:r w:rsidR="00961E4D">
        <w:rPr>
          <w:w w:val="95"/>
        </w:rPr>
        <w:t>the</w:t>
      </w:r>
      <w:r w:rsidR="00961E4D">
        <w:rPr>
          <w:spacing w:val="-10"/>
          <w:w w:val="95"/>
        </w:rPr>
        <w:t xml:space="preserve"> </w:t>
      </w:r>
      <w:r w:rsidR="00961E4D">
        <w:rPr>
          <w:w w:val="95"/>
        </w:rPr>
        <w:t>machine</w:t>
      </w:r>
      <w:r>
        <w:t>.</w:t>
      </w:r>
    </w:p>
    <w:p w14:paraId="0A02142D" w14:textId="4C8E91F2" w:rsidR="00C85ABD" w:rsidRDefault="007B0630" w:rsidP="00CB6728">
      <w:proofErr w:type="spellStart"/>
      <w:proofErr w:type="gramStart"/>
      <w:r>
        <w:rPr>
          <w:w w:val="95"/>
        </w:rPr>
        <w:t>Note:</w:t>
      </w:r>
      <w:r w:rsidR="00961E4D">
        <w:rPr>
          <w:w w:val="95"/>
        </w:rPr>
        <w:t>The</w:t>
      </w:r>
      <w:proofErr w:type="spellEnd"/>
      <w:proofErr w:type="gramEnd"/>
      <w:r w:rsidR="00961E4D">
        <w:rPr>
          <w:spacing w:val="-10"/>
          <w:w w:val="95"/>
        </w:rPr>
        <w:t xml:space="preserve"> </w:t>
      </w:r>
      <w:r w:rsidR="00961E4D">
        <w:rPr>
          <w:w w:val="95"/>
        </w:rPr>
        <w:t>steps</w:t>
      </w:r>
      <w:r w:rsidR="00961E4D">
        <w:rPr>
          <w:spacing w:val="-9"/>
          <w:w w:val="95"/>
        </w:rPr>
        <w:t xml:space="preserve"> </w:t>
      </w:r>
      <w:r w:rsidR="00961E4D">
        <w:rPr>
          <w:w w:val="95"/>
        </w:rPr>
        <w:t>for</w:t>
      </w:r>
      <w:r w:rsidR="00961E4D">
        <w:rPr>
          <w:spacing w:val="-10"/>
          <w:w w:val="95"/>
        </w:rPr>
        <w:t xml:space="preserve"> </w:t>
      </w:r>
      <w:r w:rsidR="00961E4D">
        <w:rPr>
          <w:w w:val="95"/>
        </w:rPr>
        <w:t>emptying</w:t>
      </w:r>
      <w:r w:rsidR="00961E4D">
        <w:rPr>
          <w:spacing w:val="-9"/>
          <w:w w:val="95"/>
        </w:rPr>
        <w:t xml:space="preserve"> </w:t>
      </w:r>
      <w:r w:rsidR="00961E4D">
        <w:rPr>
          <w:w w:val="95"/>
        </w:rPr>
        <w:t>the</w:t>
      </w:r>
      <w:r w:rsidR="00961E4D">
        <w:rPr>
          <w:spacing w:val="-10"/>
          <w:w w:val="95"/>
        </w:rPr>
        <w:t xml:space="preserve"> </w:t>
      </w:r>
      <w:r w:rsidR="00961E4D">
        <w:rPr>
          <w:w w:val="95"/>
        </w:rPr>
        <w:t>boiler</w:t>
      </w:r>
      <w:r w:rsidR="00961E4D">
        <w:rPr>
          <w:spacing w:val="-9"/>
          <w:w w:val="95"/>
        </w:rPr>
        <w:t xml:space="preserve"> </w:t>
      </w:r>
      <w:r w:rsidR="00961E4D">
        <w:rPr>
          <w:w w:val="95"/>
        </w:rPr>
        <w:t>and</w:t>
      </w:r>
      <w:r w:rsidR="00961E4D">
        <w:rPr>
          <w:spacing w:val="-10"/>
          <w:w w:val="95"/>
        </w:rPr>
        <w:t xml:space="preserve"> </w:t>
      </w:r>
      <w:r w:rsidR="00961E4D">
        <w:rPr>
          <w:w w:val="95"/>
        </w:rPr>
        <w:t>emptying</w:t>
      </w:r>
      <w:r w:rsidR="00961E4D">
        <w:rPr>
          <w:spacing w:val="-9"/>
          <w:w w:val="95"/>
        </w:rPr>
        <w:t xml:space="preserve"> </w:t>
      </w:r>
      <w:r w:rsidR="00961E4D">
        <w:rPr>
          <w:w w:val="95"/>
        </w:rPr>
        <w:t>the</w:t>
      </w:r>
      <w:r w:rsidR="00961E4D">
        <w:rPr>
          <w:spacing w:val="-9"/>
          <w:w w:val="95"/>
        </w:rPr>
        <w:t xml:space="preserve"> </w:t>
      </w:r>
      <w:r w:rsidR="00961E4D">
        <w:rPr>
          <w:w w:val="95"/>
        </w:rPr>
        <w:t>water</w:t>
      </w:r>
      <w:r w:rsidR="00961E4D">
        <w:rPr>
          <w:spacing w:val="-9"/>
          <w:w w:val="95"/>
        </w:rPr>
        <w:t xml:space="preserve"> </w:t>
      </w:r>
      <w:r w:rsidR="00961E4D">
        <w:rPr>
          <w:w w:val="95"/>
        </w:rPr>
        <w:t>tank</w:t>
      </w:r>
      <w:r w:rsidR="00961E4D">
        <w:rPr>
          <w:spacing w:val="-9"/>
          <w:w w:val="95"/>
        </w:rPr>
        <w:t xml:space="preserve"> </w:t>
      </w:r>
      <w:r w:rsidR="00961E4D">
        <w:rPr>
          <w:w w:val="95"/>
        </w:rPr>
        <w:t>are</w:t>
      </w:r>
      <w:r w:rsidR="00961E4D">
        <w:rPr>
          <w:spacing w:val="-10"/>
          <w:w w:val="95"/>
        </w:rPr>
        <w:t xml:space="preserve"> </w:t>
      </w:r>
      <w:r w:rsidR="00961E4D">
        <w:rPr>
          <w:w w:val="95"/>
        </w:rPr>
        <w:t>the</w:t>
      </w:r>
      <w:r w:rsidR="00961E4D">
        <w:rPr>
          <w:spacing w:val="-9"/>
          <w:w w:val="95"/>
        </w:rPr>
        <w:t xml:space="preserve"> </w:t>
      </w:r>
      <w:r w:rsidR="00961E4D">
        <w:rPr>
          <w:w w:val="95"/>
        </w:rPr>
        <w:t>same,</w:t>
      </w:r>
      <w:r w:rsidR="00961E4D">
        <w:rPr>
          <w:spacing w:val="-10"/>
          <w:w w:val="95"/>
        </w:rPr>
        <w:t xml:space="preserve"> </w:t>
      </w:r>
      <w:r w:rsidR="00961E4D">
        <w:rPr>
          <w:w w:val="95"/>
        </w:rPr>
        <w:t>the</w:t>
      </w:r>
      <w:r w:rsidR="00961E4D">
        <w:rPr>
          <w:spacing w:val="-9"/>
          <w:w w:val="95"/>
        </w:rPr>
        <w:t xml:space="preserve"> </w:t>
      </w:r>
      <w:r w:rsidR="00961E4D">
        <w:rPr>
          <w:w w:val="95"/>
        </w:rPr>
        <w:t>only</w:t>
      </w:r>
      <w:r w:rsidR="00961E4D">
        <w:rPr>
          <w:spacing w:val="-10"/>
          <w:w w:val="95"/>
        </w:rPr>
        <w:t xml:space="preserve"> </w:t>
      </w:r>
      <w:r w:rsidR="00961E4D">
        <w:rPr>
          <w:w w:val="95"/>
        </w:rPr>
        <w:t>difference</w:t>
      </w:r>
      <w:r w:rsidR="00961E4D">
        <w:rPr>
          <w:spacing w:val="-10"/>
          <w:w w:val="95"/>
        </w:rPr>
        <w:t xml:space="preserve"> </w:t>
      </w:r>
      <w:r w:rsidR="00961E4D">
        <w:rPr>
          <w:w w:val="95"/>
        </w:rPr>
        <w:t>is</w:t>
      </w:r>
      <w:r w:rsidR="00961E4D">
        <w:rPr>
          <w:spacing w:val="-9"/>
          <w:w w:val="95"/>
        </w:rPr>
        <w:t xml:space="preserve"> </w:t>
      </w:r>
      <w:r w:rsidR="00961E4D">
        <w:rPr>
          <w:w w:val="95"/>
        </w:rPr>
        <w:t>that</w:t>
      </w:r>
      <w:r w:rsidR="00961E4D">
        <w:rPr>
          <w:spacing w:val="-10"/>
          <w:w w:val="95"/>
        </w:rPr>
        <w:t xml:space="preserve"> </w:t>
      </w:r>
      <w:r w:rsidR="00961E4D">
        <w:rPr>
          <w:w w:val="95"/>
        </w:rPr>
        <w:t>the</w:t>
      </w:r>
      <w:r w:rsidR="00961E4D">
        <w:rPr>
          <w:spacing w:val="1"/>
          <w:w w:val="95"/>
        </w:rPr>
        <w:t xml:space="preserve"> </w:t>
      </w:r>
      <w:r w:rsidR="00961E4D">
        <w:t>emptying</w:t>
      </w:r>
      <w:r w:rsidR="00961E4D">
        <w:rPr>
          <w:spacing w:val="-10"/>
        </w:rPr>
        <w:t xml:space="preserve"> </w:t>
      </w:r>
      <w:r w:rsidR="00961E4D">
        <w:t>object</w:t>
      </w:r>
      <w:r w:rsidR="00961E4D">
        <w:rPr>
          <w:spacing w:val="-9"/>
        </w:rPr>
        <w:t xml:space="preserve"> </w:t>
      </w:r>
      <w:r w:rsidR="00961E4D">
        <w:t>is</w:t>
      </w:r>
      <w:r w:rsidR="00961E4D">
        <w:rPr>
          <w:spacing w:val="-9"/>
        </w:rPr>
        <w:t xml:space="preserve"> </w:t>
      </w:r>
      <w:r w:rsidR="00961E4D">
        <w:t xml:space="preserve">different! </w:t>
      </w:r>
    </w:p>
    <w:p w14:paraId="3479D70C" w14:textId="7F0C3B60" w:rsidR="00C85ABD" w:rsidRDefault="00961E4D" w:rsidP="001863D2">
      <w:pPr>
        <w:pStyle w:val="a4"/>
        <w:spacing w:line="242" w:lineRule="auto"/>
        <w:rPr>
          <w:rFonts w:ascii="Times New Roman" w:hAnsi="Times New Roman" w:cs="Times New Roman"/>
        </w:rPr>
      </w:pPr>
      <w:r>
        <w:rPr>
          <w:noProof/>
        </w:rPr>
        <w:drawing>
          <wp:inline distT="0" distB="0" distL="0" distR="0" wp14:anchorId="78F3437E" wp14:editId="0060E905">
            <wp:extent cx="6291580" cy="315785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1" cstate="print">
                      <a:extLst>
                        <a:ext uri="{28A0092B-C50C-407E-A947-70E740481C1C}">
                          <a14:useLocalDpi xmlns:a14="http://schemas.microsoft.com/office/drawing/2010/main" val="0"/>
                        </a:ext>
                      </a:extLst>
                    </a:blip>
                    <a:srcRect b="3437"/>
                    <a:stretch>
                      <a:fillRect/>
                    </a:stretch>
                  </pic:blipFill>
                  <pic:spPr>
                    <a:xfrm>
                      <a:off x="0" y="0"/>
                      <a:ext cx="6297075" cy="3157855"/>
                    </a:xfrm>
                    <a:prstGeom prst="rect">
                      <a:avLst/>
                    </a:prstGeom>
                  </pic:spPr>
                </pic:pic>
              </a:graphicData>
            </a:graphic>
          </wp:inline>
        </w:drawing>
      </w:r>
    </w:p>
    <w:p w14:paraId="3598197D" w14:textId="77777777" w:rsidR="001863D2" w:rsidRDefault="001863D2" w:rsidP="001863D2">
      <w:pPr>
        <w:pStyle w:val="a4"/>
        <w:spacing w:line="242" w:lineRule="auto"/>
        <w:rPr>
          <w:rFonts w:ascii="Times New Roman" w:hAnsi="Times New Roman" w:cs="Times New Roman"/>
        </w:rPr>
      </w:pPr>
    </w:p>
    <w:p w14:paraId="5A1FE4CF" w14:textId="77777777" w:rsidR="001863D2" w:rsidRDefault="001863D2" w:rsidP="001863D2">
      <w:pPr>
        <w:pStyle w:val="a4"/>
        <w:spacing w:line="242" w:lineRule="auto"/>
        <w:rPr>
          <w:rFonts w:ascii="Times New Roman" w:hAnsi="Times New Roman" w:cs="Times New Roman"/>
        </w:rPr>
      </w:pPr>
    </w:p>
    <w:p w14:paraId="440FE64E" w14:textId="77777777" w:rsidR="001863D2" w:rsidRDefault="001863D2" w:rsidP="001863D2">
      <w:pPr>
        <w:pStyle w:val="a4"/>
        <w:spacing w:line="242" w:lineRule="auto"/>
        <w:rPr>
          <w:rFonts w:ascii="Times New Roman" w:hAnsi="Times New Roman" w:cs="Times New Roman"/>
        </w:rPr>
      </w:pPr>
    </w:p>
    <w:p w14:paraId="3B92D033" w14:textId="77777777" w:rsidR="001863D2" w:rsidRDefault="001863D2" w:rsidP="001863D2">
      <w:pPr>
        <w:pStyle w:val="a4"/>
        <w:spacing w:line="242" w:lineRule="auto"/>
        <w:rPr>
          <w:rFonts w:ascii="Times New Roman" w:hAnsi="Times New Roman" w:cs="Times New Roman"/>
        </w:rPr>
      </w:pPr>
    </w:p>
    <w:p w14:paraId="3B379F1C" w14:textId="77777777" w:rsidR="001863D2" w:rsidRDefault="001863D2" w:rsidP="001863D2">
      <w:pPr>
        <w:pStyle w:val="a4"/>
        <w:spacing w:line="242" w:lineRule="auto"/>
        <w:rPr>
          <w:rFonts w:ascii="Times New Roman" w:hAnsi="Times New Roman" w:cs="Times New Roman"/>
        </w:rPr>
      </w:pPr>
    </w:p>
    <w:p w14:paraId="44DD282A" w14:textId="77777777" w:rsidR="001863D2" w:rsidRDefault="001863D2" w:rsidP="001863D2">
      <w:pPr>
        <w:pStyle w:val="a4"/>
        <w:spacing w:line="242" w:lineRule="auto"/>
        <w:rPr>
          <w:rFonts w:ascii="Times New Roman" w:hAnsi="Times New Roman" w:cs="Times New Roman"/>
        </w:rPr>
      </w:pPr>
    </w:p>
    <w:p w14:paraId="38B9ECE7" w14:textId="77777777" w:rsidR="001863D2" w:rsidRDefault="001863D2" w:rsidP="001863D2">
      <w:pPr>
        <w:pStyle w:val="a4"/>
        <w:spacing w:line="242" w:lineRule="auto"/>
        <w:rPr>
          <w:rFonts w:ascii="Times New Roman" w:hAnsi="Times New Roman" w:cs="Times New Roman"/>
        </w:rPr>
      </w:pPr>
    </w:p>
    <w:p w14:paraId="6297D44E" w14:textId="77777777" w:rsidR="001863D2" w:rsidRDefault="001863D2" w:rsidP="001863D2">
      <w:pPr>
        <w:pStyle w:val="a4"/>
        <w:spacing w:line="242" w:lineRule="auto"/>
        <w:rPr>
          <w:rFonts w:ascii="Times New Roman" w:hAnsi="Times New Roman" w:cs="Times New Roman"/>
        </w:rPr>
      </w:pPr>
    </w:p>
    <w:p w14:paraId="6CD6D80D" w14:textId="77777777" w:rsidR="001863D2" w:rsidRDefault="001863D2" w:rsidP="001863D2">
      <w:pPr>
        <w:pStyle w:val="a4"/>
        <w:spacing w:line="242" w:lineRule="auto"/>
        <w:rPr>
          <w:rFonts w:ascii="Times New Roman" w:hAnsi="Times New Roman" w:cs="Times New Roman"/>
        </w:rPr>
      </w:pPr>
    </w:p>
    <w:p w14:paraId="47AB7594" w14:textId="77777777" w:rsidR="001863D2" w:rsidRDefault="001863D2" w:rsidP="001863D2">
      <w:pPr>
        <w:pStyle w:val="a4"/>
        <w:spacing w:line="242" w:lineRule="auto"/>
        <w:rPr>
          <w:rFonts w:ascii="Times New Roman" w:hAnsi="Times New Roman" w:cs="Times New Roman"/>
        </w:rPr>
      </w:pPr>
    </w:p>
    <w:p w14:paraId="4ED22C9E" w14:textId="77777777" w:rsidR="001863D2" w:rsidRPr="00CB6728" w:rsidRDefault="001863D2" w:rsidP="001863D2">
      <w:pPr>
        <w:pStyle w:val="a4"/>
        <w:spacing w:line="242" w:lineRule="auto"/>
        <w:rPr>
          <w:rFonts w:ascii="Times New Roman" w:hAnsi="Times New Roman" w:cs="Times New Roman"/>
        </w:rPr>
      </w:pPr>
    </w:p>
    <w:p w14:paraId="387D170B" w14:textId="453F6604" w:rsidR="00C85ABD" w:rsidRPr="001863D2" w:rsidRDefault="00961E4D" w:rsidP="001863D2">
      <w:pPr>
        <w:pStyle w:val="1"/>
        <w:spacing w:before="240" w:after="240"/>
      </w:pPr>
      <w:bookmarkStart w:id="399" w:name="10_Procedures"/>
      <w:bookmarkStart w:id="400" w:name="_Toc26207"/>
      <w:bookmarkStart w:id="401" w:name="_Toc4357"/>
      <w:bookmarkStart w:id="402" w:name="_Toc6974"/>
      <w:bookmarkStart w:id="403" w:name="_Toc154667450"/>
      <w:bookmarkEnd w:id="399"/>
      <w:r w:rsidRPr="001863D2">
        <w:t>1</w:t>
      </w:r>
      <w:r w:rsidR="001863D2">
        <w:t>0</w:t>
      </w:r>
      <w:r w:rsidRPr="001863D2">
        <w:t xml:space="preserve"> Procedures</w:t>
      </w:r>
      <w:bookmarkEnd w:id="400"/>
      <w:bookmarkEnd w:id="401"/>
      <w:bookmarkEnd w:id="402"/>
      <w:bookmarkEnd w:id="403"/>
      <w:r w:rsidRPr="001863D2">
        <w:t xml:space="preserve"> </w:t>
      </w:r>
    </w:p>
    <w:p w14:paraId="6E9A4830" w14:textId="09D7EACE" w:rsidR="00C85ABD" w:rsidRPr="001863D2" w:rsidRDefault="00961E4D" w:rsidP="001863D2">
      <w:pPr>
        <w:pStyle w:val="2"/>
        <w:spacing w:before="240" w:after="240"/>
      </w:pPr>
      <w:bookmarkStart w:id="404" w:name="10.1_System_Backup"/>
      <w:bookmarkStart w:id="405" w:name="_Toc26030"/>
      <w:bookmarkStart w:id="406" w:name="_Toc31982"/>
      <w:bookmarkStart w:id="407" w:name="_Toc21072"/>
      <w:bookmarkStart w:id="408" w:name="_Toc154667451"/>
      <w:bookmarkEnd w:id="404"/>
      <w:r w:rsidRPr="001863D2">
        <w:t>1</w:t>
      </w:r>
      <w:r w:rsidR="001863D2" w:rsidRPr="001863D2">
        <w:t>0</w:t>
      </w:r>
      <w:r w:rsidRPr="001863D2">
        <w:t>.1 System Backup</w:t>
      </w:r>
      <w:bookmarkEnd w:id="405"/>
      <w:bookmarkEnd w:id="406"/>
      <w:bookmarkEnd w:id="407"/>
      <w:bookmarkEnd w:id="408"/>
      <w:r w:rsidRPr="001863D2">
        <w:t xml:space="preserve"> </w:t>
      </w:r>
    </w:p>
    <w:p w14:paraId="2FD052E6" w14:textId="77C974C2" w:rsidR="00C85ABD" w:rsidRDefault="00961E4D" w:rsidP="001863D2">
      <w:r>
        <w:t>Currently, machine backup is not supported directly on the machine. However, you can use the backend backup files as an alternative</w:t>
      </w:r>
      <w:r w:rsidR="007B0630">
        <w:t>.</w:t>
      </w:r>
    </w:p>
    <w:p w14:paraId="7DB4155D" w14:textId="77777777" w:rsidR="00C85ABD" w:rsidRDefault="00C85ABD" w:rsidP="00CB6728">
      <w:pPr>
        <w:pStyle w:val="a4"/>
        <w:spacing w:line="20" w:lineRule="exact"/>
        <w:rPr>
          <w:rFonts w:ascii="Times New Roman" w:hAnsi="Times New Roman" w:cs="Times New Roman"/>
          <w:sz w:val="2"/>
        </w:rPr>
      </w:pPr>
    </w:p>
    <w:p w14:paraId="00A495F0" w14:textId="77777777" w:rsidR="00C85ABD" w:rsidRDefault="00C85ABD">
      <w:pPr>
        <w:pStyle w:val="a4"/>
        <w:spacing w:line="20" w:lineRule="exact"/>
        <w:ind w:left="854"/>
        <w:rPr>
          <w:rFonts w:ascii="Times New Roman" w:hAnsi="Times New Roman" w:cs="Times New Roman"/>
          <w:sz w:val="2"/>
        </w:rPr>
      </w:pPr>
    </w:p>
    <w:p w14:paraId="4518C31F" w14:textId="77777777" w:rsidR="00C85ABD" w:rsidRDefault="00C85ABD">
      <w:pPr>
        <w:pStyle w:val="a4"/>
        <w:spacing w:line="20" w:lineRule="exact"/>
        <w:ind w:left="854"/>
        <w:rPr>
          <w:rFonts w:ascii="Times New Roman" w:hAnsi="Times New Roman" w:cs="Times New Roman"/>
          <w:sz w:val="2"/>
        </w:rPr>
      </w:pPr>
    </w:p>
    <w:p w14:paraId="6202592C" w14:textId="77777777" w:rsidR="00C85ABD" w:rsidRDefault="00C85ABD" w:rsidP="00CB6728">
      <w:pPr>
        <w:pStyle w:val="a4"/>
        <w:spacing w:line="20" w:lineRule="exact"/>
        <w:rPr>
          <w:rFonts w:ascii="Times New Roman" w:hAnsi="Times New Roman" w:cs="Times New Roman"/>
          <w:sz w:val="2"/>
        </w:rPr>
      </w:pPr>
    </w:p>
    <w:p w14:paraId="0F23DB48" w14:textId="77777777" w:rsidR="00C85ABD" w:rsidRDefault="00C85ABD">
      <w:pPr>
        <w:pStyle w:val="a4"/>
        <w:spacing w:line="20" w:lineRule="exact"/>
        <w:ind w:left="854"/>
        <w:rPr>
          <w:rFonts w:ascii="Times New Roman" w:hAnsi="Times New Roman" w:cs="Times New Roman"/>
          <w:sz w:val="2"/>
        </w:rPr>
      </w:pPr>
    </w:p>
    <w:p w14:paraId="6DA01B04" w14:textId="77777777" w:rsidR="00C85ABD" w:rsidRDefault="00C85ABD">
      <w:pPr>
        <w:pStyle w:val="a4"/>
        <w:spacing w:line="20" w:lineRule="exact"/>
        <w:ind w:left="854"/>
        <w:rPr>
          <w:rFonts w:ascii="Times New Roman" w:hAnsi="Times New Roman" w:cs="Times New Roman"/>
          <w:sz w:val="2"/>
        </w:rPr>
      </w:pPr>
    </w:p>
    <w:p w14:paraId="32395BB2" w14:textId="77777777" w:rsidR="00C85ABD" w:rsidRDefault="00C85ABD">
      <w:pPr>
        <w:pStyle w:val="a4"/>
        <w:spacing w:line="20" w:lineRule="exact"/>
        <w:ind w:left="854"/>
        <w:rPr>
          <w:rFonts w:ascii="Times New Roman" w:hAnsi="Times New Roman" w:cs="Times New Roman"/>
          <w:sz w:val="2"/>
        </w:rPr>
      </w:pPr>
    </w:p>
    <w:p w14:paraId="5D7F7D3A" w14:textId="77777777" w:rsidR="00C85ABD" w:rsidRDefault="00C85ABD">
      <w:pPr>
        <w:pStyle w:val="a4"/>
        <w:spacing w:line="20" w:lineRule="exact"/>
        <w:ind w:left="854"/>
        <w:rPr>
          <w:rFonts w:ascii="Times New Roman" w:hAnsi="Times New Roman" w:cs="Times New Roman"/>
          <w:sz w:val="2"/>
        </w:rPr>
      </w:pPr>
    </w:p>
    <w:p w14:paraId="7EF3F16F" w14:textId="77777777" w:rsidR="00C85ABD" w:rsidRDefault="00C85ABD">
      <w:pPr>
        <w:pStyle w:val="a4"/>
        <w:spacing w:line="20" w:lineRule="exact"/>
        <w:ind w:left="854"/>
        <w:rPr>
          <w:rFonts w:ascii="Times New Roman" w:hAnsi="Times New Roman" w:cs="Times New Roman"/>
          <w:sz w:val="2"/>
        </w:rPr>
      </w:pPr>
    </w:p>
    <w:p w14:paraId="6F822795" w14:textId="77777777" w:rsidR="00C85ABD" w:rsidRDefault="00C85ABD">
      <w:pPr>
        <w:pStyle w:val="a4"/>
        <w:spacing w:line="20" w:lineRule="exact"/>
        <w:ind w:left="854"/>
        <w:rPr>
          <w:rFonts w:ascii="Times New Roman" w:hAnsi="Times New Roman" w:cs="Times New Roman"/>
          <w:sz w:val="2"/>
        </w:rPr>
      </w:pPr>
    </w:p>
    <w:p w14:paraId="6F356D7F" w14:textId="77777777" w:rsidR="00C85ABD" w:rsidRDefault="00C85ABD">
      <w:pPr>
        <w:pStyle w:val="a4"/>
        <w:spacing w:line="20" w:lineRule="exact"/>
        <w:ind w:left="854"/>
        <w:rPr>
          <w:rFonts w:ascii="Times New Roman" w:hAnsi="Times New Roman" w:cs="Times New Roman"/>
          <w:sz w:val="2"/>
        </w:rPr>
      </w:pPr>
    </w:p>
    <w:p w14:paraId="6FB69067" w14:textId="77777777" w:rsidR="00C85ABD" w:rsidRDefault="00C85ABD">
      <w:pPr>
        <w:pStyle w:val="a4"/>
        <w:spacing w:line="20" w:lineRule="exact"/>
        <w:ind w:left="854"/>
        <w:rPr>
          <w:rFonts w:ascii="Times New Roman" w:hAnsi="Times New Roman" w:cs="Times New Roman"/>
          <w:sz w:val="2"/>
        </w:rPr>
      </w:pPr>
    </w:p>
    <w:p w14:paraId="49CEB594" w14:textId="77777777" w:rsidR="00C85ABD" w:rsidRDefault="00C85ABD">
      <w:pPr>
        <w:pStyle w:val="a4"/>
        <w:spacing w:line="20" w:lineRule="exact"/>
        <w:ind w:left="854"/>
        <w:rPr>
          <w:rFonts w:ascii="Times New Roman" w:hAnsi="Times New Roman" w:cs="Times New Roman"/>
          <w:sz w:val="2"/>
        </w:rPr>
      </w:pPr>
    </w:p>
    <w:p w14:paraId="1A18D9D7" w14:textId="77777777" w:rsidR="00C85ABD" w:rsidRDefault="00C85ABD">
      <w:pPr>
        <w:pStyle w:val="a4"/>
        <w:spacing w:line="20" w:lineRule="exact"/>
        <w:ind w:left="854"/>
        <w:rPr>
          <w:rFonts w:ascii="Times New Roman" w:hAnsi="Times New Roman" w:cs="Times New Roman"/>
          <w:sz w:val="2"/>
        </w:rPr>
      </w:pPr>
    </w:p>
    <w:p w14:paraId="4669D63C" w14:textId="77777777" w:rsidR="00C85ABD" w:rsidRDefault="00C85ABD">
      <w:pPr>
        <w:pStyle w:val="a4"/>
        <w:spacing w:line="20" w:lineRule="exact"/>
        <w:ind w:left="854"/>
        <w:rPr>
          <w:rFonts w:ascii="Times New Roman" w:hAnsi="Times New Roman" w:cs="Times New Roman"/>
          <w:sz w:val="2"/>
        </w:rPr>
      </w:pPr>
    </w:p>
    <w:p w14:paraId="654CA06C" w14:textId="77777777" w:rsidR="00C85ABD" w:rsidRDefault="00C85ABD">
      <w:pPr>
        <w:pStyle w:val="a4"/>
        <w:spacing w:line="20" w:lineRule="exact"/>
        <w:ind w:left="854"/>
        <w:rPr>
          <w:rFonts w:ascii="Times New Roman" w:hAnsi="Times New Roman" w:cs="Times New Roman"/>
          <w:sz w:val="2"/>
        </w:rPr>
      </w:pPr>
    </w:p>
    <w:p w14:paraId="47B34D43" w14:textId="77777777" w:rsidR="00C85ABD" w:rsidRDefault="00C85ABD">
      <w:pPr>
        <w:pStyle w:val="a4"/>
        <w:spacing w:line="20" w:lineRule="exact"/>
        <w:ind w:left="854"/>
        <w:rPr>
          <w:rFonts w:ascii="Times New Roman" w:hAnsi="Times New Roman" w:cs="Times New Roman"/>
          <w:sz w:val="2"/>
        </w:rPr>
      </w:pPr>
    </w:p>
    <w:p w14:paraId="44A7F11C" w14:textId="77777777" w:rsidR="00C85ABD" w:rsidRDefault="00C85ABD" w:rsidP="00CB6728">
      <w:pPr>
        <w:pStyle w:val="a4"/>
        <w:spacing w:line="20" w:lineRule="exact"/>
        <w:rPr>
          <w:rFonts w:ascii="Times New Roman" w:hAnsi="Times New Roman" w:cs="Times New Roman"/>
          <w:sz w:val="2"/>
        </w:rPr>
      </w:pPr>
    </w:p>
    <w:p w14:paraId="2C6832E9" w14:textId="2897019C" w:rsidR="00C85ABD" w:rsidRPr="001863D2" w:rsidRDefault="00961E4D" w:rsidP="001863D2">
      <w:pPr>
        <w:pStyle w:val="2"/>
        <w:spacing w:before="240" w:after="240"/>
      </w:pPr>
      <w:bookmarkStart w:id="409" w:name="10.2_System_Upgrade"/>
      <w:bookmarkStart w:id="410" w:name="_Toc5664"/>
      <w:bookmarkStart w:id="411" w:name="_Toc27120"/>
      <w:bookmarkStart w:id="412" w:name="_Toc3409"/>
      <w:bookmarkStart w:id="413" w:name="_Toc154667452"/>
      <w:bookmarkEnd w:id="409"/>
      <w:r w:rsidRPr="001863D2">
        <w:t>1</w:t>
      </w:r>
      <w:r w:rsidR="001863D2" w:rsidRPr="001863D2">
        <w:t>0</w:t>
      </w:r>
      <w:r w:rsidRPr="001863D2">
        <w:t>.2</w:t>
      </w:r>
      <w:r w:rsidR="00142D35" w:rsidRPr="001863D2">
        <w:t xml:space="preserve"> </w:t>
      </w:r>
      <w:r w:rsidRPr="001863D2">
        <w:t>System Upgrade</w:t>
      </w:r>
      <w:bookmarkEnd w:id="410"/>
      <w:bookmarkEnd w:id="411"/>
      <w:bookmarkEnd w:id="412"/>
      <w:bookmarkEnd w:id="413"/>
      <w:r w:rsidRPr="001863D2">
        <w:t xml:space="preserve"> </w:t>
      </w:r>
    </w:p>
    <w:p w14:paraId="082B6E28" w14:textId="77777777" w:rsidR="007B0630" w:rsidRDefault="00961E4D" w:rsidP="001863D2">
      <w:r>
        <w:t>The</w:t>
      </w:r>
      <w:r>
        <w:rPr>
          <w:spacing w:val="-18"/>
        </w:rPr>
        <w:t xml:space="preserve"> </w:t>
      </w:r>
      <w:r>
        <w:t>machine</w:t>
      </w:r>
      <w:r>
        <w:rPr>
          <w:spacing w:val="-17"/>
        </w:rPr>
        <w:t xml:space="preserve"> </w:t>
      </w:r>
      <w:r>
        <w:t>needs</w:t>
      </w:r>
      <w:r>
        <w:rPr>
          <w:spacing w:val="-18"/>
        </w:rPr>
        <w:t xml:space="preserve"> </w:t>
      </w:r>
      <w:r>
        <w:t>to</w:t>
      </w:r>
      <w:r>
        <w:rPr>
          <w:spacing w:val="-17"/>
        </w:rPr>
        <w:t xml:space="preserve"> </w:t>
      </w:r>
      <w:r>
        <w:t>be</w:t>
      </w:r>
      <w:r>
        <w:rPr>
          <w:spacing w:val="-18"/>
        </w:rPr>
        <w:t xml:space="preserve"> </w:t>
      </w:r>
      <w:r>
        <w:t>upgraded</w:t>
      </w:r>
      <w:r>
        <w:rPr>
          <w:spacing w:val="-17"/>
        </w:rPr>
        <w:t xml:space="preserve"> </w:t>
      </w:r>
      <w:r>
        <w:t>remotely,</w:t>
      </w:r>
      <w:r>
        <w:rPr>
          <w:spacing w:val="-18"/>
        </w:rPr>
        <w:t xml:space="preserve"> </w:t>
      </w:r>
      <w:r>
        <w:t>please</w:t>
      </w:r>
      <w:r>
        <w:rPr>
          <w:spacing w:val="-18"/>
        </w:rPr>
        <w:t xml:space="preserve"> </w:t>
      </w:r>
      <w:r>
        <w:t>contact</w:t>
      </w:r>
      <w:r>
        <w:rPr>
          <w:spacing w:val="-17"/>
        </w:rPr>
        <w:t xml:space="preserve"> </w:t>
      </w:r>
      <w:proofErr w:type="spellStart"/>
      <w:r>
        <w:t>McKays</w:t>
      </w:r>
      <w:proofErr w:type="spellEnd"/>
      <w:r>
        <w:rPr>
          <w:spacing w:val="-18"/>
        </w:rPr>
        <w:t xml:space="preserve"> </w:t>
      </w:r>
      <w:r>
        <w:t>after-sales</w:t>
      </w:r>
      <w:r>
        <w:rPr>
          <w:spacing w:val="-18"/>
        </w:rPr>
        <w:t xml:space="preserve"> </w:t>
      </w:r>
      <w:r>
        <w:t>service</w:t>
      </w:r>
      <w:r>
        <w:rPr>
          <w:spacing w:val="-16"/>
        </w:rPr>
        <w:t xml:space="preserve"> </w:t>
      </w:r>
      <w:r>
        <w:t>personnel,</w:t>
      </w:r>
      <w:r>
        <w:rPr>
          <w:spacing w:val="1"/>
        </w:rPr>
        <w:t xml:space="preserve"> </w:t>
      </w:r>
      <w:r>
        <w:t>keep the machine network status, and need to have maintenance personnel at the machine site!</w:t>
      </w:r>
    </w:p>
    <w:p w14:paraId="3475D383" w14:textId="052DA9E2" w:rsidR="00C85ABD" w:rsidRDefault="00961E4D" w:rsidP="001863D2">
      <w:r>
        <w:t>Note:</w:t>
      </w:r>
      <w:r>
        <w:rPr>
          <w:spacing w:val="-3"/>
        </w:rPr>
        <w:t xml:space="preserve"> </w:t>
      </w:r>
      <w:r>
        <w:t>U</w:t>
      </w:r>
      <w:r>
        <w:rPr>
          <w:spacing w:val="-3"/>
        </w:rPr>
        <w:t xml:space="preserve"> </w:t>
      </w:r>
      <w:r>
        <w:t>disk</w:t>
      </w:r>
      <w:r>
        <w:rPr>
          <w:spacing w:val="-2"/>
        </w:rPr>
        <w:t xml:space="preserve"> </w:t>
      </w:r>
      <w:r>
        <w:t>format</w:t>
      </w:r>
      <w:r>
        <w:rPr>
          <w:spacing w:val="-3"/>
        </w:rPr>
        <w:t xml:space="preserve"> </w:t>
      </w:r>
      <w:r>
        <w:t>must</w:t>
      </w:r>
      <w:r>
        <w:rPr>
          <w:spacing w:val="-5"/>
        </w:rPr>
        <w:t xml:space="preserve"> </w:t>
      </w:r>
      <w:r>
        <w:t>be</w:t>
      </w:r>
      <w:r>
        <w:rPr>
          <w:spacing w:val="-3"/>
        </w:rPr>
        <w:t xml:space="preserve"> </w:t>
      </w:r>
      <w:r>
        <w:t>FAT32</w:t>
      </w:r>
      <w:r>
        <w:rPr>
          <w:spacing w:val="-1"/>
        </w:rPr>
        <w:t xml:space="preserve"> </w:t>
      </w:r>
      <w:r>
        <w:t xml:space="preserve">format </w:t>
      </w:r>
    </w:p>
    <w:p w14:paraId="27400B47" w14:textId="617BFA16" w:rsidR="00C85ABD" w:rsidRDefault="007B0630" w:rsidP="001863D2">
      <w:r>
        <w:rPr>
          <w:w w:val="95"/>
        </w:rPr>
        <w:t>1.</w:t>
      </w:r>
      <w:r w:rsidR="00961E4D">
        <w:rPr>
          <w:w w:val="95"/>
        </w:rPr>
        <w:t>If</w:t>
      </w:r>
      <w:r w:rsidR="00961E4D">
        <w:rPr>
          <w:spacing w:val="-9"/>
          <w:w w:val="95"/>
        </w:rPr>
        <w:t xml:space="preserve"> </w:t>
      </w:r>
      <w:r w:rsidR="00961E4D">
        <w:rPr>
          <w:w w:val="95"/>
        </w:rPr>
        <w:t>upgrading</w:t>
      </w:r>
      <w:r w:rsidR="00961E4D">
        <w:rPr>
          <w:spacing w:val="-10"/>
          <w:w w:val="95"/>
        </w:rPr>
        <w:t xml:space="preserve"> </w:t>
      </w:r>
      <w:r w:rsidR="00961E4D">
        <w:rPr>
          <w:w w:val="95"/>
        </w:rPr>
        <w:t>with</w:t>
      </w:r>
      <w:r w:rsidR="00961E4D">
        <w:rPr>
          <w:spacing w:val="-9"/>
          <w:w w:val="95"/>
        </w:rPr>
        <w:t xml:space="preserve"> </w:t>
      </w:r>
      <w:r w:rsidR="00961E4D">
        <w:rPr>
          <w:w w:val="95"/>
        </w:rPr>
        <w:t>a</w:t>
      </w:r>
      <w:r w:rsidR="00961E4D">
        <w:rPr>
          <w:spacing w:val="-9"/>
          <w:w w:val="95"/>
        </w:rPr>
        <w:t xml:space="preserve"> </w:t>
      </w:r>
      <w:r w:rsidR="00961E4D">
        <w:rPr>
          <w:w w:val="95"/>
        </w:rPr>
        <w:t>USB</w:t>
      </w:r>
      <w:r w:rsidR="00961E4D">
        <w:rPr>
          <w:spacing w:val="-4"/>
          <w:w w:val="95"/>
        </w:rPr>
        <w:t xml:space="preserve"> </w:t>
      </w:r>
      <w:r w:rsidR="00961E4D">
        <w:rPr>
          <w:w w:val="95"/>
        </w:rPr>
        <w:t>stick,</w:t>
      </w:r>
      <w:r w:rsidR="00961E4D">
        <w:rPr>
          <w:spacing w:val="-10"/>
          <w:w w:val="95"/>
        </w:rPr>
        <w:t xml:space="preserve"> </w:t>
      </w:r>
      <w:r w:rsidR="00961E4D">
        <w:rPr>
          <w:w w:val="95"/>
        </w:rPr>
        <w:t>you</w:t>
      </w:r>
      <w:r w:rsidR="00961E4D">
        <w:rPr>
          <w:spacing w:val="-10"/>
          <w:w w:val="95"/>
        </w:rPr>
        <w:t xml:space="preserve"> </w:t>
      </w:r>
      <w:r w:rsidR="00961E4D">
        <w:rPr>
          <w:w w:val="95"/>
        </w:rPr>
        <w:t>must</w:t>
      </w:r>
      <w:r w:rsidR="00961E4D">
        <w:rPr>
          <w:spacing w:val="-10"/>
          <w:w w:val="95"/>
        </w:rPr>
        <w:t xml:space="preserve"> </w:t>
      </w:r>
      <w:r w:rsidR="00961E4D">
        <w:rPr>
          <w:w w:val="95"/>
        </w:rPr>
        <w:t>use</w:t>
      </w:r>
      <w:r w:rsidR="00961E4D">
        <w:rPr>
          <w:spacing w:val="-9"/>
          <w:w w:val="95"/>
        </w:rPr>
        <w:t xml:space="preserve"> </w:t>
      </w:r>
      <w:r w:rsidR="00961E4D">
        <w:rPr>
          <w:w w:val="95"/>
        </w:rPr>
        <w:t>the</w:t>
      </w:r>
      <w:r w:rsidR="00961E4D">
        <w:rPr>
          <w:spacing w:val="-11"/>
          <w:w w:val="95"/>
        </w:rPr>
        <w:t xml:space="preserve"> </w:t>
      </w:r>
      <w:r w:rsidR="00961E4D">
        <w:rPr>
          <w:w w:val="95"/>
        </w:rPr>
        <w:t>upgrade</w:t>
      </w:r>
      <w:r w:rsidR="00961E4D">
        <w:rPr>
          <w:spacing w:val="-10"/>
          <w:w w:val="95"/>
        </w:rPr>
        <w:t xml:space="preserve"> </w:t>
      </w:r>
      <w:r w:rsidR="00961E4D">
        <w:rPr>
          <w:w w:val="95"/>
        </w:rPr>
        <w:t>package</w:t>
      </w:r>
      <w:r w:rsidR="00961E4D">
        <w:rPr>
          <w:spacing w:val="-10"/>
          <w:w w:val="95"/>
        </w:rPr>
        <w:t xml:space="preserve"> </w:t>
      </w:r>
      <w:r w:rsidR="00961E4D">
        <w:rPr>
          <w:w w:val="95"/>
        </w:rPr>
        <w:t>debugged</w:t>
      </w:r>
      <w:r w:rsidR="00961E4D">
        <w:rPr>
          <w:spacing w:val="-10"/>
          <w:w w:val="95"/>
        </w:rPr>
        <w:t xml:space="preserve"> </w:t>
      </w:r>
      <w:r w:rsidR="00961E4D">
        <w:rPr>
          <w:w w:val="95"/>
        </w:rPr>
        <w:t>by</w:t>
      </w:r>
      <w:r w:rsidR="00961E4D">
        <w:rPr>
          <w:spacing w:val="-9"/>
          <w:w w:val="95"/>
        </w:rPr>
        <w:t xml:space="preserve"> </w:t>
      </w:r>
      <w:r w:rsidR="00961E4D">
        <w:rPr>
          <w:w w:val="95"/>
        </w:rPr>
        <w:t>a</w:t>
      </w:r>
      <w:r w:rsidR="00961E4D">
        <w:rPr>
          <w:spacing w:val="-10"/>
          <w:w w:val="95"/>
        </w:rPr>
        <w:t xml:space="preserve"> </w:t>
      </w:r>
      <w:proofErr w:type="spellStart"/>
      <w:r w:rsidR="00961E4D">
        <w:rPr>
          <w:w w:val="95"/>
        </w:rPr>
        <w:t>McKays</w:t>
      </w:r>
      <w:proofErr w:type="spellEnd"/>
      <w:r w:rsidR="00961E4D">
        <w:rPr>
          <w:spacing w:val="-10"/>
          <w:w w:val="95"/>
        </w:rPr>
        <w:t xml:space="preserve"> </w:t>
      </w:r>
      <w:proofErr w:type="gramStart"/>
      <w:r w:rsidR="00961E4D">
        <w:rPr>
          <w:w w:val="95"/>
        </w:rPr>
        <w:t>technician</w:t>
      </w:r>
      <w:r>
        <w:t>;</w:t>
      </w:r>
      <w:proofErr w:type="gramEnd"/>
    </w:p>
    <w:p w14:paraId="5EFD6F98" w14:textId="71EF4451" w:rsidR="00C85ABD" w:rsidRDefault="007B0630" w:rsidP="001863D2">
      <w:r>
        <w:rPr>
          <w:w w:val="95"/>
        </w:rPr>
        <w:t>2.</w:t>
      </w:r>
      <w:r w:rsidR="00961E4D">
        <w:rPr>
          <w:w w:val="95"/>
        </w:rPr>
        <w:t>Extract</w:t>
      </w:r>
      <w:r w:rsidR="00961E4D">
        <w:rPr>
          <w:spacing w:val="-10"/>
          <w:w w:val="95"/>
        </w:rPr>
        <w:t xml:space="preserve"> </w:t>
      </w:r>
      <w:r w:rsidR="00961E4D">
        <w:rPr>
          <w:w w:val="95"/>
        </w:rPr>
        <w:t>the</w:t>
      </w:r>
      <w:r w:rsidR="00961E4D">
        <w:rPr>
          <w:spacing w:val="-8"/>
          <w:w w:val="95"/>
        </w:rPr>
        <w:t xml:space="preserve"> </w:t>
      </w:r>
      <w:r w:rsidR="00961E4D">
        <w:rPr>
          <w:w w:val="95"/>
        </w:rPr>
        <w:t>upgrade</w:t>
      </w:r>
      <w:r w:rsidR="00961E4D">
        <w:rPr>
          <w:spacing w:val="-9"/>
          <w:w w:val="95"/>
        </w:rPr>
        <w:t xml:space="preserve"> </w:t>
      </w:r>
      <w:r w:rsidR="00961E4D">
        <w:rPr>
          <w:w w:val="95"/>
        </w:rPr>
        <w:t>package</w:t>
      </w:r>
      <w:r w:rsidR="00961E4D">
        <w:rPr>
          <w:spacing w:val="-7"/>
          <w:w w:val="95"/>
        </w:rPr>
        <w:t xml:space="preserve"> </w:t>
      </w:r>
      <w:r w:rsidR="00961E4D">
        <w:rPr>
          <w:w w:val="95"/>
        </w:rPr>
        <w:t>to</w:t>
      </w:r>
      <w:r w:rsidR="00961E4D">
        <w:rPr>
          <w:spacing w:val="-8"/>
          <w:w w:val="95"/>
        </w:rPr>
        <w:t xml:space="preserve"> </w:t>
      </w:r>
      <w:r w:rsidR="00961E4D">
        <w:rPr>
          <w:w w:val="95"/>
        </w:rPr>
        <w:t>the</w:t>
      </w:r>
      <w:r w:rsidR="00961E4D">
        <w:rPr>
          <w:spacing w:val="-6"/>
          <w:w w:val="95"/>
        </w:rPr>
        <w:t xml:space="preserve"> </w:t>
      </w:r>
      <w:r w:rsidR="00961E4D">
        <w:rPr>
          <w:w w:val="95"/>
        </w:rPr>
        <w:t>root</w:t>
      </w:r>
      <w:r w:rsidR="00961E4D">
        <w:rPr>
          <w:spacing w:val="-11"/>
          <w:w w:val="95"/>
        </w:rPr>
        <w:t xml:space="preserve"> </w:t>
      </w:r>
      <w:r w:rsidR="00961E4D">
        <w:rPr>
          <w:w w:val="95"/>
        </w:rPr>
        <w:t>of</w:t>
      </w:r>
      <w:r w:rsidR="00961E4D">
        <w:rPr>
          <w:spacing w:val="-10"/>
          <w:w w:val="95"/>
        </w:rPr>
        <w:t xml:space="preserve"> </w:t>
      </w:r>
      <w:r w:rsidR="00961E4D">
        <w:rPr>
          <w:w w:val="95"/>
        </w:rPr>
        <w:t>the</w:t>
      </w:r>
      <w:r w:rsidR="00961E4D">
        <w:rPr>
          <w:spacing w:val="-10"/>
          <w:w w:val="95"/>
        </w:rPr>
        <w:t xml:space="preserve"> </w:t>
      </w:r>
      <w:r w:rsidR="00961E4D">
        <w:rPr>
          <w:w w:val="95"/>
        </w:rPr>
        <w:t>USB</w:t>
      </w:r>
      <w:r w:rsidR="00961E4D">
        <w:rPr>
          <w:spacing w:val="-11"/>
          <w:w w:val="95"/>
        </w:rPr>
        <w:t xml:space="preserve"> </w:t>
      </w:r>
      <w:proofErr w:type="gramStart"/>
      <w:r w:rsidR="00961E4D">
        <w:rPr>
          <w:w w:val="95"/>
        </w:rPr>
        <w:t>drive</w:t>
      </w:r>
      <w:r>
        <w:t>;</w:t>
      </w:r>
      <w:proofErr w:type="gramEnd"/>
    </w:p>
    <w:p w14:paraId="3BAEFB07" w14:textId="04AB8BB0" w:rsidR="00C85ABD" w:rsidRDefault="007B0630" w:rsidP="001863D2">
      <w:r>
        <w:rPr>
          <w:spacing w:val="-6"/>
        </w:rPr>
        <w:t>3.</w:t>
      </w:r>
      <w:r w:rsidR="00961E4D">
        <w:rPr>
          <w:spacing w:val="-6"/>
        </w:rPr>
        <w:t>Plug</w:t>
      </w:r>
      <w:r w:rsidR="00961E4D">
        <w:rPr>
          <w:spacing w:val="-5"/>
        </w:rPr>
        <w:t xml:space="preserve"> </w:t>
      </w:r>
      <w:r w:rsidR="00961E4D">
        <w:rPr>
          <w:spacing w:val="-6"/>
        </w:rPr>
        <w:t>a</w:t>
      </w:r>
      <w:r w:rsidR="00961E4D">
        <w:rPr>
          <w:spacing w:val="-3"/>
        </w:rPr>
        <w:t xml:space="preserve"> </w:t>
      </w:r>
      <w:r w:rsidR="00961E4D">
        <w:rPr>
          <w:spacing w:val="-6"/>
        </w:rPr>
        <w:t>USB</w:t>
      </w:r>
      <w:r w:rsidR="00961E4D">
        <w:rPr>
          <w:spacing w:val="-2"/>
        </w:rPr>
        <w:t xml:space="preserve"> </w:t>
      </w:r>
      <w:r w:rsidR="00961E4D">
        <w:rPr>
          <w:spacing w:val="-6"/>
        </w:rPr>
        <w:t>stick</w:t>
      </w:r>
      <w:r w:rsidR="00961E4D">
        <w:rPr>
          <w:spacing w:val="-20"/>
        </w:rPr>
        <w:t xml:space="preserve"> </w:t>
      </w:r>
      <w:r w:rsidR="00961E4D">
        <w:rPr>
          <w:spacing w:val="-6"/>
        </w:rPr>
        <w:t>into</w:t>
      </w:r>
      <w:r w:rsidR="00961E4D">
        <w:rPr>
          <w:spacing w:val="-19"/>
        </w:rPr>
        <w:t xml:space="preserve"> </w:t>
      </w:r>
      <w:r w:rsidR="00961E4D">
        <w:rPr>
          <w:spacing w:val="-6"/>
        </w:rPr>
        <w:t>the</w:t>
      </w:r>
      <w:r w:rsidR="00961E4D">
        <w:rPr>
          <w:spacing w:val="-21"/>
        </w:rPr>
        <w:t xml:space="preserve"> </w:t>
      </w:r>
      <w:r w:rsidR="00961E4D">
        <w:rPr>
          <w:spacing w:val="-6"/>
        </w:rPr>
        <w:t>USB</w:t>
      </w:r>
      <w:r w:rsidR="00961E4D">
        <w:rPr>
          <w:spacing w:val="-4"/>
        </w:rPr>
        <w:t xml:space="preserve"> </w:t>
      </w:r>
      <w:r w:rsidR="00961E4D">
        <w:rPr>
          <w:spacing w:val="-6"/>
        </w:rPr>
        <w:t>port</w:t>
      </w:r>
      <w:r w:rsidR="00961E4D">
        <w:rPr>
          <w:spacing w:val="-11"/>
        </w:rPr>
        <w:t xml:space="preserve"> </w:t>
      </w:r>
      <w:r w:rsidR="00961E4D">
        <w:rPr>
          <w:spacing w:val="-6"/>
        </w:rPr>
        <w:t>on</w:t>
      </w:r>
      <w:r w:rsidR="00961E4D">
        <w:rPr>
          <w:spacing w:val="-17"/>
        </w:rPr>
        <w:t xml:space="preserve"> </w:t>
      </w:r>
      <w:r w:rsidR="00961E4D">
        <w:rPr>
          <w:spacing w:val="-6"/>
        </w:rPr>
        <w:t>the</w:t>
      </w:r>
      <w:r w:rsidR="00961E4D">
        <w:rPr>
          <w:spacing w:val="-14"/>
        </w:rPr>
        <w:t xml:space="preserve"> </w:t>
      </w:r>
      <w:r w:rsidR="00961E4D">
        <w:rPr>
          <w:spacing w:val="-6"/>
        </w:rPr>
        <w:t>A</w:t>
      </w:r>
      <w:r w:rsidR="00961E4D">
        <w:rPr>
          <w:rFonts w:hint="eastAsia"/>
          <w:spacing w:val="-6"/>
          <w:lang w:eastAsia="zh-CN"/>
        </w:rPr>
        <w:t>40</w:t>
      </w:r>
      <w:r w:rsidR="00961E4D">
        <w:rPr>
          <w:spacing w:val="-5"/>
        </w:rPr>
        <w:t xml:space="preserve"> </w:t>
      </w:r>
      <w:r w:rsidR="00961E4D">
        <w:rPr>
          <w:spacing w:val="-6"/>
        </w:rPr>
        <w:t>core</w:t>
      </w:r>
      <w:r w:rsidR="00961E4D">
        <w:rPr>
          <w:spacing w:val="-14"/>
        </w:rPr>
        <w:t xml:space="preserve"> </w:t>
      </w:r>
      <w:r w:rsidR="00961E4D">
        <w:rPr>
          <w:spacing w:val="-6"/>
        </w:rPr>
        <w:t>board</w:t>
      </w:r>
      <w:r w:rsidR="00961E4D">
        <w:rPr>
          <w:spacing w:val="-15"/>
        </w:rPr>
        <w:t xml:space="preserve"> </w:t>
      </w:r>
      <w:r w:rsidR="00961E4D">
        <w:rPr>
          <w:spacing w:val="-5"/>
        </w:rPr>
        <w:t>while</w:t>
      </w:r>
      <w:r w:rsidR="00961E4D">
        <w:rPr>
          <w:spacing w:val="-14"/>
        </w:rPr>
        <w:t xml:space="preserve"> </w:t>
      </w:r>
      <w:r w:rsidR="00961E4D">
        <w:rPr>
          <w:spacing w:val="-5"/>
        </w:rPr>
        <w:t>powered</w:t>
      </w:r>
      <w:r w:rsidR="00961E4D">
        <w:rPr>
          <w:spacing w:val="-15"/>
        </w:rPr>
        <w:t xml:space="preserve"> </w:t>
      </w:r>
      <w:proofErr w:type="gramStart"/>
      <w:r w:rsidR="00961E4D">
        <w:rPr>
          <w:spacing w:val="-5"/>
        </w:rPr>
        <w:t>on</w:t>
      </w:r>
      <w:r>
        <w:t>;</w:t>
      </w:r>
      <w:proofErr w:type="gramEnd"/>
    </w:p>
    <w:p w14:paraId="42E10918" w14:textId="49C07D10" w:rsidR="00C85ABD" w:rsidRDefault="007B0630" w:rsidP="001863D2">
      <w:r>
        <w:rPr>
          <w:spacing w:val="-8"/>
        </w:rPr>
        <w:t>4.</w:t>
      </w:r>
      <w:r w:rsidR="00961E4D">
        <w:rPr>
          <w:spacing w:val="-8"/>
        </w:rPr>
        <w:t>Unplugging</w:t>
      </w:r>
      <w:r w:rsidR="00961E4D">
        <w:rPr>
          <w:spacing w:val="-17"/>
        </w:rPr>
        <w:t xml:space="preserve"> </w:t>
      </w:r>
      <w:r w:rsidR="00961E4D">
        <w:rPr>
          <w:spacing w:val="-7"/>
        </w:rPr>
        <w:t>the</w:t>
      </w:r>
      <w:r w:rsidR="00961E4D">
        <w:rPr>
          <w:spacing w:val="-16"/>
        </w:rPr>
        <w:t xml:space="preserve"> </w:t>
      </w:r>
      <w:r w:rsidR="00961E4D">
        <w:rPr>
          <w:spacing w:val="-7"/>
        </w:rPr>
        <w:t>USB</w:t>
      </w:r>
      <w:r w:rsidR="00961E4D">
        <w:rPr>
          <w:spacing w:val="-4"/>
        </w:rPr>
        <w:t xml:space="preserve"> </w:t>
      </w:r>
      <w:r w:rsidR="00961E4D">
        <w:rPr>
          <w:spacing w:val="-7"/>
        </w:rPr>
        <w:t>drive</w:t>
      </w:r>
      <w:r w:rsidR="00961E4D">
        <w:rPr>
          <w:spacing w:val="-17"/>
        </w:rPr>
        <w:t xml:space="preserve"> </w:t>
      </w:r>
      <w:r w:rsidR="00961E4D">
        <w:rPr>
          <w:spacing w:val="-7"/>
        </w:rPr>
        <w:t>after</w:t>
      </w:r>
      <w:r w:rsidR="00961E4D">
        <w:rPr>
          <w:spacing w:val="-16"/>
        </w:rPr>
        <w:t xml:space="preserve"> </w:t>
      </w:r>
      <w:r w:rsidR="00961E4D">
        <w:rPr>
          <w:spacing w:val="-7"/>
        </w:rPr>
        <w:t>a</w:t>
      </w:r>
      <w:r w:rsidR="00961E4D">
        <w:rPr>
          <w:spacing w:val="-16"/>
        </w:rPr>
        <w:t xml:space="preserve"> </w:t>
      </w:r>
      <w:r w:rsidR="00961E4D">
        <w:rPr>
          <w:spacing w:val="-7"/>
        </w:rPr>
        <w:t>black</w:t>
      </w:r>
      <w:r w:rsidR="00961E4D">
        <w:rPr>
          <w:spacing w:val="-16"/>
        </w:rPr>
        <w:t xml:space="preserve"> </w:t>
      </w:r>
      <w:proofErr w:type="gramStart"/>
      <w:r w:rsidR="00961E4D">
        <w:rPr>
          <w:spacing w:val="-7"/>
        </w:rPr>
        <w:t>screen</w:t>
      </w:r>
      <w:r>
        <w:t>;</w:t>
      </w:r>
      <w:proofErr w:type="gramEnd"/>
    </w:p>
    <w:p w14:paraId="4E26B77B" w14:textId="79EAE68B" w:rsidR="00C85ABD" w:rsidRDefault="007B0630" w:rsidP="001863D2">
      <w:r>
        <w:rPr>
          <w:spacing w:val="-19"/>
        </w:rPr>
        <w:t>5.</w:t>
      </w:r>
      <w:r w:rsidR="00961E4D">
        <w:rPr>
          <w:spacing w:val="-19"/>
        </w:rPr>
        <w:t>Press and</w:t>
      </w:r>
      <w:r w:rsidR="00961E4D">
        <w:rPr>
          <w:spacing w:val="-18"/>
        </w:rPr>
        <w:t xml:space="preserve"> </w:t>
      </w:r>
      <w:r w:rsidR="00961E4D">
        <w:rPr>
          <w:spacing w:val="-19"/>
        </w:rPr>
        <w:t>hold</w:t>
      </w:r>
      <w:r w:rsidR="00961E4D">
        <w:rPr>
          <w:spacing w:val="-16"/>
        </w:rPr>
        <w:t xml:space="preserve"> </w:t>
      </w:r>
      <w:r w:rsidR="00961E4D">
        <w:rPr>
          <w:spacing w:val="-9"/>
        </w:rPr>
        <w:t>the</w:t>
      </w:r>
      <w:r w:rsidR="00961E4D">
        <w:rPr>
          <w:spacing w:val="-8"/>
        </w:rPr>
        <w:t xml:space="preserve"> </w:t>
      </w:r>
      <w:r w:rsidR="00961E4D">
        <w:rPr>
          <w:spacing w:val="-2"/>
        </w:rPr>
        <w:t>RST</w:t>
      </w:r>
      <w:r w:rsidR="00961E4D">
        <w:rPr>
          <w:spacing w:val="-4"/>
        </w:rPr>
        <w:t xml:space="preserve"> key </w:t>
      </w:r>
      <w:r w:rsidR="00961E4D">
        <w:rPr>
          <w:spacing w:val="-9"/>
        </w:rPr>
        <w:t>on</w:t>
      </w:r>
      <w:r w:rsidR="00961E4D">
        <w:rPr>
          <w:spacing w:val="-8"/>
        </w:rPr>
        <w:t xml:space="preserve"> </w:t>
      </w:r>
      <w:r w:rsidR="00961E4D">
        <w:rPr>
          <w:spacing w:val="-9"/>
        </w:rPr>
        <w:t>top of</w:t>
      </w:r>
      <w:r w:rsidR="00961E4D">
        <w:rPr>
          <w:spacing w:val="-8"/>
        </w:rPr>
        <w:t xml:space="preserve"> </w:t>
      </w:r>
      <w:r w:rsidR="00961E4D">
        <w:rPr>
          <w:spacing w:val="-9"/>
        </w:rPr>
        <w:t>the</w:t>
      </w:r>
      <w:r w:rsidR="00961E4D">
        <w:rPr>
          <w:spacing w:val="-8"/>
        </w:rPr>
        <w:t xml:space="preserve"> </w:t>
      </w:r>
      <w:r w:rsidR="00961E4D">
        <w:rPr>
          <w:spacing w:val="-2"/>
        </w:rPr>
        <w:t>A</w:t>
      </w:r>
      <w:r w:rsidR="00961E4D">
        <w:rPr>
          <w:rFonts w:hint="eastAsia"/>
          <w:spacing w:val="-2"/>
          <w:lang w:eastAsia="zh-CN"/>
        </w:rPr>
        <w:t>40</w:t>
      </w:r>
      <w:r w:rsidR="00961E4D">
        <w:rPr>
          <w:spacing w:val="-3"/>
        </w:rPr>
        <w:t xml:space="preserve"> </w:t>
      </w:r>
      <w:r w:rsidR="00961E4D">
        <w:rPr>
          <w:spacing w:val="-10"/>
        </w:rPr>
        <w:t>core</w:t>
      </w:r>
      <w:r w:rsidR="00961E4D">
        <w:rPr>
          <w:spacing w:val="-9"/>
        </w:rPr>
        <w:t xml:space="preserve"> </w:t>
      </w:r>
      <w:r w:rsidR="00961E4D">
        <w:rPr>
          <w:spacing w:val="-10"/>
        </w:rPr>
        <w:t>board</w:t>
      </w:r>
      <w:r w:rsidR="00961E4D">
        <w:rPr>
          <w:spacing w:val="-9"/>
        </w:rPr>
        <w:t xml:space="preserve"> </w:t>
      </w:r>
      <w:r w:rsidR="00961E4D">
        <w:rPr>
          <w:spacing w:val="-10"/>
        </w:rPr>
        <w:t>to</w:t>
      </w:r>
      <w:r w:rsidR="00961E4D">
        <w:rPr>
          <w:spacing w:val="-8"/>
        </w:rPr>
        <w:t xml:space="preserve"> </w:t>
      </w:r>
      <w:r w:rsidR="00961E4D">
        <w:rPr>
          <w:spacing w:val="-5"/>
        </w:rPr>
        <w:t>reboot</w:t>
      </w:r>
      <w:r w:rsidR="00961E4D">
        <w:rPr>
          <w:spacing w:val="-2"/>
        </w:rPr>
        <w:t xml:space="preserve"> </w:t>
      </w:r>
      <w:r w:rsidR="00961E4D">
        <w:rPr>
          <w:spacing w:val="-5"/>
        </w:rPr>
        <w:t>the</w:t>
      </w:r>
      <w:r w:rsidR="00961E4D">
        <w:rPr>
          <w:spacing w:val="-4"/>
        </w:rPr>
        <w:t xml:space="preserve"> </w:t>
      </w:r>
      <w:r w:rsidR="00961E4D">
        <w:rPr>
          <w:spacing w:val="-5"/>
        </w:rPr>
        <w:t>core</w:t>
      </w:r>
      <w:r w:rsidR="00961E4D">
        <w:rPr>
          <w:spacing w:val="-4"/>
        </w:rPr>
        <w:t xml:space="preserve"> </w:t>
      </w:r>
      <w:proofErr w:type="gramStart"/>
      <w:r w:rsidR="00961E4D">
        <w:rPr>
          <w:spacing w:val="-5"/>
        </w:rPr>
        <w:t>board</w:t>
      </w:r>
      <w:r>
        <w:t>;</w:t>
      </w:r>
      <w:proofErr w:type="gramEnd"/>
    </w:p>
    <w:p w14:paraId="1829D543" w14:textId="3C00B4F2" w:rsidR="00C85ABD" w:rsidRPr="001863D2" w:rsidRDefault="007B0630" w:rsidP="001863D2">
      <w:r>
        <w:rPr>
          <w:w w:val="95"/>
        </w:rPr>
        <w:t>6.</w:t>
      </w:r>
      <w:r w:rsidR="00961E4D">
        <w:rPr>
          <w:w w:val="95"/>
        </w:rPr>
        <w:t>The</w:t>
      </w:r>
      <w:r w:rsidR="00961E4D">
        <w:rPr>
          <w:spacing w:val="-11"/>
          <w:w w:val="95"/>
        </w:rPr>
        <w:t xml:space="preserve"> </w:t>
      </w:r>
      <w:r w:rsidR="00961E4D">
        <w:rPr>
          <w:w w:val="95"/>
        </w:rPr>
        <w:t>upgrade</w:t>
      </w:r>
      <w:r w:rsidR="00961E4D">
        <w:rPr>
          <w:spacing w:val="-11"/>
          <w:w w:val="95"/>
        </w:rPr>
        <w:t xml:space="preserve"> </w:t>
      </w:r>
      <w:r w:rsidR="00961E4D">
        <w:rPr>
          <w:w w:val="95"/>
        </w:rPr>
        <w:t>is</w:t>
      </w:r>
      <w:r w:rsidR="00961E4D">
        <w:rPr>
          <w:spacing w:val="-10"/>
          <w:w w:val="95"/>
        </w:rPr>
        <w:t xml:space="preserve"> </w:t>
      </w:r>
      <w:r w:rsidR="00961E4D">
        <w:rPr>
          <w:w w:val="95"/>
        </w:rPr>
        <w:t>successful</w:t>
      </w:r>
      <w:r w:rsidR="00961E4D">
        <w:rPr>
          <w:spacing w:val="-10"/>
          <w:w w:val="95"/>
        </w:rPr>
        <w:t xml:space="preserve"> </w:t>
      </w:r>
      <w:r w:rsidR="00961E4D">
        <w:rPr>
          <w:w w:val="95"/>
        </w:rPr>
        <w:t>when</w:t>
      </w:r>
      <w:r w:rsidR="00961E4D">
        <w:rPr>
          <w:spacing w:val="-10"/>
          <w:w w:val="95"/>
        </w:rPr>
        <w:t xml:space="preserve"> </w:t>
      </w:r>
      <w:r w:rsidR="00961E4D">
        <w:rPr>
          <w:w w:val="95"/>
        </w:rPr>
        <w:t>the</w:t>
      </w:r>
      <w:r w:rsidR="00961E4D">
        <w:rPr>
          <w:spacing w:val="-10"/>
          <w:w w:val="95"/>
        </w:rPr>
        <w:t xml:space="preserve"> </w:t>
      </w:r>
      <w:r w:rsidR="00961E4D">
        <w:rPr>
          <w:w w:val="95"/>
        </w:rPr>
        <w:t>machine</w:t>
      </w:r>
      <w:r w:rsidR="00961E4D">
        <w:rPr>
          <w:spacing w:val="-10"/>
          <w:w w:val="95"/>
        </w:rPr>
        <w:t xml:space="preserve"> </w:t>
      </w:r>
      <w:r w:rsidR="00961E4D">
        <w:rPr>
          <w:w w:val="95"/>
        </w:rPr>
        <w:t>is</w:t>
      </w:r>
      <w:r w:rsidR="00961E4D">
        <w:rPr>
          <w:spacing w:val="-10"/>
          <w:w w:val="95"/>
        </w:rPr>
        <w:t xml:space="preserve"> </w:t>
      </w:r>
      <w:r w:rsidR="00961E4D">
        <w:rPr>
          <w:w w:val="95"/>
        </w:rPr>
        <w:t>fully</w:t>
      </w:r>
      <w:r w:rsidR="00961E4D">
        <w:rPr>
          <w:spacing w:val="-10"/>
          <w:w w:val="95"/>
        </w:rPr>
        <w:t xml:space="preserve"> </w:t>
      </w:r>
      <w:r w:rsidR="00961E4D">
        <w:rPr>
          <w:w w:val="95"/>
        </w:rPr>
        <w:t>up</w:t>
      </w:r>
      <w:r>
        <w:t>.</w:t>
      </w:r>
    </w:p>
    <w:p w14:paraId="1C89DC14" w14:textId="6D6999D8" w:rsidR="00C85ABD" w:rsidRPr="001863D2" w:rsidRDefault="00961E4D" w:rsidP="001863D2">
      <w:pPr>
        <w:pStyle w:val="2"/>
        <w:spacing w:before="240" w:after="240"/>
      </w:pPr>
      <w:bookmarkStart w:id="414" w:name="10.3_System_Recovery"/>
      <w:bookmarkStart w:id="415" w:name="_Toc7260"/>
      <w:bookmarkStart w:id="416" w:name="_Toc11868"/>
      <w:bookmarkStart w:id="417" w:name="_Toc20099"/>
      <w:bookmarkStart w:id="418" w:name="_Toc154667453"/>
      <w:bookmarkEnd w:id="414"/>
      <w:r w:rsidRPr="001863D2">
        <w:t>1</w:t>
      </w:r>
      <w:r w:rsidR="001863D2" w:rsidRPr="001863D2">
        <w:t>0</w:t>
      </w:r>
      <w:r w:rsidRPr="001863D2">
        <w:t>.3</w:t>
      </w:r>
      <w:r w:rsidR="00142D35" w:rsidRPr="001863D2">
        <w:t xml:space="preserve"> </w:t>
      </w:r>
      <w:r w:rsidRPr="001863D2">
        <w:t>System Recovery</w:t>
      </w:r>
      <w:bookmarkEnd w:id="415"/>
      <w:bookmarkEnd w:id="416"/>
      <w:bookmarkEnd w:id="417"/>
      <w:bookmarkEnd w:id="418"/>
      <w:r w:rsidRPr="001863D2">
        <w:t xml:space="preserve"> </w:t>
      </w:r>
    </w:p>
    <w:p w14:paraId="5BEFCC52" w14:textId="038A4CBC" w:rsidR="000F50D1" w:rsidRDefault="00961E4D" w:rsidP="001863D2">
      <w:r>
        <w:rPr>
          <w:w w:val="95"/>
        </w:rPr>
        <w:t>Please</w:t>
      </w:r>
      <w:r>
        <w:rPr>
          <w:spacing w:val="-12"/>
          <w:w w:val="95"/>
        </w:rPr>
        <w:t xml:space="preserve"> </w:t>
      </w:r>
      <w:r>
        <w:rPr>
          <w:w w:val="95"/>
        </w:rPr>
        <w:t>contact</w:t>
      </w:r>
      <w:r>
        <w:rPr>
          <w:spacing w:val="-11"/>
          <w:w w:val="95"/>
        </w:rPr>
        <w:t xml:space="preserve"> </w:t>
      </w:r>
      <w:proofErr w:type="spellStart"/>
      <w:r>
        <w:rPr>
          <w:w w:val="95"/>
        </w:rPr>
        <w:t>McKays</w:t>
      </w:r>
      <w:proofErr w:type="spellEnd"/>
      <w:r>
        <w:rPr>
          <w:spacing w:val="-12"/>
          <w:w w:val="95"/>
        </w:rPr>
        <w:t xml:space="preserve"> </w:t>
      </w:r>
      <w:r>
        <w:rPr>
          <w:w w:val="95"/>
        </w:rPr>
        <w:t>after-sales</w:t>
      </w:r>
      <w:r>
        <w:rPr>
          <w:spacing w:val="-11"/>
          <w:w w:val="95"/>
        </w:rPr>
        <w:t xml:space="preserve"> </w:t>
      </w:r>
      <w:r>
        <w:rPr>
          <w:w w:val="95"/>
        </w:rPr>
        <w:t>service</w:t>
      </w:r>
      <w:r>
        <w:rPr>
          <w:spacing w:val="-11"/>
          <w:w w:val="95"/>
        </w:rPr>
        <w:t xml:space="preserve"> </w:t>
      </w:r>
      <w:r>
        <w:rPr>
          <w:w w:val="95"/>
        </w:rPr>
        <w:t>to</w:t>
      </w:r>
      <w:r>
        <w:rPr>
          <w:spacing w:val="-12"/>
          <w:w w:val="95"/>
        </w:rPr>
        <w:t xml:space="preserve"> </w:t>
      </w:r>
      <w:r>
        <w:rPr>
          <w:w w:val="95"/>
        </w:rPr>
        <w:t>keep</w:t>
      </w:r>
      <w:r>
        <w:rPr>
          <w:spacing w:val="-11"/>
          <w:w w:val="95"/>
        </w:rPr>
        <w:t xml:space="preserve"> </w:t>
      </w:r>
      <w:r>
        <w:rPr>
          <w:w w:val="95"/>
        </w:rPr>
        <w:t>the</w:t>
      </w:r>
      <w:r>
        <w:rPr>
          <w:spacing w:val="-11"/>
          <w:w w:val="95"/>
        </w:rPr>
        <w:t xml:space="preserve"> </w:t>
      </w:r>
      <w:r>
        <w:rPr>
          <w:w w:val="95"/>
        </w:rPr>
        <w:t>machine</w:t>
      </w:r>
      <w:r>
        <w:rPr>
          <w:spacing w:val="-12"/>
          <w:w w:val="95"/>
        </w:rPr>
        <w:t xml:space="preserve"> </w:t>
      </w:r>
      <w:r>
        <w:rPr>
          <w:w w:val="95"/>
        </w:rPr>
        <w:t>networked,</w:t>
      </w:r>
      <w:r>
        <w:rPr>
          <w:spacing w:val="-11"/>
          <w:w w:val="95"/>
        </w:rPr>
        <w:t xml:space="preserve"> </w:t>
      </w:r>
      <w:r>
        <w:rPr>
          <w:w w:val="95"/>
        </w:rPr>
        <w:t>and</w:t>
      </w:r>
      <w:r>
        <w:rPr>
          <w:spacing w:val="-11"/>
          <w:w w:val="95"/>
        </w:rPr>
        <w:t xml:space="preserve"> </w:t>
      </w:r>
      <w:r>
        <w:rPr>
          <w:w w:val="95"/>
        </w:rPr>
        <w:t>a</w:t>
      </w:r>
      <w:r>
        <w:rPr>
          <w:spacing w:val="-12"/>
          <w:w w:val="95"/>
        </w:rPr>
        <w:t xml:space="preserve"> </w:t>
      </w:r>
      <w:r>
        <w:rPr>
          <w:w w:val="95"/>
        </w:rPr>
        <w:t>maintenance</w:t>
      </w:r>
      <w:r>
        <w:rPr>
          <w:spacing w:val="-11"/>
          <w:w w:val="95"/>
        </w:rPr>
        <w:t xml:space="preserve"> </w:t>
      </w:r>
      <w:r>
        <w:rPr>
          <w:w w:val="95"/>
        </w:rPr>
        <w:t>person</w:t>
      </w:r>
      <w:r>
        <w:rPr>
          <w:spacing w:val="-11"/>
          <w:w w:val="95"/>
        </w:rPr>
        <w:t xml:space="preserve"> </w:t>
      </w:r>
      <w:r>
        <w:rPr>
          <w:w w:val="95"/>
        </w:rPr>
        <w:t>needs</w:t>
      </w:r>
      <w:r>
        <w:rPr>
          <w:spacing w:val="-12"/>
          <w:w w:val="95"/>
        </w:rPr>
        <w:t xml:space="preserve"> </w:t>
      </w:r>
      <w:r>
        <w:rPr>
          <w:w w:val="95"/>
        </w:rPr>
        <w:t>to</w:t>
      </w:r>
      <w:r>
        <w:rPr>
          <w:spacing w:val="-11"/>
          <w:w w:val="95"/>
        </w:rPr>
        <w:t xml:space="preserve"> </w:t>
      </w:r>
      <w:r>
        <w:rPr>
          <w:w w:val="95"/>
        </w:rPr>
        <w:t>be</w:t>
      </w:r>
      <w:r>
        <w:rPr>
          <w:spacing w:val="1"/>
          <w:w w:val="95"/>
        </w:rPr>
        <w:t xml:space="preserve"> </w:t>
      </w:r>
      <w:r>
        <w:t>present</w:t>
      </w:r>
      <w:r>
        <w:rPr>
          <w:spacing w:val="-9"/>
        </w:rPr>
        <w:t xml:space="preserve"> </w:t>
      </w:r>
      <w:r>
        <w:t>at</w:t>
      </w:r>
      <w:r>
        <w:rPr>
          <w:spacing w:val="-9"/>
        </w:rPr>
        <w:t xml:space="preserve"> </w:t>
      </w:r>
      <w:r>
        <w:t>the</w:t>
      </w:r>
      <w:r>
        <w:rPr>
          <w:spacing w:val="-8"/>
        </w:rPr>
        <w:t xml:space="preserve"> </w:t>
      </w:r>
      <w:r>
        <w:t xml:space="preserve">machine! </w:t>
      </w:r>
    </w:p>
    <w:p w14:paraId="48DECA53" w14:textId="77777777" w:rsidR="001863D2" w:rsidRDefault="001863D2" w:rsidP="001863D2"/>
    <w:p w14:paraId="48B63459" w14:textId="77777777" w:rsidR="001863D2" w:rsidRDefault="001863D2" w:rsidP="001863D2"/>
    <w:p w14:paraId="7FD7E0CF" w14:textId="77777777" w:rsidR="001863D2" w:rsidRDefault="001863D2" w:rsidP="001863D2"/>
    <w:p w14:paraId="54DE6C0D" w14:textId="77777777" w:rsidR="001863D2" w:rsidRDefault="001863D2" w:rsidP="001863D2"/>
    <w:p w14:paraId="7B070BE5" w14:textId="77777777" w:rsidR="001863D2" w:rsidRDefault="001863D2" w:rsidP="001863D2"/>
    <w:p w14:paraId="4D4F8718" w14:textId="77777777" w:rsidR="001863D2" w:rsidRDefault="001863D2" w:rsidP="001863D2"/>
    <w:p w14:paraId="04C492BB" w14:textId="77777777" w:rsidR="001863D2" w:rsidRDefault="001863D2" w:rsidP="001863D2"/>
    <w:p w14:paraId="73DF5EF6" w14:textId="77777777" w:rsidR="001863D2" w:rsidRDefault="001863D2" w:rsidP="001863D2"/>
    <w:p w14:paraId="567F327C" w14:textId="77777777" w:rsidR="001863D2" w:rsidRDefault="001863D2" w:rsidP="001863D2"/>
    <w:p w14:paraId="58B1D6FB" w14:textId="77777777" w:rsidR="001863D2" w:rsidRDefault="001863D2" w:rsidP="001863D2"/>
    <w:p w14:paraId="0F801B07" w14:textId="77777777" w:rsidR="001863D2" w:rsidRDefault="001863D2" w:rsidP="001863D2"/>
    <w:p w14:paraId="11905E50" w14:textId="77777777" w:rsidR="001863D2" w:rsidRDefault="001863D2" w:rsidP="001863D2"/>
    <w:p w14:paraId="573CE3EB" w14:textId="77777777" w:rsidR="001863D2" w:rsidRDefault="001863D2" w:rsidP="001863D2"/>
    <w:p w14:paraId="74ECB83B" w14:textId="77777777" w:rsidR="001863D2" w:rsidRDefault="001863D2" w:rsidP="001863D2"/>
    <w:p w14:paraId="5C0A50A2" w14:textId="77777777" w:rsidR="001863D2" w:rsidRDefault="001863D2" w:rsidP="001863D2"/>
    <w:p w14:paraId="631CA38D" w14:textId="77777777" w:rsidR="001863D2" w:rsidRPr="00CB6728" w:rsidRDefault="001863D2" w:rsidP="001863D2"/>
    <w:p w14:paraId="489EF78F" w14:textId="32205336" w:rsidR="00C85ABD" w:rsidRPr="001863D2" w:rsidRDefault="00961E4D" w:rsidP="001863D2">
      <w:pPr>
        <w:pStyle w:val="1"/>
        <w:spacing w:before="240" w:after="240"/>
      </w:pPr>
      <w:bookmarkStart w:id="419" w:name="11_Machine_Certification"/>
      <w:bookmarkStart w:id="420" w:name="_Toc154667454"/>
      <w:bookmarkStart w:id="421" w:name="_Toc28002"/>
      <w:bookmarkStart w:id="422" w:name="_Toc4693"/>
      <w:bookmarkStart w:id="423" w:name="_Toc6794"/>
      <w:bookmarkEnd w:id="419"/>
      <w:r w:rsidRPr="001863D2">
        <w:t>1</w:t>
      </w:r>
      <w:r w:rsidR="001863D2">
        <w:t>1</w:t>
      </w:r>
      <w:r w:rsidR="001863D2" w:rsidRPr="001863D2">
        <w:t xml:space="preserve"> Machine Certification</w:t>
      </w:r>
      <w:bookmarkEnd w:id="420"/>
      <w:r w:rsidR="001863D2" w:rsidRPr="001863D2">
        <w:t xml:space="preserve"> </w:t>
      </w:r>
      <w:bookmarkEnd w:id="421"/>
      <w:bookmarkEnd w:id="422"/>
      <w:bookmarkEnd w:id="423"/>
      <w:r w:rsidRPr="001863D2">
        <w:t xml:space="preserve"> </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10580"/>
      </w:tblGrid>
      <w:tr w:rsidR="00C85ABD" w14:paraId="3975F87C" w14:textId="77777777" w:rsidTr="001863D2">
        <w:trPr>
          <w:trHeight w:val="400"/>
        </w:trPr>
        <w:tc>
          <w:tcPr>
            <w:tcW w:w="5000" w:type="pct"/>
            <w:tcBorders>
              <w:bottom w:val="single" w:sz="4" w:space="0" w:color="000000"/>
              <w:right w:val="single" w:sz="4" w:space="0" w:color="000000"/>
            </w:tcBorders>
          </w:tcPr>
          <w:p w14:paraId="158C1107" w14:textId="77777777" w:rsidR="00C85ABD" w:rsidRDefault="00961E4D">
            <w:pPr>
              <w:pStyle w:val="TableParagraph"/>
              <w:spacing w:before="35"/>
              <w:ind w:left="114"/>
              <w:rPr>
                <w:rFonts w:ascii="Times New Roman" w:hAnsi="Times New Roman" w:cs="Times New Roman"/>
              </w:rPr>
            </w:pPr>
            <w:r>
              <w:rPr>
                <w:rFonts w:ascii="Times New Roman" w:hAnsi="Times New Roman" w:cs="Times New Roman"/>
              </w:rPr>
              <w:t>European</w:t>
            </w:r>
            <w:r>
              <w:rPr>
                <w:rFonts w:ascii="Times New Roman" w:hAnsi="Times New Roman" w:cs="Times New Roman"/>
                <w:spacing w:val="-13"/>
              </w:rPr>
              <w:t xml:space="preserve"> </w:t>
            </w:r>
            <w:r>
              <w:rPr>
                <w:rFonts w:ascii="Times New Roman" w:hAnsi="Times New Roman" w:cs="Times New Roman"/>
              </w:rPr>
              <w:t>directives:</w:t>
            </w:r>
          </w:p>
        </w:tc>
      </w:tr>
      <w:tr w:rsidR="00C85ABD" w14:paraId="5B38A012" w14:textId="77777777" w:rsidTr="001863D2">
        <w:trPr>
          <w:trHeight w:val="400"/>
        </w:trPr>
        <w:tc>
          <w:tcPr>
            <w:tcW w:w="5000" w:type="pct"/>
            <w:tcBorders>
              <w:top w:val="single" w:sz="4" w:space="0" w:color="000000"/>
              <w:bottom w:val="single" w:sz="4" w:space="0" w:color="000000"/>
              <w:right w:val="single" w:sz="4" w:space="0" w:color="000000"/>
            </w:tcBorders>
          </w:tcPr>
          <w:p w14:paraId="7DCA76B3" w14:textId="77777777" w:rsidR="00C85ABD" w:rsidRDefault="00961E4D">
            <w:pPr>
              <w:pStyle w:val="TableParagraph"/>
              <w:ind w:left="114"/>
              <w:rPr>
                <w:rFonts w:ascii="Times New Roman" w:hAnsi="Times New Roman" w:cs="Times New Roman"/>
              </w:rPr>
            </w:pPr>
            <w:r>
              <w:rPr>
                <w:rFonts w:ascii="Times New Roman" w:hAnsi="Times New Roman" w:cs="Times New Roman"/>
              </w:rPr>
              <w:t>2002/95/EC</w:t>
            </w:r>
            <w:r>
              <w:rPr>
                <w:rFonts w:ascii="Times New Roman" w:hAnsi="Times New Roman" w:cs="Times New Roman"/>
                <w:spacing w:val="-9"/>
              </w:rPr>
              <w:t xml:space="preserve"> </w:t>
            </w:r>
            <w:r>
              <w:rPr>
                <w:rFonts w:ascii="Times New Roman" w:hAnsi="Times New Roman" w:cs="Times New Roman"/>
              </w:rPr>
              <w:t>(RoHS)</w:t>
            </w:r>
          </w:p>
        </w:tc>
      </w:tr>
      <w:tr w:rsidR="00C85ABD" w14:paraId="0D3E49FB" w14:textId="77777777" w:rsidTr="001863D2">
        <w:trPr>
          <w:trHeight w:val="400"/>
        </w:trPr>
        <w:tc>
          <w:tcPr>
            <w:tcW w:w="5000" w:type="pct"/>
            <w:tcBorders>
              <w:top w:val="single" w:sz="4" w:space="0" w:color="000000"/>
              <w:bottom w:val="single" w:sz="4" w:space="0" w:color="000000"/>
              <w:right w:val="single" w:sz="4" w:space="0" w:color="000000"/>
            </w:tcBorders>
          </w:tcPr>
          <w:p w14:paraId="2661B3DF" w14:textId="77777777" w:rsidR="00C85ABD" w:rsidRDefault="00961E4D">
            <w:pPr>
              <w:pStyle w:val="TableParagraph"/>
              <w:spacing w:before="35"/>
              <w:ind w:left="114"/>
              <w:rPr>
                <w:rFonts w:ascii="Times New Roman" w:hAnsi="Times New Roman" w:cs="Times New Roman"/>
              </w:rPr>
            </w:pPr>
            <w:r>
              <w:rPr>
                <w:rFonts w:ascii="Times New Roman" w:hAnsi="Times New Roman" w:cs="Times New Roman"/>
              </w:rPr>
              <w:t>98/37/EC</w:t>
            </w:r>
          </w:p>
        </w:tc>
      </w:tr>
      <w:tr w:rsidR="00C85ABD" w14:paraId="4E83B5C5" w14:textId="77777777" w:rsidTr="001863D2">
        <w:trPr>
          <w:trHeight w:val="400"/>
        </w:trPr>
        <w:tc>
          <w:tcPr>
            <w:tcW w:w="5000" w:type="pct"/>
            <w:tcBorders>
              <w:top w:val="single" w:sz="4" w:space="0" w:color="000000"/>
              <w:bottom w:val="single" w:sz="4" w:space="0" w:color="000000"/>
              <w:right w:val="single" w:sz="4" w:space="0" w:color="000000"/>
            </w:tcBorders>
          </w:tcPr>
          <w:p w14:paraId="29A8DF1A" w14:textId="77777777" w:rsidR="00C85ABD" w:rsidRDefault="00961E4D">
            <w:pPr>
              <w:pStyle w:val="TableParagraph"/>
              <w:ind w:left="114"/>
              <w:rPr>
                <w:rFonts w:ascii="Times New Roman" w:hAnsi="Times New Roman" w:cs="Times New Roman"/>
              </w:rPr>
            </w:pPr>
            <w:r>
              <w:rPr>
                <w:rFonts w:ascii="Times New Roman" w:hAnsi="Times New Roman" w:cs="Times New Roman"/>
              </w:rPr>
              <w:t>73/23/EC</w:t>
            </w:r>
            <w:r>
              <w:rPr>
                <w:rFonts w:ascii="Times New Roman" w:hAnsi="Times New Roman" w:cs="Times New Roman"/>
                <w:spacing w:val="-6"/>
              </w:rPr>
              <w:t xml:space="preserve"> </w:t>
            </w:r>
            <w:r>
              <w:rPr>
                <w:rFonts w:ascii="Times New Roman" w:hAnsi="Times New Roman" w:cs="Times New Roman"/>
              </w:rPr>
              <w:t>+</w:t>
            </w:r>
            <w:r>
              <w:rPr>
                <w:rFonts w:ascii="Times New Roman" w:hAnsi="Times New Roman" w:cs="Times New Roman"/>
                <w:spacing w:val="-6"/>
              </w:rPr>
              <w:t xml:space="preserve"> </w:t>
            </w:r>
            <w:r>
              <w:rPr>
                <w:rFonts w:ascii="Times New Roman" w:hAnsi="Times New Roman" w:cs="Times New Roman"/>
              </w:rPr>
              <w:t>93/68/CE</w:t>
            </w:r>
            <w:r>
              <w:rPr>
                <w:rFonts w:ascii="Times New Roman" w:hAnsi="Times New Roman" w:cs="Times New Roman"/>
                <w:spacing w:val="-6"/>
              </w:rPr>
              <w:t xml:space="preserve"> </w:t>
            </w:r>
            <w:r>
              <w:rPr>
                <w:rFonts w:ascii="Times New Roman" w:hAnsi="Times New Roman" w:cs="Times New Roman"/>
              </w:rPr>
              <w:t>repealed</w:t>
            </w:r>
            <w:r>
              <w:rPr>
                <w:rFonts w:ascii="Times New Roman" w:hAnsi="Times New Roman" w:cs="Times New Roman"/>
                <w:spacing w:val="-6"/>
              </w:rPr>
              <w:t xml:space="preserve"> </w:t>
            </w:r>
            <w:r>
              <w:rPr>
                <w:rFonts w:ascii="Times New Roman" w:hAnsi="Times New Roman" w:cs="Times New Roman"/>
              </w:rPr>
              <w:t>by</w:t>
            </w:r>
            <w:r>
              <w:rPr>
                <w:rFonts w:ascii="Times New Roman" w:hAnsi="Times New Roman" w:cs="Times New Roman"/>
                <w:spacing w:val="-6"/>
              </w:rPr>
              <w:t xml:space="preserve"> </w:t>
            </w:r>
            <w:r>
              <w:rPr>
                <w:rFonts w:ascii="Times New Roman" w:hAnsi="Times New Roman" w:cs="Times New Roman"/>
              </w:rPr>
              <w:t>2006/95/CE</w:t>
            </w:r>
          </w:p>
        </w:tc>
      </w:tr>
      <w:tr w:rsidR="00C85ABD" w14:paraId="333FE973" w14:textId="77777777" w:rsidTr="001863D2">
        <w:trPr>
          <w:trHeight w:val="400"/>
        </w:trPr>
        <w:tc>
          <w:tcPr>
            <w:tcW w:w="5000" w:type="pct"/>
            <w:tcBorders>
              <w:top w:val="single" w:sz="4" w:space="0" w:color="000000"/>
              <w:bottom w:val="single" w:sz="4" w:space="0" w:color="000000"/>
              <w:right w:val="single" w:sz="4" w:space="0" w:color="000000"/>
            </w:tcBorders>
          </w:tcPr>
          <w:p w14:paraId="2DE131CA" w14:textId="77777777" w:rsidR="00C85ABD" w:rsidRDefault="00961E4D">
            <w:pPr>
              <w:pStyle w:val="TableParagraph"/>
              <w:spacing w:before="35"/>
              <w:ind w:left="114"/>
              <w:rPr>
                <w:rFonts w:ascii="Times New Roman" w:hAnsi="Times New Roman" w:cs="Times New Roman"/>
              </w:rPr>
            </w:pPr>
            <w:r>
              <w:rPr>
                <w:rFonts w:ascii="Times New Roman" w:hAnsi="Times New Roman" w:cs="Times New Roman"/>
              </w:rPr>
              <w:t>89/336/EC</w:t>
            </w:r>
            <w:r>
              <w:rPr>
                <w:rFonts w:ascii="Times New Roman" w:hAnsi="Times New Roman" w:cs="Times New Roman"/>
                <w:spacing w:val="-6"/>
              </w:rPr>
              <w:t xml:space="preserve"> </w:t>
            </w:r>
            <w:r>
              <w:rPr>
                <w:rFonts w:ascii="Times New Roman" w:hAnsi="Times New Roman" w:cs="Times New Roman"/>
              </w:rPr>
              <w:t>+</w:t>
            </w:r>
            <w:r>
              <w:rPr>
                <w:rFonts w:ascii="Times New Roman" w:hAnsi="Times New Roman" w:cs="Times New Roman"/>
                <w:spacing w:val="-5"/>
              </w:rPr>
              <w:t xml:space="preserve"> </w:t>
            </w:r>
            <w:r>
              <w:rPr>
                <w:rFonts w:ascii="Times New Roman" w:hAnsi="Times New Roman" w:cs="Times New Roman"/>
              </w:rPr>
              <w:t>92/31/CE</w:t>
            </w:r>
            <w:r>
              <w:rPr>
                <w:rFonts w:ascii="Times New Roman" w:hAnsi="Times New Roman" w:cs="Times New Roman"/>
                <w:spacing w:val="-5"/>
              </w:rPr>
              <w:t xml:space="preserve"> </w:t>
            </w:r>
            <w:r>
              <w:rPr>
                <w:rFonts w:ascii="Times New Roman" w:hAnsi="Times New Roman" w:cs="Times New Roman"/>
              </w:rPr>
              <w:t>+</w:t>
            </w:r>
            <w:r>
              <w:rPr>
                <w:rFonts w:ascii="Times New Roman" w:hAnsi="Times New Roman" w:cs="Times New Roman"/>
                <w:spacing w:val="-5"/>
              </w:rPr>
              <w:t xml:space="preserve"> </w:t>
            </w:r>
            <w:r>
              <w:rPr>
                <w:rFonts w:ascii="Times New Roman" w:hAnsi="Times New Roman" w:cs="Times New Roman"/>
              </w:rPr>
              <w:t>93/68/CE</w:t>
            </w:r>
            <w:r>
              <w:rPr>
                <w:rFonts w:ascii="Times New Roman" w:hAnsi="Times New Roman" w:cs="Times New Roman"/>
                <w:spacing w:val="-5"/>
              </w:rPr>
              <w:t xml:space="preserve"> </w:t>
            </w:r>
            <w:r>
              <w:rPr>
                <w:rFonts w:ascii="Times New Roman" w:hAnsi="Times New Roman" w:cs="Times New Roman"/>
              </w:rPr>
              <w:t>repealed</w:t>
            </w:r>
            <w:r>
              <w:rPr>
                <w:rFonts w:ascii="Times New Roman" w:hAnsi="Times New Roman" w:cs="Times New Roman"/>
                <w:spacing w:val="-5"/>
              </w:rPr>
              <w:t xml:space="preserve"> </w:t>
            </w:r>
            <w:r>
              <w:rPr>
                <w:rFonts w:ascii="Times New Roman" w:hAnsi="Times New Roman" w:cs="Times New Roman"/>
              </w:rPr>
              <w:t>by</w:t>
            </w:r>
            <w:r>
              <w:rPr>
                <w:rFonts w:ascii="Times New Roman" w:hAnsi="Times New Roman" w:cs="Times New Roman"/>
                <w:spacing w:val="-5"/>
              </w:rPr>
              <w:t xml:space="preserve"> </w:t>
            </w:r>
            <w:r>
              <w:rPr>
                <w:rFonts w:ascii="Times New Roman" w:hAnsi="Times New Roman" w:cs="Times New Roman"/>
              </w:rPr>
              <w:t>2004/108/EC</w:t>
            </w:r>
          </w:p>
        </w:tc>
      </w:tr>
      <w:tr w:rsidR="00C85ABD" w14:paraId="2FC4CCAD" w14:textId="77777777" w:rsidTr="001863D2">
        <w:trPr>
          <w:trHeight w:val="400"/>
        </w:trPr>
        <w:tc>
          <w:tcPr>
            <w:tcW w:w="5000" w:type="pct"/>
            <w:tcBorders>
              <w:top w:val="single" w:sz="4" w:space="0" w:color="000000"/>
              <w:bottom w:val="single" w:sz="4" w:space="0" w:color="000000"/>
              <w:right w:val="single" w:sz="4" w:space="0" w:color="000000"/>
            </w:tcBorders>
          </w:tcPr>
          <w:p w14:paraId="35EBBD2A" w14:textId="77777777" w:rsidR="00C85ABD" w:rsidRDefault="00961E4D">
            <w:pPr>
              <w:pStyle w:val="TableParagraph"/>
              <w:ind w:left="114"/>
              <w:rPr>
                <w:rFonts w:ascii="Times New Roman" w:hAnsi="Times New Roman" w:cs="Times New Roman"/>
              </w:rPr>
            </w:pPr>
            <w:r>
              <w:rPr>
                <w:rFonts w:ascii="Times New Roman" w:hAnsi="Times New Roman" w:cs="Times New Roman"/>
              </w:rPr>
              <w:t>90/128/EC</w:t>
            </w:r>
            <w:r>
              <w:rPr>
                <w:rFonts w:ascii="Times New Roman" w:hAnsi="Times New Roman" w:cs="Times New Roman"/>
                <w:spacing w:val="-9"/>
              </w:rPr>
              <w:t xml:space="preserve"> </w:t>
            </w:r>
            <w:r>
              <w:rPr>
                <w:rFonts w:ascii="Times New Roman" w:hAnsi="Times New Roman" w:cs="Times New Roman"/>
              </w:rPr>
              <w:t>repealed</w:t>
            </w:r>
            <w:r>
              <w:rPr>
                <w:rFonts w:ascii="Times New Roman" w:hAnsi="Times New Roman" w:cs="Times New Roman"/>
                <w:spacing w:val="-8"/>
              </w:rPr>
              <w:t xml:space="preserve"> </w:t>
            </w:r>
            <w:r>
              <w:rPr>
                <w:rFonts w:ascii="Times New Roman" w:hAnsi="Times New Roman" w:cs="Times New Roman"/>
              </w:rPr>
              <w:t>by</w:t>
            </w:r>
            <w:r>
              <w:rPr>
                <w:rFonts w:ascii="Times New Roman" w:hAnsi="Times New Roman" w:cs="Times New Roman"/>
                <w:spacing w:val="-6"/>
              </w:rPr>
              <w:t xml:space="preserve"> </w:t>
            </w:r>
            <w:r>
              <w:rPr>
                <w:rFonts w:ascii="Times New Roman" w:hAnsi="Times New Roman" w:cs="Times New Roman"/>
              </w:rPr>
              <w:t>2002/72/CE</w:t>
            </w:r>
          </w:p>
        </w:tc>
      </w:tr>
      <w:tr w:rsidR="00C85ABD" w14:paraId="35EFF795" w14:textId="77777777" w:rsidTr="001863D2">
        <w:trPr>
          <w:trHeight w:val="400"/>
        </w:trPr>
        <w:tc>
          <w:tcPr>
            <w:tcW w:w="5000" w:type="pct"/>
            <w:tcBorders>
              <w:top w:val="single" w:sz="4" w:space="0" w:color="000000"/>
              <w:right w:val="single" w:sz="4" w:space="0" w:color="000000"/>
            </w:tcBorders>
          </w:tcPr>
          <w:p w14:paraId="2BECC936" w14:textId="77777777" w:rsidR="00C85ABD" w:rsidRDefault="00961E4D">
            <w:pPr>
              <w:pStyle w:val="TableParagraph"/>
              <w:ind w:left="114"/>
              <w:rPr>
                <w:rFonts w:ascii="Times New Roman" w:hAnsi="Times New Roman" w:cs="Times New Roman"/>
              </w:rPr>
            </w:pPr>
            <w:r>
              <w:rPr>
                <w:rFonts w:ascii="Times New Roman" w:hAnsi="Times New Roman" w:cs="Times New Roman"/>
              </w:rPr>
              <w:t>80/590/EEC</w:t>
            </w:r>
            <w:r>
              <w:rPr>
                <w:rFonts w:ascii="Times New Roman" w:hAnsi="Times New Roman" w:cs="Times New Roman"/>
                <w:spacing w:val="-6"/>
              </w:rPr>
              <w:t xml:space="preserve"> </w:t>
            </w:r>
            <w:r>
              <w:rPr>
                <w:rFonts w:ascii="Times New Roman" w:hAnsi="Times New Roman" w:cs="Times New Roman"/>
              </w:rPr>
              <w:t>and</w:t>
            </w:r>
            <w:r>
              <w:rPr>
                <w:rFonts w:ascii="Times New Roman" w:hAnsi="Times New Roman" w:cs="Times New Roman"/>
                <w:spacing w:val="-5"/>
              </w:rPr>
              <w:t xml:space="preserve"> </w:t>
            </w:r>
            <w:r>
              <w:rPr>
                <w:rFonts w:ascii="Times New Roman" w:hAnsi="Times New Roman" w:cs="Times New Roman"/>
              </w:rPr>
              <w:t>89/109/EEC</w:t>
            </w:r>
            <w:r>
              <w:rPr>
                <w:rFonts w:ascii="Times New Roman" w:hAnsi="Times New Roman" w:cs="Times New Roman"/>
                <w:spacing w:val="-6"/>
              </w:rPr>
              <w:t xml:space="preserve"> </w:t>
            </w:r>
            <w:r>
              <w:rPr>
                <w:rFonts w:ascii="Times New Roman" w:hAnsi="Times New Roman" w:cs="Times New Roman"/>
              </w:rPr>
              <w:t>repealed</w:t>
            </w:r>
            <w:r>
              <w:rPr>
                <w:rFonts w:ascii="Times New Roman" w:hAnsi="Times New Roman" w:cs="Times New Roman"/>
                <w:spacing w:val="-6"/>
              </w:rPr>
              <w:t xml:space="preserve"> </w:t>
            </w:r>
            <w:r>
              <w:rPr>
                <w:rFonts w:ascii="Times New Roman" w:hAnsi="Times New Roman" w:cs="Times New Roman"/>
              </w:rPr>
              <w:t>by</w:t>
            </w:r>
            <w:r>
              <w:rPr>
                <w:rFonts w:ascii="Times New Roman" w:hAnsi="Times New Roman" w:cs="Times New Roman"/>
                <w:spacing w:val="-6"/>
              </w:rPr>
              <w:t xml:space="preserve"> </w:t>
            </w:r>
            <w:r>
              <w:rPr>
                <w:rFonts w:ascii="Times New Roman" w:hAnsi="Times New Roman" w:cs="Times New Roman"/>
              </w:rPr>
              <w:t>EC</w:t>
            </w:r>
            <w:r>
              <w:rPr>
                <w:rFonts w:ascii="Times New Roman" w:hAnsi="Times New Roman" w:cs="Times New Roman"/>
                <w:spacing w:val="-4"/>
              </w:rPr>
              <w:t xml:space="preserve"> </w:t>
            </w:r>
            <w:r>
              <w:rPr>
                <w:rFonts w:ascii="Times New Roman" w:hAnsi="Times New Roman" w:cs="Times New Roman"/>
              </w:rPr>
              <w:t>1935/2004</w:t>
            </w:r>
          </w:p>
        </w:tc>
      </w:tr>
      <w:tr w:rsidR="00C85ABD" w14:paraId="789CA418" w14:textId="77777777" w:rsidTr="001863D2">
        <w:trPr>
          <w:trHeight w:val="400"/>
        </w:trPr>
        <w:tc>
          <w:tcPr>
            <w:tcW w:w="5000" w:type="pct"/>
            <w:tcBorders>
              <w:bottom w:val="single" w:sz="4" w:space="0" w:color="000000"/>
              <w:right w:val="single" w:sz="4" w:space="0" w:color="000000"/>
            </w:tcBorders>
          </w:tcPr>
          <w:p w14:paraId="51F9D63C" w14:textId="77777777" w:rsidR="00C85ABD" w:rsidRDefault="00961E4D">
            <w:pPr>
              <w:pStyle w:val="TableParagraph"/>
              <w:spacing w:before="35"/>
              <w:ind w:left="114"/>
              <w:rPr>
                <w:rFonts w:ascii="Times New Roman" w:hAnsi="Times New Roman" w:cs="Times New Roman"/>
              </w:rPr>
            </w:pPr>
            <w:r>
              <w:rPr>
                <w:rFonts w:ascii="Times New Roman" w:hAnsi="Times New Roman" w:cs="Times New Roman"/>
                <w:spacing w:val="-2"/>
              </w:rPr>
              <w:t>Harmonized</w:t>
            </w:r>
            <w:r>
              <w:rPr>
                <w:rFonts w:ascii="Times New Roman" w:hAnsi="Times New Roman" w:cs="Times New Roman"/>
                <w:spacing w:val="-12"/>
              </w:rPr>
              <w:t xml:space="preserve"> </w:t>
            </w:r>
            <w:r>
              <w:rPr>
                <w:rFonts w:ascii="Times New Roman" w:hAnsi="Times New Roman" w:cs="Times New Roman"/>
                <w:spacing w:val="-2"/>
              </w:rPr>
              <w:t>standards</w:t>
            </w:r>
            <w:r>
              <w:rPr>
                <w:rFonts w:ascii="Times New Roman" w:hAnsi="Times New Roman" w:cs="Times New Roman"/>
                <w:spacing w:val="-11"/>
              </w:rPr>
              <w:t xml:space="preserve"> </w:t>
            </w:r>
            <w:proofErr w:type="gramStart"/>
            <w:r>
              <w:rPr>
                <w:rFonts w:ascii="Times New Roman" w:hAnsi="Times New Roman" w:cs="Times New Roman"/>
                <w:spacing w:val="-1"/>
              </w:rPr>
              <w:t>Technical</w:t>
            </w:r>
            <w:proofErr w:type="gramEnd"/>
            <w:r>
              <w:rPr>
                <w:rFonts w:ascii="Times New Roman" w:hAnsi="Times New Roman" w:cs="Times New Roman"/>
                <w:spacing w:val="-12"/>
              </w:rPr>
              <w:t xml:space="preserve"> </w:t>
            </w:r>
            <w:r>
              <w:rPr>
                <w:rFonts w:ascii="Times New Roman" w:hAnsi="Times New Roman" w:cs="Times New Roman"/>
                <w:spacing w:val="-1"/>
              </w:rPr>
              <w:t>specifications:</w:t>
            </w:r>
          </w:p>
        </w:tc>
      </w:tr>
      <w:tr w:rsidR="00C85ABD" w14:paraId="19F235D4" w14:textId="77777777" w:rsidTr="001863D2">
        <w:trPr>
          <w:trHeight w:val="400"/>
        </w:trPr>
        <w:tc>
          <w:tcPr>
            <w:tcW w:w="5000" w:type="pct"/>
            <w:tcBorders>
              <w:top w:val="single" w:sz="4" w:space="0" w:color="000000"/>
              <w:bottom w:val="single" w:sz="4" w:space="0" w:color="000000"/>
              <w:right w:val="single" w:sz="4" w:space="0" w:color="000000"/>
            </w:tcBorders>
          </w:tcPr>
          <w:p w14:paraId="2C5026EE" w14:textId="77777777" w:rsidR="00C85ABD" w:rsidRDefault="00961E4D">
            <w:pPr>
              <w:pStyle w:val="TableParagraph"/>
              <w:spacing w:before="35"/>
              <w:ind w:left="114"/>
              <w:rPr>
                <w:rFonts w:ascii="Times New Roman" w:hAnsi="Times New Roman" w:cs="Times New Roman"/>
              </w:rPr>
            </w:pPr>
            <w:r>
              <w:rPr>
                <w:rFonts w:ascii="Times New Roman" w:hAnsi="Times New Roman" w:cs="Times New Roman"/>
              </w:rPr>
              <w:t>CEI</w:t>
            </w:r>
            <w:r>
              <w:rPr>
                <w:rFonts w:ascii="Times New Roman" w:hAnsi="Times New Roman" w:cs="Times New Roman"/>
                <w:spacing w:val="-3"/>
              </w:rPr>
              <w:t xml:space="preserve"> </w:t>
            </w:r>
            <w:r>
              <w:rPr>
                <w:rFonts w:ascii="Times New Roman" w:hAnsi="Times New Roman" w:cs="Times New Roman"/>
              </w:rPr>
              <w:t>EN</w:t>
            </w:r>
            <w:r>
              <w:rPr>
                <w:rFonts w:ascii="Times New Roman" w:hAnsi="Times New Roman" w:cs="Times New Roman"/>
                <w:spacing w:val="-2"/>
              </w:rPr>
              <w:t xml:space="preserve"> </w:t>
            </w:r>
            <w:r>
              <w:rPr>
                <w:rFonts w:ascii="Times New Roman" w:hAnsi="Times New Roman" w:cs="Times New Roman"/>
              </w:rPr>
              <w:t>60335-</w:t>
            </w:r>
            <w:proofErr w:type="gramStart"/>
            <w:r>
              <w:rPr>
                <w:rFonts w:ascii="Times New Roman" w:hAnsi="Times New Roman" w:cs="Times New Roman"/>
              </w:rPr>
              <w:t>1</w:t>
            </w:r>
            <w:r>
              <w:rPr>
                <w:rFonts w:ascii="Times New Roman" w:hAnsi="Times New Roman" w:cs="Times New Roman"/>
                <w:spacing w:val="-3"/>
              </w:rPr>
              <w:t xml:space="preserve"> </w:t>
            </w:r>
            <w:r>
              <w:rPr>
                <w:rFonts w:ascii="Times New Roman" w:hAnsi="Times New Roman" w:cs="Times New Roman"/>
              </w:rPr>
              <w:t>:</w:t>
            </w:r>
            <w:proofErr w:type="gramEnd"/>
            <w:r>
              <w:rPr>
                <w:rFonts w:ascii="Times New Roman" w:hAnsi="Times New Roman" w:cs="Times New Roman"/>
                <w:spacing w:val="-3"/>
              </w:rPr>
              <w:t xml:space="preserve"> </w:t>
            </w:r>
            <w:r>
              <w:rPr>
                <w:rFonts w:ascii="Times New Roman" w:hAnsi="Times New Roman" w:cs="Times New Roman"/>
              </w:rPr>
              <w:t>2002</w:t>
            </w:r>
            <w:r>
              <w:rPr>
                <w:rFonts w:ascii="Times New Roman" w:hAnsi="Times New Roman" w:cs="Times New Roman"/>
                <w:spacing w:val="-3"/>
              </w:rPr>
              <w:t xml:space="preserve"> </w:t>
            </w:r>
            <w:r>
              <w:rPr>
                <w:rFonts w:ascii="Times New Roman" w:hAnsi="Times New Roman" w:cs="Times New Roman"/>
              </w:rPr>
              <w:t>+</w:t>
            </w:r>
            <w:r>
              <w:rPr>
                <w:rFonts w:ascii="Times New Roman" w:hAnsi="Times New Roman" w:cs="Times New Roman"/>
                <w:spacing w:val="-2"/>
              </w:rPr>
              <w:t xml:space="preserve"> </w:t>
            </w:r>
            <w:r>
              <w:rPr>
                <w:rFonts w:ascii="Times New Roman" w:hAnsi="Times New Roman" w:cs="Times New Roman"/>
              </w:rPr>
              <w:t>A11:20005</w:t>
            </w:r>
            <w:r>
              <w:rPr>
                <w:rFonts w:ascii="Times New Roman" w:hAnsi="Times New Roman" w:cs="Times New Roman"/>
                <w:spacing w:val="-3"/>
              </w:rPr>
              <w:t xml:space="preserve"> </w:t>
            </w:r>
            <w:r>
              <w:rPr>
                <w:rFonts w:ascii="Times New Roman" w:hAnsi="Times New Roman" w:cs="Times New Roman"/>
              </w:rPr>
              <w:t>+</w:t>
            </w:r>
            <w:r>
              <w:rPr>
                <w:rFonts w:ascii="Times New Roman" w:hAnsi="Times New Roman" w:cs="Times New Roman"/>
                <w:spacing w:val="-3"/>
              </w:rPr>
              <w:t xml:space="preserve"> </w:t>
            </w:r>
            <w:r>
              <w:rPr>
                <w:rFonts w:ascii="Times New Roman" w:hAnsi="Times New Roman" w:cs="Times New Roman"/>
              </w:rPr>
              <w:t>A1:2005</w:t>
            </w:r>
            <w:r>
              <w:rPr>
                <w:rFonts w:ascii="Times New Roman" w:hAnsi="Times New Roman" w:cs="Times New Roman"/>
                <w:spacing w:val="-3"/>
              </w:rPr>
              <w:t xml:space="preserve"> </w:t>
            </w:r>
            <w:r>
              <w:rPr>
                <w:rFonts w:ascii="Times New Roman" w:hAnsi="Times New Roman" w:cs="Times New Roman"/>
              </w:rPr>
              <w:t>+</w:t>
            </w:r>
            <w:r>
              <w:rPr>
                <w:rFonts w:ascii="Times New Roman" w:hAnsi="Times New Roman" w:cs="Times New Roman"/>
                <w:spacing w:val="-2"/>
              </w:rPr>
              <w:t xml:space="preserve"> </w:t>
            </w:r>
            <w:r>
              <w:rPr>
                <w:rFonts w:ascii="Times New Roman" w:hAnsi="Times New Roman" w:cs="Times New Roman"/>
              </w:rPr>
              <w:t>A12:2006</w:t>
            </w:r>
            <w:r>
              <w:rPr>
                <w:rFonts w:ascii="Times New Roman" w:hAnsi="Times New Roman" w:cs="Times New Roman"/>
                <w:spacing w:val="-2"/>
              </w:rPr>
              <w:t xml:space="preserve"> </w:t>
            </w:r>
            <w:r>
              <w:rPr>
                <w:rFonts w:ascii="Times New Roman" w:hAnsi="Times New Roman" w:cs="Times New Roman"/>
              </w:rPr>
              <w:t>+</w:t>
            </w:r>
            <w:r>
              <w:rPr>
                <w:rFonts w:ascii="Times New Roman" w:hAnsi="Times New Roman" w:cs="Times New Roman"/>
                <w:spacing w:val="-2"/>
              </w:rPr>
              <w:t xml:space="preserve"> </w:t>
            </w:r>
            <w:r>
              <w:rPr>
                <w:rFonts w:ascii="Times New Roman" w:hAnsi="Times New Roman" w:cs="Times New Roman"/>
              </w:rPr>
              <w:t>A2:2006</w:t>
            </w:r>
          </w:p>
        </w:tc>
      </w:tr>
      <w:tr w:rsidR="00C85ABD" w14:paraId="53C7D5E1" w14:textId="77777777" w:rsidTr="001863D2">
        <w:trPr>
          <w:trHeight w:val="400"/>
        </w:trPr>
        <w:tc>
          <w:tcPr>
            <w:tcW w:w="5000" w:type="pct"/>
            <w:tcBorders>
              <w:top w:val="single" w:sz="4" w:space="0" w:color="000000"/>
              <w:bottom w:val="single" w:sz="4" w:space="0" w:color="000000"/>
              <w:right w:val="single" w:sz="4" w:space="0" w:color="000000"/>
            </w:tcBorders>
          </w:tcPr>
          <w:p w14:paraId="7C07D6C9" w14:textId="77777777" w:rsidR="00C85ABD" w:rsidRDefault="00961E4D">
            <w:pPr>
              <w:pStyle w:val="TableParagraph"/>
              <w:ind w:left="114"/>
              <w:rPr>
                <w:rFonts w:ascii="Times New Roman" w:hAnsi="Times New Roman" w:cs="Times New Roman"/>
              </w:rPr>
            </w:pPr>
            <w:r>
              <w:rPr>
                <w:rFonts w:ascii="Times New Roman" w:hAnsi="Times New Roman" w:cs="Times New Roman"/>
              </w:rPr>
              <w:t>CEI</w:t>
            </w:r>
            <w:r>
              <w:rPr>
                <w:rFonts w:ascii="Times New Roman" w:hAnsi="Times New Roman" w:cs="Times New Roman"/>
                <w:spacing w:val="-4"/>
              </w:rPr>
              <w:t xml:space="preserve"> </w:t>
            </w:r>
            <w:r>
              <w:rPr>
                <w:rFonts w:ascii="Times New Roman" w:hAnsi="Times New Roman" w:cs="Times New Roman"/>
              </w:rPr>
              <w:t>EN</w:t>
            </w:r>
            <w:r>
              <w:rPr>
                <w:rFonts w:ascii="Times New Roman" w:hAnsi="Times New Roman" w:cs="Times New Roman"/>
                <w:spacing w:val="-3"/>
              </w:rPr>
              <w:t xml:space="preserve"> </w:t>
            </w:r>
            <w:r>
              <w:rPr>
                <w:rFonts w:ascii="Times New Roman" w:hAnsi="Times New Roman" w:cs="Times New Roman"/>
              </w:rPr>
              <w:t>60335-2-</w:t>
            </w:r>
            <w:proofErr w:type="gramStart"/>
            <w:r>
              <w:rPr>
                <w:rFonts w:ascii="Times New Roman" w:hAnsi="Times New Roman" w:cs="Times New Roman"/>
              </w:rPr>
              <w:t>75</w:t>
            </w:r>
            <w:r>
              <w:rPr>
                <w:rFonts w:ascii="Times New Roman" w:hAnsi="Times New Roman" w:cs="Times New Roman"/>
                <w:spacing w:val="-4"/>
              </w:rPr>
              <w:t xml:space="preserve"> </w:t>
            </w:r>
            <w:r>
              <w:rPr>
                <w:rFonts w:ascii="Times New Roman" w:hAnsi="Times New Roman" w:cs="Times New Roman"/>
              </w:rPr>
              <w:t>:</w:t>
            </w:r>
            <w:proofErr w:type="gramEnd"/>
            <w:r>
              <w:rPr>
                <w:rFonts w:ascii="Times New Roman" w:hAnsi="Times New Roman" w:cs="Times New Roman"/>
                <w:spacing w:val="-4"/>
              </w:rPr>
              <w:t xml:space="preserve"> </w:t>
            </w:r>
            <w:r>
              <w:rPr>
                <w:rFonts w:ascii="Times New Roman" w:hAnsi="Times New Roman" w:cs="Times New Roman"/>
              </w:rPr>
              <w:t>2004</w:t>
            </w:r>
            <w:r>
              <w:rPr>
                <w:rFonts w:ascii="Times New Roman" w:hAnsi="Times New Roman" w:cs="Times New Roman"/>
                <w:spacing w:val="-4"/>
              </w:rPr>
              <w:t xml:space="preserve"> </w:t>
            </w:r>
            <w:r>
              <w:rPr>
                <w:rFonts w:ascii="Times New Roman" w:hAnsi="Times New Roman" w:cs="Times New Roman"/>
              </w:rPr>
              <w:t>+</w:t>
            </w:r>
            <w:r>
              <w:rPr>
                <w:rFonts w:ascii="Times New Roman" w:hAnsi="Times New Roman" w:cs="Times New Roman"/>
                <w:spacing w:val="-3"/>
              </w:rPr>
              <w:t xml:space="preserve"> </w:t>
            </w:r>
            <w:r>
              <w:rPr>
                <w:rFonts w:ascii="Times New Roman" w:hAnsi="Times New Roman" w:cs="Times New Roman"/>
              </w:rPr>
              <w:t>A1:2005</w:t>
            </w:r>
            <w:r>
              <w:rPr>
                <w:rFonts w:ascii="Times New Roman" w:hAnsi="Times New Roman" w:cs="Times New Roman"/>
                <w:spacing w:val="-4"/>
              </w:rPr>
              <w:t xml:space="preserve"> </w:t>
            </w:r>
            <w:r>
              <w:rPr>
                <w:rFonts w:ascii="Times New Roman" w:hAnsi="Times New Roman" w:cs="Times New Roman"/>
              </w:rPr>
              <w:t>+</w:t>
            </w:r>
            <w:r>
              <w:rPr>
                <w:rFonts w:ascii="Times New Roman" w:hAnsi="Times New Roman" w:cs="Times New Roman"/>
                <w:spacing w:val="-4"/>
              </w:rPr>
              <w:t xml:space="preserve"> </w:t>
            </w:r>
            <w:r>
              <w:rPr>
                <w:rFonts w:ascii="Times New Roman" w:hAnsi="Times New Roman" w:cs="Times New Roman"/>
              </w:rPr>
              <w:t>A11:2006</w:t>
            </w:r>
          </w:p>
        </w:tc>
      </w:tr>
      <w:tr w:rsidR="00C85ABD" w14:paraId="1FA9AA37" w14:textId="77777777" w:rsidTr="001863D2">
        <w:trPr>
          <w:trHeight w:val="400"/>
        </w:trPr>
        <w:tc>
          <w:tcPr>
            <w:tcW w:w="5000" w:type="pct"/>
            <w:tcBorders>
              <w:top w:val="single" w:sz="4" w:space="0" w:color="000000"/>
              <w:bottom w:val="single" w:sz="4" w:space="0" w:color="000000"/>
              <w:right w:val="single" w:sz="4" w:space="0" w:color="000000"/>
            </w:tcBorders>
          </w:tcPr>
          <w:p w14:paraId="3464F221" w14:textId="77777777" w:rsidR="00C85ABD" w:rsidRDefault="00961E4D">
            <w:pPr>
              <w:pStyle w:val="TableParagraph"/>
              <w:ind w:left="114"/>
              <w:rPr>
                <w:rFonts w:ascii="Times New Roman" w:hAnsi="Times New Roman" w:cs="Times New Roman"/>
              </w:rPr>
            </w:pPr>
            <w:r>
              <w:rPr>
                <w:rFonts w:ascii="Times New Roman" w:hAnsi="Times New Roman" w:cs="Times New Roman"/>
              </w:rPr>
              <w:t>EN</w:t>
            </w:r>
            <w:r>
              <w:rPr>
                <w:rFonts w:ascii="Times New Roman" w:hAnsi="Times New Roman" w:cs="Times New Roman"/>
                <w:spacing w:val="-5"/>
              </w:rPr>
              <w:t xml:space="preserve"> </w:t>
            </w:r>
            <w:r>
              <w:rPr>
                <w:rFonts w:ascii="Times New Roman" w:hAnsi="Times New Roman" w:cs="Times New Roman"/>
              </w:rPr>
              <w:t>50366:2003</w:t>
            </w:r>
            <w:r>
              <w:rPr>
                <w:rFonts w:ascii="Times New Roman" w:hAnsi="Times New Roman" w:cs="Times New Roman"/>
                <w:spacing w:val="-5"/>
              </w:rPr>
              <w:t xml:space="preserve"> </w:t>
            </w:r>
            <w:r>
              <w:rPr>
                <w:rFonts w:ascii="Times New Roman" w:hAnsi="Times New Roman" w:cs="Times New Roman"/>
              </w:rPr>
              <w:t>+</w:t>
            </w:r>
            <w:r>
              <w:rPr>
                <w:rFonts w:ascii="Times New Roman" w:hAnsi="Times New Roman" w:cs="Times New Roman"/>
                <w:spacing w:val="-4"/>
              </w:rPr>
              <w:t xml:space="preserve"> </w:t>
            </w:r>
            <w:r>
              <w:rPr>
                <w:rFonts w:ascii="Times New Roman" w:hAnsi="Times New Roman" w:cs="Times New Roman"/>
              </w:rPr>
              <w:t>A1:2006</w:t>
            </w:r>
          </w:p>
        </w:tc>
      </w:tr>
      <w:tr w:rsidR="00C85ABD" w14:paraId="05DBB747" w14:textId="77777777" w:rsidTr="001863D2">
        <w:trPr>
          <w:trHeight w:val="400"/>
        </w:trPr>
        <w:tc>
          <w:tcPr>
            <w:tcW w:w="5000" w:type="pct"/>
            <w:tcBorders>
              <w:top w:val="single" w:sz="4" w:space="0" w:color="000000"/>
              <w:bottom w:val="single" w:sz="4" w:space="0" w:color="000000"/>
              <w:right w:val="single" w:sz="4" w:space="0" w:color="000000"/>
            </w:tcBorders>
          </w:tcPr>
          <w:p w14:paraId="4AF3CBBC" w14:textId="77777777" w:rsidR="00C85ABD" w:rsidRDefault="00961E4D">
            <w:pPr>
              <w:pStyle w:val="TableParagraph"/>
              <w:ind w:left="114"/>
              <w:rPr>
                <w:rFonts w:ascii="Times New Roman" w:hAnsi="Times New Roman" w:cs="Times New Roman"/>
              </w:rPr>
            </w:pPr>
            <w:r>
              <w:rPr>
                <w:rFonts w:ascii="Times New Roman" w:hAnsi="Times New Roman" w:cs="Times New Roman"/>
              </w:rPr>
              <w:t>EN</w:t>
            </w:r>
            <w:r>
              <w:rPr>
                <w:rFonts w:ascii="Times New Roman" w:hAnsi="Times New Roman" w:cs="Times New Roman"/>
                <w:spacing w:val="-4"/>
              </w:rPr>
              <w:t xml:space="preserve"> </w:t>
            </w:r>
            <w:r>
              <w:rPr>
                <w:rFonts w:ascii="Times New Roman" w:hAnsi="Times New Roman" w:cs="Times New Roman"/>
              </w:rPr>
              <w:t>ISO</w:t>
            </w:r>
            <w:r>
              <w:rPr>
                <w:rFonts w:ascii="Times New Roman" w:hAnsi="Times New Roman" w:cs="Times New Roman"/>
                <w:spacing w:val="-3"/>
              </w:rPr>
              <w:t xml:space="preserve"> </w:t>
            </w:r>
            <w:r>
              <w:rPr>
                <w:rFonts w:ascii="Times New Roman" w:hAnsi="Times New Roman" w:cs="Times New Roman"/>
              </w:rPr>
              <w:t>11201</w:t>
            </w:r>
            <w:r>
              <w:rPr>
                <w:rFonts w:ascii="Times New Roman" w:hAnsi="Times New Roman" w:cs="Times New Roman"/>
                <w:spacing w:val="-4"/>
              </w:rPr>
              <w:t xml:space="preserve"> </w:t>
            </w:r>
            <w:r>
              <w:rPr>
                <w:rFonts w:ascii="Times New Roman" w:hAnsi="Times New Roman" w:cs="Times New Roman"/>
              </w:rPr>
              <w:t>and</w:t>
            </w:r>
            <w:r>
              <w:rPr>
                <w:rFonts w:ascii="Times New Roman" w:hAnsi="Times New Roman" w:cs="Times New Roman"/>
                <w:spacing w:val="-4"/>
              </w:rPr>
              <w:t xml:space="preserve"> </w:t>
            </w:r>
            <w:r>
              <w:rPr>
                <w:rFonts w:ascii="Times New Roman" w:hAnsi="Times New Roman" w:cs="Times New Roman"/>
              </w:rPr>
              <w:t>EN</w:t>
            </w:r>
            <w:r>
              <w:rPr>
                <w:rFonts w:ascii="Times New Roman" w:hAnsi="Times New Roman" w:cs="Times New Roman"/>
                <w:spacing w:val="-4"/>
              </w:rPr>
              <w:t xml:space="preserve"> </w:t>
            </w:r>
            <w:r>
              <w:rPr>
                <w:rFonts w:ascii="Times New Roman" w:hAnsi="Times New Roman" w:cs="Times New Roman"/>
              </w:rPr>
              <w:t>ISO</w:t>
            </w:r>
            <w:r>
              <w:rPr>
                <w:rFonts w:ascii="Times New Roman" w:hAnsi="Times New Roman" w:cs="Times New Roman"/>
                <w:spacing w:val="-3"/>
              </w:rPr>
              <w:t xml:space="preserve"> </w:t>
            </w:r>
            <w:r>
              <w:rPr>
                <w:rFonts w:ascii="Times New Roman" w:hAnsi="Times New Roman" w:cs="Times New Roman"/>
              </w:rPr>
              <w:t>3744</w:t>
            </w:r>
          </w:p>
        </w:tc>
      </w:tr>
      <w:tr w:rsidR="00C85ABD" w14:paraId="4327A695" w14:textId="77777777" w:rsidTr="001863D2">
        <w:trPr>
          <w:trHeight w:val="400"/>
        </w:trPr>
        <w:tc>
          <w:tcPr>
            <w:tcW w:w="5000" w:type="pct"/>
            <w:tcBorders>
              <w:top w:val="single" w:sz="4" w:space="0" w:color="000000"/>
              <w:bottom w:val="single" w:sz="4" w:space="0" w:color="000000"/>
              <w:right w:val="single" w:sz="4" w:space="0" w:color="000000"/>
            </w:tcBorders>
          </w:tcPr>
          <w:p w14:paraId="5912D950" w14:textId="77777777" w:rsidR="00C85ABD" w:rsidRDefault="00961E4D">
            <w:pPr>
              <w:pStyle w:val="TableParagraph"/>
              <w:ind w:left="114"/>
              <w:rPr>
                <w:rFonts w:ascii="Times New Roman" w:hAnsi="Times New Roman" w:cs="Times New Roman"/>
              </w:rPr>
            </w:pPr>
            <w:r>
              <w:rPr>
                <w:rFonts w:ascii="Times New Roman" w:hAnsi="Times New Roman" w:cs="Times New Roman"/>
              </w:rPr>
              <w:t>EN</w:t>
            </w:r>
            <w:r>
              <w:rPr>
                <w:rFonts w:ascii="Times New Roman" w:hAnsi="Times New Roman" w:cs="Times New Roman"/>
                <w:spacing w:val="-3"/>
              </w:rPr>
              <w:t xml:space="preserve"> </w:t>
            </w:r>
            <w:r>
              <w:rPr>
                <w:rFonts w:ascii="Times New Roman" w:hAnsi="Times New Roman" w:cs="Times New Roman"/>
              </w:rPr>
              <w:t>55014-1</w:t>
            </w:r>
            <w:r>
              <w:rPr>
                <w:rFonts w:ascii="Times New Roman" w:hAnsi="Times New Roman" w:cs="Times New Roman"/>
                <w:spacing w:val="-1"/>
              </w:rPr>
              <w:t xml:space="preserve"> </w:t>
            </w:r>
            <w:r>
              <w:rPr>
                <w:rFonts w:ascii="Times New Roman" w:hAnsi="Times New Roman" w:cs="Times New Roman"/>
              </w:rPr>
              <w:t>+</w:t>
            </w:r>
            <w:r>
              <w:rPr>
                <w:rFonts w:ascii="Times New Roman" w:hAnsi="Times New Roman" w:cs="Times New Roman"/>
                <w:spacing w:val="-3"/>
              </w:rPr>
              <w:t xml:space="preserve"> </w:t>
            </w:r>
            <w:r>
              <w:rPr>
                <w:rFonts w:ascii="Times New Roman" w:hAnsi="Times New Roman" w:cs="Times New Roman"/>
              </w:rPr>
              <w:t>A1</w:t>
            </w:r>
            <w:r>
              <w:rPr>
                <w:rFonts w:ascii="Times New Roman" w:hAnsi="Times New Roman" w:cs="Times New Roman"/>
                <w:spacing w:val="-2"/>
              </w:rPr>
              <w:t xml:space="preserve"> </w:t>
            </w:r>
            <w:r>
              <w:rPr>
                <w:rFonts w:ascii="Times New Roman" w:hAnsi="Times New Roman" w:cs="Times New Roman"/>
              </w:rPr>
              <w:t>+</w:t>
            </w:r>
            <w:r>
              <w:rPr>
                <w:rFonts w:ascii="Times New Roman" w:hAnsi="Times New Roman" w:cs="Times New Roman"/>
                <w:spacing w:val="-2"/>
              </w:rPr>
              <w:t xml:space="preserve"> </w:t>
            </w:r>
            <w:r>
              <w:rPr>
                <w:rFonts w:ascii="Times New Roman" w:hAnsi="Times New Roman" w:cs="Times New Roman"/>
              </w:rPr>
              <w:t>A2</w:t>
            </w:r>
          </w:p>
        </w:tc>
      </w:tr>
      <w:tr w:rsidR="00C85ABD" w14:paraId="08B5B203" w14:textId="77777777" w:rsidTr="001863D2">
        <w:trPr>
          <w:trHeight w:val="400"/>
        </w:trPr>
        <w:tc>
          <w:tcPr>
            <w:tcW w:w="5000" w:type="pct"/>
            <w:tcBorders>
              <w:top w:val="single" w:sz="4" w:space="0" w:color="000000"/>
              <w:bottom w:val="single" w:sz="4" w:space="0" w:color="000000"/>
              <w:right w:val="single" w:sz="4" w:space="0" w:color="000000"/>
            </w:tcBorders>
          </w:tcPr>
          <w:p w14:paraId="632E77C5" w14:textId="77777777" w:rsidR="00C85ABD" w:rsidRDefault="00961E4D">
            <w:pPr>
              <w:pStyle w:val="TableParagraph"/>
              <w:spacing w:before="36"/>
              <w:ind w:left="114"/>
              <w:rPr>
                <w:rFonts w:ascii="Times New Roman" w:hAnsi="Times New Roman" w:cs="Times New Roman"/>
              </w:rPr>
            </w:pPr>
            <w:r>
              <w:rPr>
                <w:rFonts w:ascii="Times New Roman" w:hAnsi="Times New Roman" w:cs="Times New Roman"/>
              </w:rPr>
              <w:t>EN</w:t>
            </w:r>
            <w:r>
              <w:rPr>
                <w:rFonts w:ascii="Times New Roman" w:hAnsi="Times New Roman" w:cs="Times New Roman"/>
                <w:spacing w:val="-3"/>
              </w:rPr>
              <w:t xml:space="preserve"> </w:t>
            </w:r>
            <w:r>
              <w:rPr>
                <w:rFonts w:ascii="Times New Roman" w:hAnsi="Times New Roman" w:cs="Times New Roman"/>
              </w:rPr>
              <w:t>55022</w:t>
            </w:r>
            <w:r>
              <w:rPr>
                <w:rFonts w:ascii="Times New Roman" w:hAnsi="Times New Roman" w:cs="Times New Roman"/>
                <w:spacing w:val="-3"/>
              </w:rPr>
              <w:t xml:space="preserve"> </w:t>
            </w:r>
            <w:r>
              <w:rPr>
                <w:rFonts w:ascii="Times New Roman" w:hAnsi="Times New Roman" w:cs="Times New Roman"/>
              </w:rPr>
              <w:t>+</w:t>
            </w:r>
            <w:r>
              <w:rPr>
                <w:rFonts w:ascii="Times New Roman" w:hAnsi="Times New Roman" w:cs="Times New Roman"/>
                <w:spacing w:val="-1"/>
              </w:rPr>
              <w:t xml:space="preserve"> </w:t>
            </w:r>
            <w:r>
              <w:rPr>
                <w:rFonts w:ascii="Times New Roman" w:hAnsi="Times New Roman" w:cs="Times New Roman"/>
              </w:rPr>
              <w:t>A1</w:t>
            </w:r>
            <w:r>
              <w:rPr>
                <w:rFonts w:ascii="Times New Roman" w:hAnsi="Times New Roman" w:cs="Times New Roman"/>
                <w:spacing w:val="-2"/>
              </w:rPr>
              <w:t xml:space="preserve"> </w:t>
            </w:r>
            <w:r>
              <w:rPr>
                <w:rFonts w:ascii="Times New Roman" w:hAnsi="Times New Roman" w:cs="Times New Roman"/>
              </w:rPr>
              <w:t>+</w:t>
            </w:r>
            <w:r>
              <w:rPr>
                <w:rFonts w:ascii="Times New Roman" w:hAnsi="Times New Roman" w:cs="Times New Roman"/>
                <w:spacing w:val="-2"/>
              </w:rPr>
              <w:t xml:space="preserve"> </w:t>
            </w:r>
            <w:r>
              <w:rPr>
                <w:rFonts w:ascii="Times New Roman" w:hAnsi="Times New Roman" w:cs="Times New Roman"/>
              </w:rPr>
              <w:t>A2</w:t>
            </w:r>
          </w:p>
        </w:tc>
      </w:tr>
      <w:tr w:rsidR="00C85ABD" w14:paraId="2BA5DC17" w14:textId="77777777" w:rsidTr="001863D2">
        <w:trPr>
          <w:trHeight w:val="400"/>
        </w:trPr>
        <w:tc>
          <w:tcPr>
            <w:tcW w:w="5000" w:type="pct"/>
            <w:tcBorders>
              <w:top w:val="single" w:sz="4" w:space="0" w:color="000000"/>
              <w:bottom w:val="single" w:sz="4" w:space="0" w:color="000000"/>
              <w:right w:val="single" w:sz="4" w:space="0" w:color="000000"/>
            </w:tcBorders>
          </w:tcPr>
          <w:p w14:paraId="3D7AD0B7" w14:textId="77777777" w:rsidR="00C85ABD" w:rsidRDefault="00961E4D">
            <w:pPr>
              <w:pStyle w:val="TableParagraph"/>
              <w:spacing w:before="35"/>
              <w:ind w:left="114"/>
              <w:rPr>
                <w:rFonts w:ascii="Times New Roman" w:hAnsi="Times New Roman" w:cs="Times New Roman"/>
              </w:rPr>
            </w:pPr>
            <w:r>
              <w:rPr>
                <w:rFonts w:ascii="Times New Roman" w:hAnsi="Times New Roman" w:cs="Times New Roman"/>
              </w:rPr>
              <w:t>EN</w:t>
            </w:r>
            <w:r>
              <w:rPr>
                <w:rFonts w:ascii="Times New Roman" w:hAnsi="Times New Roman" w:cs="Times New Roman"/>
                <w:spacing w:val="-4"/>
              </w:rPr>
              <w:t xml:space="preserve"> </w:t>
            </w:r>
            <w:r>
              <w:rPr>
                <w:rFonts w:ascii="Times New Roman" w:hAnsi="Times New Roman" w:cs="Times New Roman"/>
              </w:rPr>
              <w:t>55014-2</w:t>
            </w:r>
            <w:r>
              <w:rPr>
                <w:rFonts w:ascii="Times New Roman" w:hAnsi="Times New Roman" w:cs="Times New Roman"/>
                <w:spacing w:val="-3"/>
              </w:rPr>
              <w:t xml:space="preserve"> </w:t>
            </w:r>
            <w:r>
              <w:rPr>
                <w:rFonts w:ascii="Times New Roman" w:hAnsi="Times New Roman" w:cs="Times New Roman"/>
              </w:rPr>
              <w:t>+</w:t>
            </w:r>
            <w:r>
              <w:rPr>
                <w:rFonts w:ascii="Times New Roman" w:hAnsi="Times New Roman" w:cs="Times New Roman"/>
                <w:spacing w:val="-3"/>
              </w:rPr>
              <w:t xml:space="preserve"> </w:t>
            </w:r>
            <w:r>
              <w:rPr>
                <w:rFonts w:ascii="Times New Roman" w:hAnsi="Times New Roman" w:cs="Times New Roman"/>
              </w:rPr>
              <w:t>A1</w:t>
            </w:r>
          </w:p>
        </w:tc>
      </w:tr>
      <w:tr w:rsidR="00C85ABD" w14:paraId="36A036D7" w14:textId="77777777" w:rsidTr="001863D2">
        <w:trPr>
          <w:trHeight w:val="400"/>
        </w:trPr>
        <w:tc>
          <w:tcPr>
            <w:tcW w:w="5000" w:type="pct"/>
            <w:tcBorders>
              <w:top w:val="single" w:sz="4" w:space="0" w:color="000000"/>
              <w:bottom w:val="single" w:sz="4" w:space="0" w:color="000000"/>
              <w:right w:val="single" w:sz="4" w:space="0" w:color="000000"/>
            </w:tcBorders>
          </w:tcPr>
          <w:p w14:paraId="14F92F81" w14:textId="77777777" w:rsidR="00C85ABD" w:rsidRDefault="00961E4D">
            <w:pPr>
              <w:pStyle w:val="TableParagraph"/>
              <w:ind w:left="114"/>
              <w:rPr>
                <w:rFonts w:ascii="Times New Roman" w:hAnsi="Times New Roman" w:cs="Times New Roman"/>
              </w:rPr>
            </w:pPr>
            <w:r>
              <w:rPr>
                <w:rFonts w:ascii="Times New Roman" w:hAnsi="Times New Roman" w:cs="Times New Roman"/>
                <w:spacing w:val="-6"/>
              </w:rPr>
              <w:t>EN</w:t>
            </w:r>
            <w:r>
              <w:rPr>
                <w:rFonts w:ascii="Times New Roman" w:hAnsi="Times New Roman" w:cs="Times New Roman"/>
                <w:spacing w:val="-7"/>
              </w:rPr>
              <w:t xml:space="preserve"> </w:t>
            </w:r>
            <w:r>
              <w:rPr>
                <w:rFonts w:ascii="Times New Roman" w:hAnsi="Times New Roman" w:cs="Times New Roman"/>
                <w:spacing w:val="-6"/>
              </w:rPr>
              <w:t>61000-3-2</w:t>
            </w:r>
          </w:p>
        </w:tc>
      </w:tr>
      <w:tr w:rsidR="00C85ABD" w14:paraId="1D940D0F" w14:textId="77777777" w:rsidTr="001863D2">
        <w:trPr>
          <w:trHeight w:val="400"/>
        </w:trPr>
        <w:tc>
          <w:tcPr>
            <w:tcW w:w="5000" w:type="pct"/>
            <w:tcBorders>
              <w:top w:val="single" w:sz="4" w:space="0" w:color="000000"/>
              <w:bottom w:val="single" w:sz="4" w:space="0" w:color="000000"/>
              <w:right w:val="single" w:sz="4" w:space="0" w:color="000000"/>
            </w:tcBorders>
          </w:tcPr>
          <w:p w14:paraId="3B649AD1" w14:textId="77777777" w:rsidR="00C85ABD" w:rsidRDefault="00961E4D">
            <w:pPr>
              <w:pStyle w:val="TableParagraph"/>
              <w:spacing w:before="35"/>
              <w:ind w:left="114"/>
              <w:rPr>
                <w:rFonts w:ascii="Times New Roman" w:hAnsi="Times New Roman" w:cs="Times New Roman"/>
              </w:rPr>
            </w:pPr>
            <w:r>
              <w:rPr>
                <w:rFonts w:ascii="Times New Roman" w:hAnsi="Times New Roman" w:cs="Times New Roman"/>
              </w:rPr>
              <w:t>EN</w:t>
            </w:r>
            <w:r>
              <w:rPr>
                <w:rFonts w:ascii="Times New Roman" w:hAnsi="Times New Roman" w:cs="Times New Roman"/>
                <w:spacing w:val="-4"/>
              </w:rPr>
              <w:t xml:space="preserve"> </w:t>
            </w:r>
            <w:r>
              <w:rPr>
                <w:rFonts w:ascii="Times New Roman" w:hAnsi="Times New Roman" w:cs="Times New Roman"/>
              </w:rPr>
              <w:t>61000-3-3</w:t>
            </w:r>
            <w:r>
              <w:rPr>
                <w:rFonts w:ascii="Times New Roman" w:hAnsi="Times New Roman" w:cs="Times New Roman"/>
                <w:spacing w:val="-5"/>
              </w:rPr>
              <w:t xml:space="preserve"> </w:t>
            </w:r>
            <w:r>
              <w:rPr>
                <w:rFonts w:ascii="Times New Roman" w:hAnsi="Times New Roman" w:cs="Times New Roman"/>
              </w:rPr>
              <w:t>+</w:t>
            </w:r>
            <w:r>
              <w:rPr>
                <w:rFonts w:ascii="Times New Roman" w:hAnsi="Times New Roman" w:cs="Times New Roman"/>
                <w:spacing w:val="-4"/>
              </w:rPr>
              <w:t xml:space="preserve"> </w:t>
            </w:r>
            <w:r>
              <w:rPr>
                <w:rFonts w:ascii="Times New Roman" w:hAnsi="Times New Roman" w:cs="Times New Roman"/>
              </w:rPr>
              <w:t>A1</w:t>
            </w:r>
          </w:p>
        </w:tc>
      </w:tr>
      <w:tr w:rsidR="00C85ABD" w14:paraId="62FF6225" w14:textId="77777777" w:rsidTr="001863D2">
        <w:trPr>
          <w:trHeight w:val="400"/>
        </w:trPr>
        <w:tc>
          <w:tcPr>
            <w:tcW w:w="5000" w:type="pct"/>
            <w:tcBorders>
              <w:top w:val="single" w:sz="4" w:space="0" w:color="000000"/>
              <w:bottom w:val="single" w:sz="4" w:space="0" w:color="000000"/>
              <w:right w:val="single" w:sz="4" w:space="0" w:color="000000"/>
            </w:tcBorders>
          </w:tcPr>
          <w:p w14:paraId="53C5B6B7" w14:textId="77777777" w:rsidR="00C85ABD" w:rsidRDefault="00961E4D">
            <w:pPr>
              <w:pStyle w:val="TableParagraph"/>
              <w:ind w:left="114"/>
              <w:rPr>
                <w:rFonts w:ascii="Times New Roman" w:hAnsi="Times New Roman" w:cs="Times New Roman"/>
              </w:rPr>
            </w:pPr>
            <w:r>
              <w:rPr>
                <w:rFonts w:ascii="Times New Roman" w:hAnsi="Times New Roman" w:cs="Times New Roman"/>
              </w:rPr>
              <w:t>EN</w:t>
            </w:r>
            <w:r>
              <w:rPr>
                <w:rFonts w:ascii="Times New Roman" w:hAnsi="Times New Roman" w:cs="Times New Roman"/>
                <w:spacing w:val="-3"/>
              </w:rPr>
              <w:t xml:space="preserve"> </w:t>
            </w:r>
            <w:r>
              <w:rPr>
                <w:rFonts w:ascii="Times New Roman" w:hAnsi="Times New Roman" w:cs="Times New Roman"/>
              </w:rPr>
              <w:t>61000-4-2</w:t>
            </w:r>
            <w:r>
              <w:rPr>
                <w:rFonts w:ascii="Times New Roman" w:hAnsi="Times New Roman" w:cs="Times New Roman"/>
                <w:spacing w:val="-4"/>
              </w:rPr>
              <w:t xml:space="preserve"> </w:t>
            </w:r>
            <w:r>
              <w:rPr>
                <w:rFonts w:ascii="Times New Roman" w:hAnsi="Times New Roman" w:cs="Times New Roman"/>
              </w:rPr>
              <w:t>+</w:t>
            </w:r>
            <w:r>
              <w:rPr>
                <w:rFonts w:ascii="Times New Roman" w:hAnsi="Times New Roman" w:cs="Times New Roman"/>
                <w:spacing w:val="-2"/>
              </w:rPr>
              <w:t xml:space="preserve"> </w:t>
            </w:r>
            <w:r>
              <w:rPr>
                <w:rFonts w:ascii="Times New Roman" w:hAnsi="Times New Roman" w:cs="Times New Roman"/>
              </w:rPr>
              <w:t>A1</w:t>
            </w:r>
            <w:r>
              <w:rPr>
                <w:rFonts w:ascii="Times New Roman" w:hAnsi="Times New Roman" w:cs="Times New Roman"/>
                <w:spacing w:val="-3"/>
              </w:rPr>
              <w:t xml:space="preserve"> </w:t>
            </w:r>
            <w:r>
              <w:rPr>
                <w:rFonts w:ascii="Times New Roman" w:hAnsi="Times New Roman" w:cs="Times New Roman"/>
              </w:rPr>
              <w:t>+</w:t>
            </w:r>
            <w:r>
              <w:rPr>
                <w:rFonts w:ascii="Times New Roman" w:hAnsi="Times New Roman" w:cs="Times New Roman"/>
                <w:spacing w:val="-2"/>
              </w:rPr>
              <w:t xml:space="preserve"> </w:t>
            </w:r>
            <w:r>
              <w:rPr>
                <w:rFonts w:ascii="Times New Roman" w:hAnsi="Times New Roman" w:cs="Times New Roman"/>
              </w:rPr>
              <w:t>A2</w:t>
            </w:r>
          </w:p>
        </w:tc>
      </w:tr>
      <w:tr w:rsidR="00C85ABD" w14:paraId="129EDC6E" w14:textId="77777777" w:rsidTr="001863D2">
        <w:trPr>
          <w:trHeight w:val="400"/>
        </w:trPr>
        <w:tc>
          <w:tcPr>
            <w:tcW w:w="5000" w:type="pct"/>
            <w:tcBorders>
              <w:top w:val="single" w:sz="4" w:space="0" w:color="000000"/>
              <w:bottom w:val="single" w:sz="4" w:space="0" w:color="000000"/>
              <w:right w:val="single" w:sz="4" w:space="0" w:color="000000"/>
            </w:tcBorders>
          </w:tcPr>
          <w:p w14:paraId="7A651335" w14:textId="77777777" w:rsidR="00C85ABD" w:rsidRDefault="00961E4D">
            <w:pPr>
              <w:pStyle w:val="TableParagraph"/>
              <w:ind w:left="114"/>
              <w:rPr>
                <w:rFonts w:ascii="Times New Roman" w:hAnsi="Times New Roman" w:cs="Times New Roman"/>
              </w:rPr>
            </w:pPr>
            <w:r>
              <w:rPr>
                <w:rFonts w:ascii="Times New Roman" w:hAnsi="Times New Roman" w:cs="Times New Roman"/>
              </w:rPr>
              <w:t>EN</w:t>
            </w:r>
            <w:r>
              <w:rPr>
                <w:rFonts w:ascii="Times New Roman" w:hAnsi="Times New Roman" w:cs="Times New Roman"/>
                <w:spacing w:val="-3"/>
              </w:rPr>
              <w:t xml:space="preserve"> </w:t>
            </w:r>
            <w:r>
              <w:rPr>
                <w:rFonts w:ascii="Times New Roman" w:hAnsi="Times New Roman" w:cs="Times New Roman"/>
              </w:rPr>
              <w:t>61000-4-3</w:t>
            </w:r>
            <w:r>
              <w:rPr>
                <w:rFonts w:ascii="Times New Roman" w:hAnsi="Times New Roman" w:cs="Times New Roman"/>
                <w:spacing w:val="-4"/>
              </w:rPr>
              <w:t xml:space="preserve"> </w:t>
            </w:r>
            <w:r>
              <w:rPr>
                <w:rFonts w:ascii="Times New Roman" w:hAnsi="Times New Roman" w:cs="Times New Roman"/>
              </w:rPr>
              <w:t>+</w:t>
            </w:r>
            <w:r>
              <w:rPr>
                <w:rFonts w:ascii="Times New Roman" w:hAnsi="Times New Roman" w:cs="Times New Roman"/>
                <w:spacing w:val="-2"/>
              </w:rPr>
              <w:t xml:space="preserve"> </w:t>
            </w:r>
            <w:r>
              <w:rPr>
                <w:rFonts w:ascii="Times New Roman" w:hAnsi="Times New Roman" w:cs="Times New Roman"/>
              </w:rPr>
              <w:t>A1</w:t>
            </w:r>
            <w:r>
              <w:rPr>
                <w:rFonts w:ascii="Times New Roman" w:hAnsi="Times New Roman" w:cs="Times New Roman"/>
                <w:spacing w:val="-3"/>
              </w:rPr>
              <w:t xml:space="preserve"> </w:t>
            </w:r>
            <w:r>
              <w:rPr>
                <w:rFonts w:ascii="Times New Roman" w:hAnsi="Times New Roman" w:cs="Times New Roman"/>
              </w:rPr>
              <w:t>+</w:t>
            </w:r>
            <w:r>
              <w:rPr>
                <w:rFonts w:ascii="Times New Roman" w:hAnsi="Times New Roman" w:cs="Times New Roman"/>
                <w:spacing w:val="-2"/>
              </w:rPr>
              <w:t xml:space="preserve"> </w:t>
            </w:r>
            <w:r>
              <w:rPr>
                <w:rFonts w:ascii="Times New Roman" w:hAnsi="Times New Roman" w:cs="Times New Roman"/>
              </w:rPr>
              <w:t>A2</w:t>
            </w:r>
          </w:p>
        </w:tc>
      </w:tr>
      <w:tr w:rsidR="00C85ABD" w14:paraId="5739CDF1" w14:textId="77777777" w:rsidTr="001863D2">
        <w:trPr>
          <w:trHeight w:val="400"/>
        </w:trPr>
        <w:tc>
          <w:tcPr>
            <w:tcW w:w="5000" w:type="pct"/>
            <w:tcBorders>
              <w:top w:val="single" w:sz="4" w:space="0" w:color="000000"/>
              <w:bottom w:val="single" w:sz="4" w:space="0" w:color="000000"/>
              <w:right w:val="single" w:sz="4" w:space="0" w:color="000000"/>
            </w:tcBorders>
          </w:tcPr>
          <w:p w14:paraId="737B2B52" w14:textId="77777777" w:rsidR="00C85ABD" w:rsidRDefault="00961E4D">
            <w:pPr>
              <w:pStyle w:val="TableParagraph"/>
              <w:spacing w:before="37"/>
              <w:ind w:left="114"/>
              <w:rPr>
                <w:rFonts w:ascii="Times New Roman" w:hAnsi="Times New Roman" w:cs="Times New Roman"/>
              </w:rPr>
            </w:pPr>
            <w:r>
              <w:rPr>
                <w:rFonts w:ascii="Times New Roman" w:hAnsi="Times New Roman" w:cs="Times New Roman"/>
              </w:rPr>
              <w:t>EN</w:t>
            </w:r>
            <w:r>
              <w:rPr>
                <w:rFonts w:ascii="Times New Roman" w:hAnsi="Times New Roman" w:cs="Times New Roman"/>
                <w:spacing w:val="-4"/>
              </w:rPr>
              <w:t xml:space="preserve"> </w:t>
            </w:r>
            <w:r>
              <w:rPr>
                <w:rFonts w:ascii="Times New Roman" w:hAnsi="Times New Roman" w:cs="Times New Roman"/>
              </w:rPr>
              <w:t>61000-4-4</w:t>
            </w:r>
            <w:r>
              <w:rPr>
                <w:rFonts w:ascii="Times New Roman" w:hAnsi="Times New Roman" w:cs="Times New Roman"/>
                <w:spacing w:val="-5"/>
              </w:rPr>
              <w:t xml:space="preserve"> </w:t>
            </w:r>
            <w:r>
              <w:rPr>
                <w:rFonts w:ascii="Times New Roman" w:hAnsi="Times New Roman" w:cs="Times New Roman"/>
              </w:rPr>
              <w:t>+</w:t>
            </w:r>
            <w:r>
              <w:rPr>
                <w:rFonts w:ascii="Times New Roman" w:hAnsi="Times New Roman" w:cs="Times New Roman"/>
                <w:spacing w:val="-4"/>
              </w:rPr>
              <w:t xml:space="preserve"> </w:t>
            </w:r>
            <w:r>
              <w:rPr>
                <w:rFonts w:ascii="Times New Roman" w:hAnsi="Times New Roman" w:cs="Times New Roman"/>
              </w:rPr>
              <w:t>A1</w:t>
            </w:r>
          </w:p>
        </w:tc>
      </w:tr>
      <w:tr w:rsidR="00C85ABD" w14:paraId="5D8C6F84" w14:textId="77777777" w:rsidTr="001863D2">
        <w:trPr>
          <w:trHeight w:val="400"/>
        </w:trPr>
        <w:tc>
          <w:tcPr>
            <w:tcW w:w="5000" w:type="pct"/>
            <w:tcBorders>
              <w:top w:val="single" w:sz="4" w:space="0" w:color="000000"/>
              <w:bottom w:val="single" w:sz="4" w:space="0" w:color="000000"/>
              <w:right w:val="single" w:sz="4" w:space="0" w:color="000000"/>
            </w:tcBorders>
          </w:tcPr>
          <w:p w14:paraId="5F9E78C8" w14:textId="77777777" w:rsidR="00C85ABD" w:rsidRDefault="00961E4D">
            <w:pPr>
              <w:pStyle w:val="TableParagraph"/>
              <w:ind w:left="114"/>
              <w:rPr>
                <w:rFonts w:ascii="Times New Roman" w:hAnsi="Times New Roman" w:cs="Times New Roman"/>
              </w:rPr>
            </w:pPr>
            <w:r>
              <w:rPr>
                <w:rFonts w:ascii="Times New Roman" w:hAnsi="Times New Roman" w:cs="Times New Roman"/>
              </w:rPr>
              <w:t>EN61000-4-5</w:t>
            </w:r>
            <w:r>
              <w:rPr>
                <w:rFonts w:ascii="Times New Roman" w:hAnsi="Times New Roman" w:cs="Times New Roman"/>
                <w:spacing w:val="-6"/>
              </w:rPr>
              <w:t xml:space="preserve"> </w:t>
            </w:r>
            <w:r>
              <w:rPr>
                <w:rFonts w:ascii="Times New Roman" w:hAnsi="Times New Roman" w:cs="Times New Roman"/>
              </w:rPr>
              <w:t>+</w:t>
            </w:r>
            <w:r>
              <w:rPr>
                <w:rFonts w:ascii="Times New Roman" w:hAnsi="Times New Roman" w:cs="Times New Roman"/>
                <w:spacing w:val="-4"/>
              </w:rPr>
              <w:t xml:space="preserve"> </w:t>
            </w:r>
            <w:r>
              <w:rPr>
                <w:rFonts w:ascii="Times New Roman" w:hAnsi="Times New Roman" w:cs="Times New Roman"/>
              </w:rPr>
              <w:t>A1</w:t>
            </w:r>
          </w:p>
        </w:tc>
      </w:tr>
      <w:tr w:rsidR="001863D2" w14:paraId="1EEEFCE1" w14:textId="77777777" w:rsidTr="001863D2">
        <w:trPr>
          <w:trHeight w:val="400"/>
        </w:trPr>
        <w:tc>
          <w:tcPr>
            <w:tcW w:w="5000" w:type="pct"/>
            <w:tcBorders>
              <w:top w:val="single" w:sz="4" w:space="0" w:color="000000"/>
              <w:bottom w:val="single" w:sz="4" w:space="0" w:color="000000"/>
              <w:right w:val="single" w:sz="4" w:space="0" w:color="000000"/>
            </w:tcBorders>
          </w:tcPr>
          <w:p w14:paraId="4F843B97" w14:textId="56A066EB" w:rsidR="001863D2" w:rsidRDefault="001863D2" w:rsidP="001863D2">
            <w:pPr>
              <w:pStyle w:val="TableParagraph"/>
              <w:ind w:left="114"/>
              <w:rPr>
                <w:rFonts w:ascii="Times New Roman" w:hAnsi="Times New Roman" w:cs="Times New Roman"/>
              </w:rPr>
            </w:pPr>
            <w:r>
              <w:rPr>
                <w:rFonts w:ascii="Times New Roman" w:hAnsi="Times New Roman" w:cs="Times New Roman"/>
              </w:rPr>
              <w:t>EN61000-4-6</w:t>
            </w:r>
            <w:r>
              <w:rPr>
                <w:rFonts w:ascii="Times New Roman" w:hAnsi="Times New Roman" w:cs="Times New Roman"/>
                <w:spacing w:val="-6"/>
              </w:rPr>
              <w:t xml:space="preserve"> </w:t>
            </w:r>
            <w:r>
              <w:rPr>
                <w:rFonts w:ascii="Times New Roman" w:hAnsi="Times New Roman" w:cs="Times New Roman"/>
              </w:rPr>
              <w:t>+</w:t>
            </w:r>
            <w:r>
              <w:rPr>
                <w:rFonts w:ascii="Times New Roman" w:hAnsi="Times New Roman" w:cs="Times New Roman"/>
                <w:spacing w:val="-4"/>
              </w:rPr>
              <w:t xml:space="preserve"> </w:t>
            </w:r>
            <w:r>
              <w:rPr>
                <w:rFonts w:ascii="Times New Roman" w:hAnsi="Times New Roman" w:cs="Times New Roman"/>
              </w:rPr>
              <w:t>A1</w:t>
            </w:r>
          </w:p>
        </w:tc>
      </w:tr>
      <w:tr w:rsidR="001863D2" w14:paraId="20846552" w14:textId="77777777" w:rsidTr="001863D2">
        <w:trPr>
          <w:trHeight w:val="400"/>
        </w:trPr>
        <w:tc>
          <w:tcPr>
            <w:tcW w:w="5000" w:type="pct"/>
            <w:tcBorders>
              <w:top w:val="single" w:sz="4" w:space="0" w:color="000000"/>
              <w:bottom w:val="single" w:sz="4" w:space="0" w:color="000000"/>
              <w:right w:val="single" w:sz="4" w:space="0" w:color="000000"/>
            </w:tcBorders>
          </w:tcPr>
          <w:p w14:paraId="77BCC953" w14:textId="62993264" w:rsidR="001863D2" w:rsidRDefault="001863D2" w:rsidP="001863D2">
            <w:pPr>
              <w:pStyle w:val="TableParagraph"/>
              <w:ind w:left="114"/>
              <w:rPr>
                <w:rFonts w:ascii="Times New Roman" w:hAnsi="Times New Roman" w:cs="Times New Roman"/>
              </w:rPr>
            </w:pPr>
            <w:r>
              <w:rPr>
                <w:rFonts w:ascii="Times New Roman" w:hAnsi="Times New Roman" w:cs="Times New Roman"/>
                <w:w w:val="95"/>
              </w:rPr>
              <w:t>EN61000-4-11+</w:t>
            </w:r>
            <w:r>
              <w:rPr>
                <w:rFonts w:ascii="Times New Roman" w:hAnsi="Times New Roman" w:cs="Times New Roman"/>
                <w:spacing w:val="-11"/>
                <w:w w:val="95"/>
              </w:rPr>
              <w:t xml:space="preserve"> </w:t>
            </w:r>
            <w:r>
              <w:rPr>
                <w:rFonts w:ascii="Times New Roman" w:hAnsi="Times New Roman" w:cs="Times New Roman"/>
                <w:w w:val="95"/>
              </w:rPr>
              <w:t>A1</w:t>
            </w:r>
          </w:p>
        </w:tc>
      </w:tr>
    </w:tbl>
    <w:p w14:paraId="6F9EF324" w14:textId="77777777" w:rsidR="00C85ABD" w:rsidRDefault="00C85ABD">
      <w:pPr>
        <w:pStyle w:val="a4"/>
        <w:spacing w:before="10"/>
        <w:rPr>
          <w:rFonts w:ascii="Times New Roman" w:hAnsi="Times New Roman" w:cs="Times New Roman"/>
          <w:sz w:val="2"/>
        </w:rPr>
      </w:pPr>
    </w:p>
    <w:p w14:paraId="0B44AB29" w14:textId="77777777" w:rsidR="00C85ABD" w:rsidRDefault="00C85ABD">
      <w:pPr>
        <w:pStyle w:val="a4"/>
        <w:spacing w:before="10"/>
        <w:rPr>
          <w:rFonts w:ascii="Times New Roman" w:hAnsi="Times New Roman" w:cs="Times New Roman"/>
          <w:sz w:val="2"/>
        </w:rPr>
      </w:pPr>
    </w:p>
    <w:p w14:paraId="6466EF47" w14:textId="5DE59032" w:rsidR="00C85ABD" w:rsidRDefault="00C85ABD">
      <w:pPr>
        <w:pStyle w:val="a4"/>
        <w:spacing w:line="20" w:lineRule="exact"/>
        <w:ind w:left="854"/>
        <w:rPr>
          <w:rFonts w:ascii="Times New Roman" w:hAnsi="Times New Roman" w:cs="Times New Roman"/>
          <w:sz w:val="2"/>
        </w:rPr>
      </w:pPr>
    </w:p>
    <w:p w14:paraId="7F530E41" w14:textId="77777777" w:rsidR="001863D2" w:rsidRDefault="001863D2" w:rsidP="001863D2">
      <w:pPr>
        <w:rPr>
          <w:b/>
          <w:bCs/>
          <w:spacing w:val="-5"/>
          <w:w w:val="95"/>
        </w:rPr>
      </w:pPr>
      <w:bookmarkStart w:id="424" w:name="About_CCC_Certification"/>
      <w:bookmarkStart w:id="425" w:name="_Toc3376"/>
      <w:bookmarkStart w:id="426" w:name="_Toc24085"/>
      <w:bookmarkStart w:id="427" w:name="_Toc21711"/>
      <w:bookmarkStart w:id="428" w:name="_Toc4674"/>
      <w:bookmarkEnd w:id="424"/>
    </w:p>
    <w:p w14:paraId="308D728F" w14:textId="350797B0" w:rsidR="00C85ABD" w:rsidRPr="001863D2" w:rsidRDefault="00961E4D" w:rsidP="001863D2">
      <w:pPr>
        <w:rPr>
          <w:b/>
          <w:bCs/>
        </w:rPr>
      </w:pPr>
      <w:r w:rsidRPr="001863D2">
        <w:rPr>
          <w:b/>
          <w:bCs/>
          <w:spacing w:val="-5"/>
          <w:w w:val="95"/>
        </w:rPr>
        <w:t>About</w:t>
      </w:r>
      <w:r w:rsidRPr="001863D2">
        <w:rPr>
          <w:b/>
          <w:bCs/>
          <w:spacing w:val="-22"/>
          <w:w w:val="95"/>
        </w:rPr>
        <w:t xml:space="preserve"> </w:t>
      </w:r>
      <w:r w:rsidRPr="001863D2">
        <w:rPr>
          <w:b/>
          <w:bCs/>
          <w:spacing w:val="-5"/>
          <w:w w:val="95"/>
        </w:rPr>
        <w:t>CCC</w:t>
      </w:r>
      <w:r w:rsidRPr="001863D2">
        <w:rPr>
          <w:b/>
          <w:bCs/>
          <w:spacing w:val="-9"/>
          <w:w w:val="95"/>
        </w:rPr>
        <w:t xml:space="preserve"> </w:t>
      </w:r>
      <w:r w:rsidRPr="001863D2">
        <w:rPr>
          <w:b/>
          <w:bCs/>
          <w:w w:val="95"/>
        </w:rPr>
        <w:t>Certification</w:t>
      </w:r>
      <w:bookmarkEnd w:id="425"/>
      <w:bookmarkEnd w:id="426"/>
      <w:bookmarkEnd w:id="427"/>
      <w:bookmarkEnd w:id="428"/>
      <w:r w:rsidRPr="001863D2">
        <w:rPr>
          <w:b/>
          <w:bCs/>
          <w:w w:val="99"/>
        </w:rPr>
        <w:t xml:space="preserve"> </w:t>
      </w:r>
    </w:p>
    <w:p w14:paraId="6E784FD7" w14:textId="6FE96BDD" w:rsidR="00C85ABD" w:rsidRPr="00CB6728" w:rsidRDefault="00961E4D" w:rsidP="001863D2">
      <w:r>
        <w:t>Currently</w:t>
      </w:r>
      <w:r>
        <w:rPr>
          <w:spacing w:val="-19"/>
        </w:rPr>
        <w:t xml:space="preserve"> </w:t>
      </w:r>
      <w:r>
        <w:t>there</w:t>
      </w:r>
      <w:r>
        <w:rPr>
          <w:spacing w:val="-17"/>
        </w:rPr>
        <w:t xml:space="preserve"> </w:t>
      </w:r>
      <w:r>
        <w:t>is</w:t>
      </w:r>
      <w:r>
        <w:rPr>
          <w:spacing w:val="-17"/>
        </w:rPr>
        <w:t xml:space="preserve"> </w:t>
      </w:r>
      <w:r>
        <w:t>no</w:t>
      </w:r>
      <w:r>
        <w:rPr>
          <w:spacing w:val="-18"/>
        </w:rPr>
        <w:t xml:space="preserve"> </w:t>
      </w:r>
      <w:r>
        <w:t>national</w:t>
      </w:r>
      <w:r>
        <w:rPr>
          <w:spacing w:val="-19"/>
        </w:rPr>
        <w:t xml:space="preserve"> </w:t>
      </w:r>
      <w:r>
        <w:t>standard</w:t>
      </w:r>
      <w:r>
        <w:rPr>
          <w:spacing w:val="-19"/>
        </w:rPr>
        <w:t xml:space="preserve"> </w:t>
      </w:r>
      <w:r>
        <w:t>for</w:t>
      </w:r>
      <w:r>
        <w:rPr>
          <w:spacing w:val="-18"/>
        </w:rPr>
        <w:t xml:space="preserve"> </w:t>
      </w:r>
      <w:r>
        <w:t>vending</w:t>
      </w:r>
      <w:r>
        <w:rPr>
          <w:spacing w:val="-17"/>
        </w:rPr>
        <w:t xml:space="preserve"> </w:t>
      </w:r>
      <w:r>
        <w:t>coffee</w:t>
      </w:r>
      <w:r>
        <w:rPr>
          <w:spacing w:val="-19"/>
        </w:rPr>
        <w:t xml:space="preserve"> </w:t>
      </w:r>
      <w:r>
        <w:t>machines</w:t>
      </w:r>
      <w:r>
        <w:rPr>
          <w:spacing w:val="-19"/>
        </w:rPr>
        <w:t xml:space="preserve"> </w:t>
      </w:r>
      <w:r>
        <w:t>in</w:t>
      </w:r>
      <w:r>
        <w:rPr>
          <w:spacing w:val="-17"/>
        </w:rPr>
        <w:t xml:space="preserve"> </w:t>
      </w:r>
      <w:r>
        <w:t>the</w:t>
      </w:r>
      <w:r>
        <w:rPr>
          <w:spacing w:val="-19"/>
        </w:rPr>
        <w:t xml:space="preserve"> </w:t>
      </w:r>
      <w:r>
        <w:t>Chinese</w:t>
      </w:r>
      <w:r>
        <w:rPr>
          <w:spacing w:val="-20"/>
        </w:rPr>
        <w:t xml:space="preserve"> </w:t>
      </w:r>
      <w:r>
        <w:t>market,</w:t>
      </w:r>
      <w:r>
        <w:rPr>
          <w:spacing w:val="-18"/>
        </w:rPr>
        <w:t xml:space="preserve"> </w:t>
      </w:r>
      <w:r>
        <w:t>and</w:t>
      </w:r>
      <w:r>
        <w:rPr>
          <w:spacing w:val="1"/>
        </w:rPr>
        <w:t xml:space="preserve"> </w:t>
      </w:r>
      <w:proofErr w:type="spellStart"/>
      <w:r>
        <w:t>McKays</w:t>
      </w:r>
      <w:proofErr w:type="spellEnd"/>
      <w:r>
        <w:rPr>
          <w:spacing w:val="-18"/>
        </w:rPr>
        <w:t xml:space="preserve"> </w:t>
      </w:r>
      <w:r>
        <w:t>can</w:t>
      </w:r>
      <w:r>
        <w:rPr>
          <w:spacing w:val="-18"/>
        </w:rPr>
        <w:t xml:space="preserve"> </w:t>
      </w:r>
      <w:r>
        <w:t>only</w:t>
      </w:r>
      <w:r>
        <w:rPr>
          <w:spacing w:val="-16"/>
        </w:rPr>
        <w:t xml:space="preserve"> </w:t>
      </w:r>
      <w:r>
        <w:t>provide</w:t>
      </w:r>
      <w:r>
        <w:rPr>
          <w:spacing w:val="-19"/>
        </w:rPr>
        <w:t xml:space="preserve"> </w:t>
      </w:r>
      <w:r>
        <w:t>the</w:t>
      </w:r>
      <w:r>
        <w:rPr>
          <w:spacing w:val="-18"/>
        </w:rPr>
        <w:t xml:space="preserve"> </w:t>
      </w:r>
      <w:r>
        <w:t>machine's</w:t>
      </w:r>
      <w:r>
        <w:rPr>
          <w:spacing w:val="-17"/>
        </w:rPr>
        <w:t xml:space="preserve"> </w:t>
      </w:r>
      <w:r>
        <w:t>inspection</w:t>
      </w:r>
      <w:r>
        <w:rPr>
          <w:spacing w:val="-16"/>
        </w:rPr>
        <w:t xml:space="preserve"> </w:t>
      </w:r>
      <w:r>
        <w:t>report</w:t>
      </w:r>
      <w:r>
        <w:rPr>
          <w:spacing w:val="-16"/>
        </w:rPr>
        <w:t xml:space="preserve"> </w:t>
      </w:r>
      <w:r>
        <w:t>and</w:t>
      </w:r>
      <w:r>
        <w:rPr>
          <w:spacing w:val="-16"/>
        </w:rPr>
        <w:t xml:space="preserve"> </w:t>
      </w:r>
      <w:r>
        <w:t>the</w:t>
      </w:r>
      <w:r>
        <w:rPr>
          <w:spacing w:val="-18"/>
        </w:rPr>
        <w:t xml:space="preserve"> </w:t>
      </w:r>
      <w:r>
        <w:t>safety</w:t>
      </w:r>
      <w:r>
        <w:rPr>
          <w:spacing w:val="-16"/>
        </w:rPr>
        <w:t xml:space="preserve"> </w:t>
      </w:r>
      <w:r>
        <w:t>report</w:t>
      </w:r>
      <w:r>
        <w:rPr>
          <w:spacing w:val="-17"/>
        </w:rPr>
        <w:t xml:space="preserve"> </w:t>
      </w:r>
      <w:r>
        <w:t>of</w:t>
      </w:r>
      <w:r>
        <w:rPr>
          <w:spacing w:val="-17"/>
        </w:rPr>
        <w:t xml:space="preserve"> </w:t>
      </w:r>
      <w:r>
        <w:t>the</w:t>
      </w:r>
      <w:r>
        <w:rPr>
          <w:spacing w:val="-16"/>
        </w:rPr>
        <w:t xml:space="preserve"> </w:t>
      </w:r>
      <w:r>
        <w:t>relevant</w:t>
      </w:r>
      <w:r>
        <w:rPr>
          <w:spacing w:val="1"/>
        </w:rPr>
        <w:t xml:space="preserve"> </w:t>
      </w:r>
      <w:r>
        <w:t>food</w:t>
      </w:r>
      <w:r>
        <w:rPr>
          <w:spacing w:val="-2"/>
        </w:rPr>
        <w:t xml:space="preserve"> </w:t>
      </w:r>
      <w:r>
        <w:t>contact</w:t>
      </w:r>
      <w:r>
        <w:rPr>
          <w:spacing w:val="-5"/>
        </w:rPr>
        <w:t xml:space="preserve"> </w:t>
      </w:r>
      <w:r>
        <w:t xml:space="preserve">parts! </w:t>
      </w:r>
    </w:p>
    <w:p w14:paraId="05E042B9" w14:textId="77777777" w:rsidR="00C85ABD" w:rsidRDefault="00C85ABD">
      <w:pPr>
        <w:pStyle w:val="a4"/>
        <w:rPr>
          <w:rFonts w:ascii="Times New Roman" w:hAnsi="Times New Roman" w:cs="Times New Roman"/>
          <w:sz w:val="20"/>
        </w:rPr>
      </w:pPr>
    </w:p>
    <w:p w14:paraId="076C6124" w14:textId="77777777" w:rsidR="00C85ABD" w:rsidRDefault="00C85ABD">
      <w:pPr>
        <w:pStyle w:val="a4"/>
        <w:rPr>
          <w:rFonts w:ascii="Times New Roman" w:hAnsi="Times New Roman" w:cs="Times New Roman"/>
          <w:sz w:val="20"/>
        </w:rPr>
      </w:pPr>
    </w:p>
    <w:p w14:paraId="63D762D0" w14:textId="77777777" w:rsidR="00C85ABD" w:rsidRDefault="00C85ABD">
      <w:pPr>
        <w:pStyle w:val="a4"/>
        <w:rPr>
          <w:rFonts w:ascii="Times New Roman" w:hAnsi="Times New Roman" w:cs="Times New Roman"/>
          <w:sz w:val="20"/>
        </w:rPr>
      </w:pPr>
    </w:p>
    <w:p w14:paraId="1571D4AE" w14:textId="77777777" w:rsidR="00A23384" w:rsidRDefault="00A23384">
      <w:pPr>
        <w:pStyle w:val="a4"/>
        <w:rPr>
          <w:rFonts w:ascii="Times New Roman" w:hAnsi="Times New Roman" w:cs="Times New Roman"/>
          <w:sz w:val="20"/>
        </w:rPr>
      </w:pPr>
    </w:p>
    <w:p w14:paraId="497B45F5" w14:textId="77777777" w:rsidR="00A23384" w:rsidRDefault="00A23384">
      <w:pPr>
        <w:pStyle w:val="a4"/>
        <w:rPr>
          <w:rFonts w:ascii="Times New Roman" w:hAnsi="Times New Roman" w:cs="Times New Roman"/>
          <w:sz w:val="20"/>
        </w:rPr>
      </w:pPr>
    </w:p>
    <w:p w14:paraId="67DAC9F4" w14:textId="77777777" w:rsidR="00A23384" w:rsidRDefault="00A23384">
      <w:pPr>
        <w:pStyle w:val="a4"/>
        <w:rPr>
          <w:rFonts w:ascii="Times New Roman" w:hAnsi="Times New Roman" w:cs="Times New Roman"/>
          <w:sz w:val="20"/>
        </w:rPr>
      </w:pPr>
    </w:p>
    <w:p w14:paraId="5BB58FC8" w14:textId="77777777" w:rsidR="00A23384" w:rsidRDefault="00A23384">
      <w:pPr>
        <w:pStyle w:val="a4"/>
        <w:rPr>
          <w:rFonts w:ascii="Times New Roman" w:hAnsi="Times New Roman" w:cs="Times New Roman"/>
          <w:sz w:val="20"/>
        </w:rPr>
      </w:pPr>
    </w:p>
    <w:p w14:paraId="7E5B1787" w14:textId="77777777" w:rsidR="00A23384" w:rsidRDefault="00A23384">
      <w:pPr>
        <w:pStyle w:val="a4"/>
        <w:rPr>
          <w:rFonts w:ascii="Times New Roman" w:hAnsi="Times New Roman" w:cs="Times New Roman"/>
          <w:sz w:val="20"/>
        </w:rPr>
      </w:pPr>
    </w:p>
    <w:p w14:paraId="0DB1C604" w14:textId="76142374" w:rsidR="00C85ABD" w:rsidRPr="00D40474" w:rsidRDefault="00961E4D" w:rsidP="001863D2">
      <w:pPr>
        <w:pStyle w:val="1"/>
        <w:spacing w:before="240" w:after="240"/>
        <w:ind w:leftChars="322" w:left="676"/>
      </w:pPr>
      <w:bookmarkStart w:id="429" w:name="12_List_of_frequently_asked_questions"/>
      <w:bookmarkStart w:id="430" w:name="_Toc14554"/>
      <w:bookmarkStart w:id="431" w:name="_Toc14276"/>
      <w:bookmarkStart w:id="432" w:name="_Toc15868"/>
      <w:bookmarkStart w:id="433" w:name="_Toc154667455"/>
      <w:bookmarkEnd w:id="429"/>
      <w:r w:rsidRPr="00D40474">
        <w:rPr>
          <w:w w:val="95"/>
        </w:rPr>
        <w:t>1</w:t>
      </w:r>
      <w:r w:rsidR="007B0630" w:rsidRPr="00D40474">
        <w:rPr>
          <w:w w:val="95"/>
        </w:rPr>
        <w:t>2</w:t>
      </w:r>
      <w:r w:rsidRPr="00D40474">
        <w:rPr>
          <w:spacing w:val="-15"/>
          <w:w w:val="95"/>
        </w:rPr>
        <w:t xml:space="preserve"> </w:t>
      </w:r>
      <w:r w:rsidRPr="00D40474">
        <w:rPr>
          <w:w w:val="95"/>
        </w:rPr>
        <w:t>List</w:t>
      </w:r>
      <w:r w:rsidRPr="00D40474">
        <w:rPr>
          <w:spacing w:val="-19"/>
          <w:w w:val="95"/>
        </w:rPr>
        <w:t xml:space="preserve"> </w:t>
      </w:r>
      <w:r w:rsidRPr="00D40474">
        <w:rPr>
          <w:w w:val="95"/>
        </w:rPr>
        <w:t>of</w:t>
      </w:r>
      <w:r w:rsidRPr="00D40474">
        <w:rPr>
          <w:spacing w:val="-17"/>
          <w:w w:val="95"/>
        </w:rPr>
        <w:t xml:space="preserve"> </w:t>
      </w:r>
      <w:r w:rsidRPr="00D40474">
        <w:rPr>
          <w:w w:val="95"/>
        </w:rPr>
        <w:t>frequently</w:t>
      </w:r>
      <w:r w:rsidRPr="00D40474">
        <w:rPr>
          <w:spacing w:val="-18"/>
          <w:w w:val="95"/>
        </w:rPr>
        <w:t xml:space="preserve"> </w:t>
      </w:r>
      <w:r w:rsidRPr="00D40474">
        <w:rPr>
          <w:w w:val="95"/>
        </w:rPr>
        <w:t>asked</w:t>
      </w:r>
      <w:r w:rsidRPr="00D40474">
        <w:rPr>
          <w:spacing w:val="-17"/>
          <w:w w:val="95"/>
        </w:rPr>
        <w:t xml:space="preserve"> </w:t>
      </w:r>
      <w:r w:rsidRPr="00D40474">
        <w:rPr>
          <w:w w:val="95"/>
        </w:rPr>
        <w:t>questions</w:t>
      </w:r>
      <w:bookmarkEnd w:id="430"/>
      <w:bookmarkEnd w:id="431"/>
      <w:bookmarkEnd w:id="432"/>
      <w:bookmarkEnd w:id="433"/>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142"/>
        <w:gridCol w:w="1998"/>
        <w:gridCol w:w="4624"/>
        <w:gridCol w:w="3821"/>
      </w:tblGrid>
      <w:tr w:rsidR="00C85ABD" w14:paraId="157C9E74" w14:textId="77777777" w:rsidTr="001863D2">
        <w:trPr>
          <w:trHeight w:val="832"/>
          <w:jc w:val="center"/>
        </w:trPr>
        <w:tc>
          <w:tcPr>
            <w:tcW w:w="1011" w:type="pct"/>
            <w:gridSpan w:val="2"/>
            <w:shd w:val="clear" w:color="auto" w:fill="2C75B5"/>
          </w:tcPr>
          <w:p w14:paraId="78064B43" w14:textId="77777777" w:rsidR="00C85ABD" w:rsidRDefault="00961E4D">
            <w:pPr>
              <w:pStyle w:val="TableParagraph"/>
              <w:spacing w:before="20" w:line="270" w:lineRule="atLeast"/>
              <w:ind w:left="540" w:firstLine="100"/>
              <w:rPr>
                <w:rFonts w:ascii="Times New Roman" w:hAnsi="Times New Roman" w:cs="Times New Roman"/>
              </w:rPr>
            </w:pPr>
            <w:r>
              <w:rPr>
                <w:rFonts w:ascii="Times New Roman" w:hAnsi="Times New Roman" w:cs="Times New Roman"/>
              </w:rPr>
              <w:t>Problem</w:t>
            </w:r>
            <w:r>
              <w:rPr>
                <w:rFonts w:ascii="Times New Roman" w:hAnsi="Times New Roman" w:cs="Times New Roman"/>
                <w:spacing w:val="1"/>
              </w:rPr>
              <w:t xml:space="preserve"> </w:t>
            </w:r>
            <w:r>
              <w:rPr>
                <w:rFonts w:ascii="Times New Roman" w:hAnsi="Times New Roman" w:cs="Times New Roman"/>
                <w:spacing w:val="-8"/>
              </w:rPr>
              <w:t>Phenomenon</w:t>
            </w:r>
            <w:r>
              <w:rPr>
                <w:rFonts w:ascii="Times New Roman" w:hAnsi="Times New Roman" w:cs="Times New Roman"/>
              </w:rPr>
              <w:t xml:space="preserve"> </w:t>
            </w:r>
          </w:p>
        </w:tc>
        <w:tc>
          <w:tcPr>
            <w:tcW w:w="2184" w:type="pct"/>
            <w:shd w:val="clear" w:color="auto" w:fill="2C75B5"/>
          </w:tcPr>
          <w:p w14:paraId="248231F1" w14:textId="77777777" w:rsidR="00C85ABD" w:rsidRDefault="00961E4D">
            <w:pPr>
              <w:pStyle w:val="TableParagraph"/>
              <w:spacing w:before="20" w:line="270" w:lineRule="atLeast"/>
              <w:ind w:left="1756" w:right="1640"/>
              <w:jc w:val="center"/>
              <w:rPr>
                <w:rFonts w:ascii="Times New Roman" w:hAnsi="Times New Roman" w:cs="Times New Roman"/>
              </w:rPr>
            </w:pPr>
            <w:r>
              <w:rPr>
                <w:rFonts w:ascii="Times New Roman" w:hAnsi="Times New Roman" w:cs="Times New Roman"/>
              </w:rPr>
              <w:t>Possible</w:t>
            </w:r>
            <w:r>
              <w:rPr>
                <w:rFonts w:ascii="Times New Roman" w:hAnsi="Times New Roman" w:cs="Times New Roman"/>
                <w:spacing w:val="-102"/>
              </w:rPr>
              <w:t xml:space="preserve"> </w:t>
            </w:r>
            <w:r>
              <w:rPr>
                <w:rFonts w:ascii="Times New Roman" w:hAnsi="Times New Roman" w:cs="Times New Roman"/>
              </w:rPr>
              <w:t xml:space="preserve">reasons </w:t>
            </w:r>
          </w:p>
        </w:tc>
        <w:tc>
          <w:tcPr>
            <w:tcW w:w="1805" w:type="pct"/>
            <w:shd w:val="clear" w:color="auto" w:fill="2C75B5"/>
          </w:tcPr>
          <w:p w14:paraId="31C2B3E8" w14:textId="77777777" w:rsidR="00C85ABD" w:rsidRDefault="00961E4D">
            <w:pPr>
              <w:pStyle w:val="TableParagraph"/>
              <w:spacing w:before="37"/>
              <w:ind w:left="1334" w:right="1214"/>
              <w:jc w:val="center"/>
              <w:rPr>
                <w:rFonts w:ascii="Times New Roman" w:hAnsi="Times New Roman" w:cs="Times New Roman"/>
              </w:rPr>
            </w:pPr>
            <w:r>
              <w:rPr>
                <w:rFonts w:ascii="Times New Roman" w:hAnsi="Times New Roman" w:cs="Times New Roman"/>
              </w:rPr>
              <w:t xml:space="preserve">Solutions </w:t>
            </w:r>
          </w:p>
        </w:tc>
      </w:tr>
      <w:tr w:rsidR="00C85ABD" w14:paraId="100D9703" w14:textId="77777777" w:rsidTr="001863D2">
        <w:trPr>
          <w:trHeight w:val="832"/>
          <w:jc w:val="center"/>
        </w:trPr>
        <w:tc>
          <w:tcPr>
            <w:tcW w:w="67" w:type="pct"/>
            <w:vMerge w:val="restart"/>
            <w:tcBorders>
              <w:right w:val="nil"/>
            </w:tcBorders>
          </w:tcPr>
          <w:p w14:paraId="68D79371" w14:textId="77777777" w:rsidR="00C85ABD" w:rsidRDefault="00961E4D">
            <w:pPr>
              <w:pStyle w:val="TableParagraph"/>
              <w:spacing w:before="2"/>
              <w:ind w:left="4"/>
              <w:rPr>
                <w:rFonts w:ascii="Times New Roman" w:hAnsi="Times New Roman" w:cs="Times New Roman"/>
                <w:sz w:val="20"/>
              </w:rPr>
            </w:pPr>
            <w:r>
              <w:rPr>
                <w:rFonts w:ascii="Times New Roman" w:hAnsi="Times New Roman" w:cs="Times New Roman"/>
                <w:sz w:val="20"/>
              </w:rPr>
              <w:t xml:space="preserve"> </w:t>
            </w:r>
          </w:p>
          <w:p w14:paraId="314044F2" w14:textId="77777777" w:rsidR="00C85ABD" w:rsidRDefault="00961E4D">
            <w:pPr>
              <w:pStyle w:val="TableParagraph"/>
              <w:spacing w:before="3"/>
              <w:ind w:left="4"/>
              <w:rPr>
                <w:rFonts w:ascii="Times New Roman" w:hAnsi="Times New Roman" w:cs="Times New Roman"/>
                <w:sz w:val="20"/>
              </w:rPr>
            </w:pPr>
            <w:r>
              <w:rPr>
                <w:rFonts w:ascii="Times New Roman" w:hAnsi="Times New Roman" w:cs="Times New Roman"/>
                <w:sz w:val="20"/>
              </w:rPr>
              <w:t xml:space="preserve"> </w:t>
            </w:r>
          </w:p>
          <w:p w14:paraId="09A1CB2A" w14:textId="77777777" w:rsidR="00C85ABD" w:rsidRDefault="00961E4D">
            <w:pPr>
              <w:pStyle w:val="TableParagraph"/>
              <w:spacing w:before="7"/>
              <w:ind w:left="4"/>
              <w:rPr>
                <w:rFonts w:ascii="Times New Roman" w:hAnsi="Times New Roman" w:cs="Times New Roman"/>
                <w:sz w:val="17"/>
              </w:rPr>
            </w:pPr>
            <w:r>
              <w:rPr>
                <w:rFonts w:ascii="Times New Roman" w:hAnsi="Times New Roman" w:cs="Times New Roman"/>
                <w:sz w:val="17"/>
              </w:rPr>
              <w:t xml:space="preserve"> </w:t>
            </w:r>
          </w:p>
        </w:tc>
        <w:tc>
          <w:tcPr>
            <w:tcW w:w="944" w:type="pct"/>
            <w:vMerge w:val="restart"/>
            <w:tcBorders>
              <w:left w:val="nil"/>
            </w:tcBorders>
          </w:tcPr>
          <w:p w14:paraId="1EFBB62B" w14:textId="77777777" w:rsidR="00C85ABD" w:rsidRDefault="00C85ABD">
            <w:pPr>
              <w:pStyle w:val="TableParagraph"/>
              <w:spacing w:before="0"/>
              <w:ind w:left="0"/>
              <w:rPr>
                <w:rFonts w:ascii="Times New Roman" w:hAnsi="Times New Roman" w:cs="Times New Roman"/>
                <w:sz w:val="20"/>
              </w:rPr>
            </w:pPr>
          </w:p>
          <w:p w14:paraId="39885408" w14:textId="77777777" w:rsidR="00C85ABD" w:rsidRDefault="00C85ABD">
            <w:pPr>
              <w:pStyle w:val="TableParagraph"/>
              <w:spacing w:before="0"/>
              <w:ind w:left="0"/>
              <w:rPr>
                <w:rFonts w:ascii="Times New Roman" w:hAnsi="Times New Roman" w:cs="Times New Roman"/>
                <w:sz w:val="20"/>
              </w:rPr>
            </w:pPr>
          </w:p>
          <w:p w14:paraId="3E0C8A87" w14:textId="77777777" w:rsidR="00C85ABD" w:rsidRDefault="00C85ABD">
            <w:pPr>
              <w:pStyle w:val="TableParagraph"/>
              <w:spacing w:before="1"/>
              <w:ind w:left="0"/>
              <w:rPr>
                <w:rFonts w:ascii="Times New Roman" w:hAnsi="Times New Roman" w:cs="Times New Roman"/>
                <w:sz w:val="18"/>
              </w:rPr>
            </w:pPr>
          </w:p>
          <w:p w14:paraId="022B2BCC" w14:textId="77777777" w:rsidR="00C85ABD" w:rsidRDefault="00961E4D">
            <w:pPr>
              <w:pStyle w:val="TableParagraph"/>
              <w:spacing w:before="1" w:line="242" w:lineRule="auto"/>
              <w:ind w:left="239" w:right="159"/>
              <w:rPr>
                <w:rFonts w:ascii="Times New Roman" w:hAnsi="Times New Roman" w:cs="Times New Roman"/>
              </w:rPr>
            </w:pPr>
            <w:r>
              <w:rPr>
                <w:rFonts w:ascii="Times New Roman" w:hAnsi="Times New Roman" w:cs="Times New Roman"/>
                <w:w w:val="95"/>
              </w:rPr>
              <w:t>Coffee flow is</w:t>
            </w:r>
            <w:r>
              <w:rPr>
                <w:rFonts w:ascii="Times New Roman" w:hAnsi="Times New Roman" w:cs="Times New Roman"/>
                <w:spacing w:val="-97"/>
                <w:w w:val="95"/>
              </w:rPr>
              <w:t xml:space="preserve"> </w:t>
            </w:r>
            <w:r>
              <w:rPr>
                <w:rFonts w:ascii="Times New Roman" w:hAnsi="Times New Roman" w:cs="Times New Roman"/>
              </w:rPr>
              <w:t>too</w:t>
            </w:r>
            <w:r>
              <w:rPr>
                <w:rFonts w:ascii="Times New Roman" w:hAnsi="Times New Roman" w:cs="Times New Roman"/>
                <w:spacing w:val="-15"/>
              </w:rPr>
              <w:t xml:space="preserve"> </w:t>
            </w:r>
            <w:r>
              <w:rPr>
                <w:rFonts w:ascii="Times New Roman" w:hAnsi="Times New Roman" w:cs="Times New Roman"/>
              </w:rPr>
              <w:t xml:space="preserve">slow </w:t>
            </w:r>
          </w:p>
        </w:tc>
        <w:tc>
          <w:tcPr>
            <w:tcW w:w="2184" w:type="pct"/>
          </w:tcPr>
          <w:p w14:paraId="4D3BE0EA" w14:textId="77777777" w:rsidR="00C85ABD" w:rsidRDefault="00961E4D">
            <w:pPr>
              <w:pStyle w:val="TableParagraph"/>
              <w:spacing w:before="36"/>
              <w:rPr>
                <w:rFonts w:ascii="Times New Roman" w:hAnsi="Times New Roman" w:cs="Times New Roman"/>
              </w:rPr>
            </w:pPr>
            <w:r>
              <w:rPr>
                <w:rFonts w:ascii="Times New Roman" w:hAnsi="Times New Roman" w:cs="Times New Roman"/>
                <w:w w:val="95"/>
              </w:rPr>
              <w:t>Coffee</w:t>
            </w:r>
            <w:r>
              <w:rPr>
                <w:rFonts w:ascii="Times New Roman" w:hAnsi="Times New Roman" w:cs="Times New Roman"/>
                <w:spacing w:val="-17"/>
                <w:w w:val="95"/>
              </w:rPr>
              <w:t xml:space="preserve"> </w:t>
            </w:r>
            <w:r>
              <w:rPr>
                <w:rFonts w:ascii="Times New Roman" w:hAnsi="Times New Roman" w:cs="Times New Roman"/>
                <w:w w:val="95"/>
              </w:rPr>
              <w:t>ground</w:t>
            </w:r>
            <w:r>
              <w:rPr>
                <w:rFonts w:ascii="Times New Roman" w:hAnsi="Times New Roman" w:cs="Times New Roman"/>
                <w:spacing w:val="-16"/>
                <w:w w:val="95"/>
              </w:rPr>
              <w:t xml:space="preserve"> </w:t>
            </w:r>
            <w:r>
              <w:rPr>
                <w:rFonts w:ascii="Times New Roman" w:hAnsi="Times New Roman" w:cs="Times New Roman"/>
                <w:w w:val="95"/>
              </w:rPr>
              <w:t>too</w:t>
            </w:r>
            <w:r>
              <w:rPr>
                <w:rFonts w:ascii="Times New Roman" w:hAnsi="Times New Roman" w:cs="Times New Roman"/>
                <w:spacing w:val="-16"/>
                <w:w w:val="95"/>
              </w:rPr>
              <w:t xml:space="preserve"> </w:t>
            </w:r>
            <w:r>
              <w:rPr>
                <w:rFonts w:ascii="Times New Roman" w:hAnsi="Times New Roman" w:cs="Times New Roman"/>
                <w:w w:val="95"/>
              </w:rPr>
              <w:t>fine</w:t>
            </w:r>
            <w:r>
              <w:rPr>
                <w:rFonts w:ascii="Times New Roman" w:hAnsi="Times New Roman" w:cs="Times New Roman"/>
              </w:rPr>
              <w:t xml:space="preserve"> </w:t>
            </w:r>
          </w:p>
        </w:tc>
        <w:tc>
          <w:tcPr>
            <w:tcW w:w="1805" w:type="pct"/>
          </w:tcPr>
          <w:p w14:paraId="0D304682" w14:textId="77777777" w:rsidR="00C85ABD" w:rsidRDefault="00961E4D">
            <w:pPr>
              <w:pStyle w:val="TableParagraph"/>
              <w:spacing w:before="19" w:line="270" w:lineRule="atLeast"/>
              <w:ind w:right="-29"/>
              <w:rPr>
                <w:rFonts w:ascii="Times New Roman" w:hAnsi="Times New Roman" w:cs="Times New Roman"/>
              </w:rPr>
            </w:pPr>
            <w:r>
              <w:rPr>
                <w:rFonts w:ascii="Times New Roman" w:hAnsi="Times New Roman" w:cs="Times New Roman"/>
                <w:w w:val="95"/>
              </w:rPr>
              <w:t>Adjusting the grinder</w:t>
            </w:r>
            <w:r>
              <w:rPr>
                <w:rFonts w:ascii="Times New Roman" w:hAnsi="Times New Roman" w:cs="Times New Roman"/>
                <w:spacing w:val="-97"/>
                <w:w w:val="95"/>
              </w:rPr>
              <w:t xml:space="preserve"> </w:t>
            </w:r>
            <w:r>
              <w:rPr>
                <w:rFonts w:ascii="Times New Roman" w:hAnsi="Times New Roman" w:cs="Times New Roman"/>
              </w:rPr>
              <w:t xml:space="preserve">(counterclockwise) </w:t>
            </w:r>
          </w:p>
        </w:tc>
      </w:tr>
      <w:tr w:rsidR="00C85ABD" w14:paraId="5F4CC4A5" w14:textId="77777777" w:rsidTr="001863D2">
        <w:trPr>
          <w:trHeight w:val="832"/>
          <w:jc w:val="center"/>
        </w:trPr>
        <w:tc>
          <w:tcPr>
            <w:tcW w:w="67" w:type="pct"/>
            <w:vMerge/>
            <w:tcBorders>
              <w:top w:val="nil"/>
              <w:right w:val="nil"/>
            </w:tcBorders>
          </w:tcPr>
          <w:p w14:paraId="746700E3" w14:textId="77777777" w:rsidR="00C85ABD" w:rsidRDefault="00C85ABD">
            <w:pPr>
              <w:rPr>
                <w:rFonts w:ascii="Times New Roman" w:hAnsi="Times New Roman" w:cs="Times New Roman"/>
                <w:sz w:val="2"/>
                <w:szCs w:val="2"/>
              </w:rPr>
            </w:pPr>
          </w:p>
        </w:tc>
        <w:tc>
          <w:tcPr>
            <w:tcW w:w="944" w:type="pct"/>
            <w:vMerge/>
            <w:tcBorders>
              <w:top w:val="nil"/>
              <w:left w:val="nil"/>
            </w:tcBorders>
          </w:tcPr>
          <w:p w14:paraId="2E9A0A83" w14:textId="77777777" w:rsidR="00C85ABD" w:rsidRDefault="00C85ABD">
            <w:pPr>
              <w:rPr>
                <w:rFonts w:ascii="Times New Roman" w:hAnsi="Times New Roman" w:cs="Times New Roman"/>
                <w:sz w:val="2"/>
                <w:szCs w:val="2"/>
              </w:rPr>
            </w:pPr>
          </w:p>
        </w:tc>
        <w:tc>
          <w:tcPr>
            <w:tcW w:w="2184" w:type="pct"/>
          </w:tcPr>
          <w:p w14:paraId="66921BC7" w14:textId="77777777" w:rsidR="00C85ABD" w:rsidRDefault="00961E4D">
            <w:pPr>
              <w:pStyle w:val="TableParagraph"/>
              <w:rPr>
                <w:rFonts w:ascii="Times New Roman" w:hAnsi="Times New Roman" w:cs="Times New Roman"/>
              </w:rPr>
            </w:pPr>
            <w:r>
              <w:rPr>
                <w:rFonts w:ascii="Times New Roman" w:hAnsi="Times New Roman" w:cs="Times New Roman"/>
                <w:w w:val="95"/>
              </w:rPr>
              <w:t>The</w:t>
            </w:r>
            <w:r>
              <w:rPr>
                <w:rFonts w:ascii="Times New Roman" w:hAnsi="Times New Roman" w:cs="Times New Roman"/>
                <w:spacing w:val="-14"/>
                <w:w w:val="95"/>
              </w:rPr>
              <w:t xml:space="preserve"> </w:t>
            </w:r>
            <w:r>
              <w:rPr>
                <w:rFonts w:ascii="Times New Roman" w:hAnsi="Times New Roman" w:cs="Times New Roman"/>
                <w:w w:val="95"/>
              </w:rPr>
              <w:t>amount</w:t>
            </w:r>
            <w:r>
              <w:rPr>
                <w:rFonts w:ascii="Times New Roman" w:hAnsi="Times New Roman" w:cs="Times New Roman"/>
                <w:spacing w:val="-14"/>
                <w:w w:val="95"/>
              </w:rPr>
              <w:t xml:space="preserve"> </w:t>
            </w:r>
            <w:r>
              <w:rPr>
                <w:rFonts w:ascii="Times New Roman" w:hAnsi="Times New Roman" w:cs="Times New Roman"/>
                <w:w w:val="95"/>
              </w:rPr>
              <w:t>of</w:t>
            </w:r>
            <w:r>
              <w:rPr>
                <w:rFonts w:ascii="Times New Roman" w:hAnsi="Times New Roman" w:cs="Times New Roman"/>
                <w:spacing w:val="-14"/>
                <w:w w:val="95"/>
              </w:rPr>
              <w:t xml:space="preserve"> </w:t>
            </w:r>
            <w:r>
              <w:rPr>
                <w:rFonts w:ascii="Times New Roman" w:hAnsi="Times New Roman" w:cs="Times New Roman"/>
                <w:w w:val="95"/>
              </w:rPr>
              <w:t>coffee</w:t>
            </w:r>
            <w:r>
              <w:rPr>
                <w:rFonts w:ascii="Times New Roman" w:hAnsi="Times New Roman" w:cs="Times New Roman"/>
                <w:spacing w:val="-14"/>
                <w:w w:val="95"/>
              </w:rPr>
              <w:t xml:space="preserve"> </w:t>
            </w:r>
            <w:r>
              <w:rPr>
                <w:rFonts w:ascii="Times New Roman" w:hAnsi="Times New Roman" w:cs="Times New Roman"/>
                <w:w w:val="95"/>
              </w:rPr>
              <w:t>powder</w:t>
            </w:r>
            <w:r>
              <w:rPr>
                <w:rFonts w:ascii="Times New Roman" w:hAnsi="Times New Roman" w:cs="Times New Roman"/>
                <w:spacing w:val="-13"/>
                <w:w w:val="95"/>
              </w:rPr>
              <w:t xml:space="preserve"> </w:t>
            </w:r>
            <w:r>
              <w:rPr>
                <w:rFonts w:ascii="Times New Roman" w:hAnsi="Times New Roman" w:cs="Times New Roman"/>
                <w:w w:val="95"/>
              </w:rPr>
              <w:t>is</w:t>
            </w:r>
            <w:r>
              <w:rPr>
                <w:rFonts w:ascii="Times New Roman" w:hAnsi="Times New Roman" w:cs="Times New Roman"/>
                <w:spacing w:val="-14"/>
                <w:w w:val="95"/>
              </w:rPr>
              <w:t xml:space="preserve"> </w:t>
            </w:r>
            <w:r>
              <w:rPr>
                <w:rFonts w:ascii="Times New Roman" w:hAnsi="Times New Roman" w:cs="Times New Roman"/>
                <w:w w:val="95"/>
              </w:rPr>
              <w:t>too</w:t>
            </w:r>
            <w:r>
              <w:rPr>
                <w:rFonts w:ascii="Times New Roman" w:hAnsi="Times New Roman" w:cs="Times New Roman"/>
                <w:spacing w:val="-14"/>
                <w:w w:val="95"/>
              </w:rPr>
              <w:t xml:space="preserve"> </w:t>
            </w:r>
            <w:r>
              <w:rPr>
                <w:rFonts w:ascii="Times New Roman" w:hAnsi="Times New Roman" w:cs="Times New Roman"/>
                <w:w w:val="95"/>
              </w:rPr>
              <w:t>large</w:t>
            </w:r>
            <w:r>
              <w:rPr>
                <w:rFonts w:ascii="Times New Roman" w:hAnsi="Times New Roman" w:cs="Times New Roman"/>
              </w:rPr>
              <w:t xml:space="preserve"> </w:t>
            </w:r>
          </w:p>
        </w:tc>
        <w:tc>
          <w:tcPr>
            <w:tcW w:w="1805" w:type="pct"/>
          </w:tcPr>
          <w:p w14:paraId="0E40997B" w14:textId="77777777" w:rsidR="00C85ABD" w:rsidRDefault="00961E4D">
            <w:pPr>
              <w:pStyle w:val="TableParagraph"/>
              <w:spacing w:before="18" w:line="270" w:lineRule="atLeast"/>
              <w:ind w:right="-29"/>
              <w:rPr>
                <w:rFonts w:ascii="Times New Roman" w:hAnsi="Times New Roman" w:cs="Times New Roman"/>
              </w:rPr>
            </w:pPr>
            <w:r>
              <w:rPr>
                <w:rFonts w:ascii="Times New Roman" w:hAnsi="Times New Roman" w:cs="Times New Roman"/>
                <w:w w:val="95"/>
              </w:rPr>
              <w:t>Redoing the correction of the</w:t>
            </w:r>
            <w:r>
              <w:rPr>
                <w:rFonts w:ascii="Times New Roman" w:hAnsi="Times New Roman" w:cs="Times New Roman"/>
                <w:spacing w:val="-97"/>
                <w:w w:val="95"/>
              </w:rPr>
              <w:t xml:space="preserve"> </w:t>
            </w:r>
            <w:r>
              <w:rPr>
                <w:rFonts w:ascii="Times New Roman" w:hAnsi="Times New Roman" w:cs="Times New Roman"/>
              </w:rPr>
              <w:t xml:space="preserve">grinder </w:t>
            </w:r>
          </w:p>
        </w:tc>
      </w:tr>
      <w:tr w:rsidR="00C85ABD" w14:paraId="3CA8AD1F" w14:textId="77777777" w:rsidTr="001863D2">
        <w:trPr>
          <w:trHeight w:val="832"/>
          <w:jc w:val="center"/>
        </w:trPr>
        <w:tc>
          <w:tcPr>
            <w:tcW w:w="67" w:type="pct"/>
            <w:vMerge/>
            <w:tcBorders>
              <w:top w:val="nil"/>
              <w:right w:val="nil"/>
            </w:tcBorders>
          </w:tcPr>
          <w:p w14:paraId="1F20DA4A" w14:textId="77777777" w:rsidR="00C85ABD" w:rsidRDefault="00C85ABD">
            <w:pPr>
              <w:rPr>
                <w:rFonts w:ascii="Times New Roman" w:hAnsi="Times New Roman" w:cs="Times New Roman"/>
                <w:sz w:val="2"/>
                <w:szCs w:val="2"/>
              </w:rPr>
            </w:pPr>
          </w:p>
        </w:tc>
        <w:tc>
          <w:tcPr>
            <w:tcW w:w="944" w:type="pct"/>
            <w:vMerge/>
            <w:tcBorders>
              <w:top w:val="nil"/>
              <w:left w:val="nil"/>
            </w:tcBorders>
          </w:tcPr>
          <w:p w14:paraId="4A631562" w14:textId="77777777" w:rsidR="00C85ABD" w:rsidRDefault="00C85ABD">
            <w:pPr>
              <w:rPr>
                <w:rFonts w:ascii="Times New Roman" w:hAnsi="Times New Roman" w:cs="Times New Roman"/>
                <w:sz w:val="2"/>
                <w:szCs w:val="2"/>
              </w:rPr>
            </w:pPr>
          </w:p>
        </w:tc>
        <w:tc>
          <w:tcPr>
            <w:tcW w:w="2184" w:type="pct"/>
          </w:tcPr>
          <w:p w14:paraId="56383BE6" w14:textId="77777777" w:rsidR="00C85ABD" w:rsidRDefault="00961E4D">
            <w:pPr>
              <w:pStyle w:val="TableParagraph"/>
              <w:spacing w:before="20" w:line="270" w:lineRule="atLeast"/>
              <w:rPr>
                <w:rFonts w:ascii="Times New Roman" w:hAnsi="Times New Roman" w:cs="Times New Roman"/>
              </w:rPr>
            </w:pPr>
            <w:r>
              <w:rPr>
                <w:rFonts w:ascii="Times New Roman" w:hAnsi="Times New Roman" w:cs="Times New Roman"/>
                <w:w w:val="95"/>
              </w:rPr>
              <w:t>The filter on top of the brewer is scaled</w:t>
            </w:r>
            <w:r>
              <w:rPr>
                <w:rFonts w:ascii="Times New Roman" w:hAnsi="Times New Roman" w:cs="Times New Roman"/>
                <w:spacing w:val="-97"/>
                <w:w w:val="95"/>
              </w:rPr>
              <w:t xml:space="preserve"> </w:t>
            </w:r>
            <w:r>
              <w:rPr>
                <w:rFonts w:ascii="Times New Roman" w:hAnsi="Times New Roman" w:cs="Times New Roman"/>
              </w:rPr>
              <w:t xml:space="preserve">up </w:t>
            </w:r>
          </w:p>
        </w:tc>
        <w:tc>
          <w:tcPr>
            <w:tcW w:w="1805" w:type="pct"/>
          </w:tcPr>
          <w:p w14:paraId="465EC497" w14:textId="77777777" w:rsidR="00C85ABD" w:rsidRDefault="00961E4D">
            <w:pPr>
              <w:pStyle w:val="TableParagraph"/>
              <w:spacing w:before="20" w:line="270" w:lineRule="atLeast"/>
              <w:ind w:right="-29"/>
              <w:rPr>
                <w:rFonts w:ascii="Times New Roman" w:hAnsi="Times New Roman" w:cs="Times New Roman"/>
              </w:rPr>
            </w:pPr>
            <w:r>
              <w:rPr>
                <w:rFonts w:ascii="Times New Roman" w:hAnsi="Times New Roman" w:cs="Times New Roman"/>
                <w:w w:val="95"/>
              </w:rPr>
              <w:t>Descaling according to the</w:t>
            </w:r>
            <w:r>
              <w:rPr>
                <w:rFonts w:ascii="Times New Roman" w:hAnsi="Times New Roman" w:cs="Times New Roman"/>
                <w:spacing w:val="-97"/>
                <w:w w:val="95"/>
              </w:rPr>
              <w:t xml:space="preserve"> </w:t>
            </w:r>
            <w:r>
              <w:rPr>
                <w:rFonts w:ascii="Times New Roman" w:hAnsi="Times New Roman" w:cs="Times New Roman"/>
              </w:rPr>
              <w:t>instruction</w:t>
            </w:r>
            <w:r>
              <w:rPr>
                <w:rFonts w:ascii="Times New Roman" w:hAnsi="Times New Roman" w:cs="Times New Roman"/>
                <w:spacing w:val="-18"/>
              </w:rPr>
              <w:t xml:space="preserve"> </w:t>
            </w:r>
            <w:r>
              <w:rPr>
                <w:rFonts w:ascii="Times New Roman" w:hAnsi="Times New Roman" w:cs="Times New Roman"/>
              </w:rPr>
              <w:t xml:space="preserve">guide </w:t>
            </w:r>
          </w:p>
        </w:tc>
      </w:tr>
      <w:tr w:rsidR="00C85ABD" w14:paraId="6468EAC2" w14:textId="77777777" w:rsidTr="001863D2">
        <w:trPr>
          <w:trHeight w:val="832"/>
          <w:jc w:val="center"/>
        </w:trPr>
        <w:tc>
          <w:tcPr>
            <w:tcW w:w="67" w:type="pct"/>
            <w:vMerge/>
            <w:tcBorders>
              <w:top w:val="nil"/>
              <w:right w:val="nil"/>
            </w:tcBorders>
          </w:tcPr>
          <w:p w14:paraId="2E06570E" w14:textId="77777777" w:rsidR="00C85ABD" w:rsidRDefault="00C85ABD">
            <w:pPr>
              <w:rPr>
                <w:rFonts w:ascii="Times New Roman" w:hAnsi="Times New Roman" w:cs="Times New Roman"/>
                <w:sz w:val="2"/>
                <w:szCs w:val="2"/>
              </w:rPr>
            </w:pPr>
          </w:p>
        </w:tc>
        <w:tc>
          <w:tcPr>
            <w:tcW w:w="944" w:type="pct"/>
            <w:vMerge/>
            <w:tcBorders>
              <w:top w:val="nil"/>
              <w:left w:val="nil"/>
            </w:tcBorders>
          </w:tcPr>
          <w:p w14:paraId="444670EE" w14:textId="77777777" w:rsidR="00C85ABD" w:rsidRDefault="00C85ABD">
            <w:pPr>
              <w:rPr>
                <w:rFonts w:ascii="Times New Roman" w:hAnsi="Times New Roman" w:cs="Times New Roman"/>
                <w:sz w:val="2"/>
                <w:szCs w:val="2"/>
              </w:rPr>
            </w:pPr>
          </w:p>
        </w:tc>
        <w:tc>
          <w:tcPr>
            <w:tcW w:w="2184" w:type="pct"/>
          </w:tcPr>
          <w:p w14:paraId="5D6720D1" w14:textId="77777777" w:rsidR="00C85ABD" w:rsidRDefault="00961E4D">
            <w:pPr>
              <w:pStyle w:val="TableParagraph"/>
              <w:spacing w:before="36"/>
              <w:rPr>
                <w:rFonts w:ascii="Times New Roman" w:hAnsi="Times New Roman" w:cs="Times New Roman"/>
              </w:rPr>
            </w:pPr>
            <w:r>
              <w:rPr>
                <w:rFonts w:ascii="Times New Roman" w:hAnsi="Times New Roman" w:cs="Times New Roman"/>
                <w:w w:val="95"/>
              </w:rPr>
              <w:t>Leakage</w:t>
            </w:r>
            <w:r>
              <w:rPr>
                <w:rFonts w:ascii="Times New Roman" w:hAnsi="Times New Roman" w:cs="Times New Roman"/>
                <w:spacing w:val="-18"/>
                <w:w w:val="95"/>
              </w:rPr>
              <w:t xml:space="preserve"> </w:t>
            </w:r>
            <w:r>
              <w:rPr>
                <w:rFonts w:ascii="Times New Roman" w:hAnsi="Times New Roman" w:cs="Times New Roman"/>
                <w:w w:val="95"/>
              </w:rPr>
              <w:t>in</w:t>
            </w:r>
            <w:r>
              <w:rPr>
                <w:rFonts w:ascii="Times New Roman" w:hAnsi="Times New Roman" w:cs="Times New Roman"/>
                <w:spacing w:val="-17"/>
                <w:w w:val="95"/>
              </w:rPr>
              <w:t xml:space="preserve"> </w:t>
            </w:r>
            <w:r>
              <w:rPr>
                <w:rFonts w:ascii="Times New Roman" w:hAnsi="Times New Roman" w:cs="Times New Roman"/>
                <w:w w:val="95"/>
              </w:rPr>
              <w:t>the</w:t>
            </w:r>
            <w:r>
              <w:rPr>
                <w:rFonts w:ascii="Times New Roman" w:hAnsi="Times New Roman" w:cs="Times New Roman"/>
                <w:spacing w:val="-17"/>
                <w:w w:val="95"/>
              </w:rPr>
              <w:t xml:space="preserve"> </w:t>
            </w:r>
            <w:r>
              <w:rPr>
                <w:rFonts w:ascii="Times New Roman" w:hAnsi="Times New Roman" w:cs="Times New Roman"/>
                <w:w w:val="95"/>
              </w:rPr>
              <w:t>pipeline</w:t>
            </w:r>
            <w:r>
              <w:rPr>
                <w:rFonts w:ascii="Times New Roman" w:hAnsi="Times New Roman" w:cs="Times New Roman"/>
              </w:rPr>
              <w:t xml:space="preserve"> </w:t>
            </w:r>
          </w:p>
        </w:tc>
        <w:tc>
          <w:tcPr>
            <w:tcW w:w="1805" w:type="pct"/>
          </w:tcPr>
          <w:p w14:paraId="5862E145" w14:textId="77777777" w:rsidR="00C85ABD" w:rsidRDefault="00961E4D">
            <w:pPr>
              <w:pStyle w:val="TableParagraph"/>
              <w:spacing w:before="36"/>
              <w:ind w:right="-29"/>
              <w:rPr>
                <w:rFonts w:ascii="Times New Roman" w:hAnsi="Times New Roman" w:cs="Times New Roman"/>
              </w:rPr>
            </w:pPr>
            <w:r>
              <w:rPr>
                <w:rFonts w:ascii="Times New Roman" w:hAnsi="Times New Roman" w:cs="Times New Roman"/>
                <w:w w:val="95"/>
              </w:rPr>
              <w:t>Re-plug</w:t>
            </w:r>
            <w:r>
              <w:rPr>
                <w:rFonts w:ascii="Times New Roman" w:hAnsi="Times New Roman" w:cs="Times New Roman"/>
                <w:spacing w:val="-14"/>
                <w:w w:val="95"/>
              </w:rPr>
              <w:t xml:space="preserve"> </w:t>
            </w:r>
            <w:r>
              <w:rPr>
                <w:rFonts w:ascii="Times New Roman" w:hAnsi="Times New Roman" w:cs="Times New Roman"/>
                <w:w w:val="95"/>
              </w:rPr>
              <w:t>after</w:t>
            </w:r>
            <w:r>
              <w:rPr>
                <w:rFonts w:ascii="Times New Roman" w:hAnsi="Times New Roman" w:cs="Times New Roman"/>
                <w:spacing w:val="-13"/>
                <w:w w:val="95"/>
              </w:rPr>
              <w:t xml:space="preserve"> </w:t>
            </w:r>
            <w:r>
              <w:rPr>
                <w:rFonts w:ascii="Times New Roman" w:hAnsi="Times New Roman" w:cs="Times New Roman"/>
                <w:w w:val="95"/>
              </w:rPr>
              <w:t>checking,</w:t>
            </w:r>
            <w:r>
              <w:rPr>
                <w:rFonts w:ascii="Times New Roman" w:hAnsi="Times New Roman" w:cs="Times New Roman"/>
                <w:spacing w:val="-14"/>
                <w:w w:val="95"/>
              </w:rPr>
              <w:t xml:space="preserve"> </w:t>
            </w:r>
            <w:r>
              <w:rPr>
                <w:rFonts w:ascii="Times New Roman" w:hAnsi="Times New Roman" w:cs="Times New Roman"/>
                <w:w w:val="95"/>
              </w:rPr>
              <w:t>or</w:t>
            </w:r>
            <w:r>
              <w:rPr>
                <w:rFonts w:ascii="Times New Roman" w:hAnsi="Times New Roman" w:cs="Times New Roman"/>
                <w:spacing w:val="-13"/>
                <w:w w:val="95"/>
              </w:rPr>
              <w:t xml:space="preserve"> </w:t>
            </w:r>
            <w:r>
              <w:rPr>
                <w:rFonts w:ascii="Times New Roman" w:hAnsi="Times New Roman" w:cs="Times New Roman"/>
                <w:w w:val="95"/>
              </w:rPr>
              <w:t>replace</w:t>
            </w:r>
            <w:r>
              <w:rPr>
                <w:rFonts w:ascii="Times New Roman" w:hAnsi="Times New Roman" w:cs="Times New Roman"/>
              </w:rPr>
              <w:t xml:space="preserve"> </w:t>
            </w:r>
          </w:p>
        </w:tc>
      </w:tr>
      <w:tr w:rsidR="00C85ABD" w14:paraId="1C1F9AB8" w14:textId="77777777" w:rsidTr="001863D2">
        <w:trPr>
          <w:trHeight w:val="832"/>
          <w:jc w:val="center"/>
        </w:trPr>
        <w:tc>
          <w:tcPr>
            <w:tcW w:w="67" w:type="pct"/>
            <w:vMerge/>
            <w:tcBorders>
              <w:top w:val="nil"/>
              <w:right w:val="nil"/>
            </w:tcBorders>
          </w:tcPr>
          <w:p w14:paraId="2802F463" w14:textId="77777777" w:rsidR="00C85ABD" w:rsidRDefault="00C85ABD">
            <w:pPr>
              <w:rPr>
                <w:rFonts w:ascii="Times New Roman" w:hAnsi="Times New Roman" w:cs="Times New Roman"/>
                <w:sz w:val="2"/>
                <w:szCs w:val="2"/>
              </w:rPr>
            </w:pPr>
          </w:p>
        </w:tc>
        <w:tc>
          <w:tcPr>
            <w:tcW w:w="944" w:type="pct"/>
            <w:vMerge/>
            <w:tcBorders>
              <w:top w:val="nil"/>
              <w:left w:val="nil"/>
            </w:tcBorders>
          </w:tcPr>
          <w:p w14:paraId="146640A0" w14:textId="77777777" w:rsidR="00C85ABD" w:rsidRDefault="00C85ABD">
            <w:pPr>
              <w:rPr>
                <w:rFonts w:ascii="Times New Roman" w:hAnsi="Times New Roman" w:cs="Times New Roman"/>
                <w:sz w:val="2"/>
                <w:szCs w:val="2"/>
              </w:rPr>
            </w:pPr>
          </w:p>
        </w:tc>
        <w:tc>
          <w:tcPr>
            <w:tcW w:w="2184" w:type="pct"/>
          </w:tcPr>
          <w:p w14:paraId="31C9F89E" w14:textId="77777777" w:rsidR="00C85ABD" w:rsidRDefault="00961E4D">
            <w:pPr>
              <w:pStyle w:val="TableParagraph"/>
              <w:spacing w:before="37"/>
              <w:rPr>
                <w:rFonts w:ascii="Times New Roman" w:hAnsi="Times New Roman" w:cs="Times New Roman"/>
              </w:rPr>
            </w:pPr>
            <w:r>
              <w:rPr>
                <w:rFonts w:ascii="Times New Roman" w:hAnsi="Times New Roman" w:cs="Times New Roman"/>
                <w:w w:val="95"/>
              </w:rPr>
              <w:t>Brewer</w:t>
            </w:r>
            <w:r>
              <w:rPr>
                <w:rFonts w:ascii="Times New Roman" w:hAnsi="Times New Roman" w:cs="Times New Roman"/>
                <w:spacing w:val="-18"/>
                <w:w w:val="95"/>
              </w:rPr>
              <w:t xml:space="preserve"> </w:t>
            </w:r>
            <w:r>
              <w:rPr>
                <w:rFonts w:ascii="Times New Roman" w:hAnsi="Times New Roman" w:cs="Times New Roman"/>
                <w:w w:val="95"/>
              </w:rPr>
              <w:t>with</w:t>
            </w:r>
            <w:r>
              <w:rPr>
                <w:rFonts w:ascii="Times New Roman" w:hAnsi="Times New Roman" w:cs="Times New Roman"/>
                <w:spacing w:val="-17"/>
                <w:w w:val="95"/>
              </w:rPr>
              <w:t xml:space="preserve"> </w:t>
            </w:r>
            <w:r>
              <w:rPr>
                <w:rFonts w:ascii="Times New Roman" w:hAnsi="Times New Roman" w:cs="Times New Roman"/>
                <w:w w:val="95"/>
              </w:rPr>
              <w:t>leaks</w:t>
            </w:r>
            <w:r>
              <w:rPr>
                <w:rFonts w:ascii="Times New Roman" w:hAnsi="Times New Roman" w:cs="Times New Roman"/>
              </w:rPr>
              <w:t xml:space="preserve"> </w:t>
            </w:r>
          </w:p>
        </w:tc>
        <w:tc>
          <w:tcPr>
            <w:tcW w:w="1805" w:type="pct"/>
          </w:tcPr>
          <w:p w14:paraId="2C538B9C" w14:textId="77777777" w:rsidR="00C85ABD" w:rsidRDefault="00961E4D">
            <w:pPr>
              <w:pStyle w:val="TableParagraph"/>
              <w:spacing w:before="37"/>
              <w:rPr>
                <w:rFonts w:ascii="Times New Roman" w:hAnsi="Times New Roman" w:cs="Times New Roman"/>
              </w:rPr>
            </w:pPr>
            <w:r>
              <w:rPr>
                <w:rFonts w:ascii="Times New Roman" w:hAnsi="Times New Roman" w:cs="Times New Roman"/>
                <w:w w:val="95"/>
              </w:rPr>
              <w:t>Replacement</w:t>
            </w:r>
            <w:r>
              <w:rPr>
                <w:rFonts w:ascii="Times New Roman" w:hAnsi="Times New Roman" w:cs="Times New Roman"/>
                <w:spacing w:val="-20"/>
                <w:w w:val="95"/>
              </w:rPr>
              <w:t xml:space="preserve"> </w:t>
            </w:r>
            <w:r>
              <w:rPr>
                <w:rFonts w:ascii="Times New Roman" w:hAnsi="Times New Roman" w:cs="Times New Roman"/>
                <w:w w:val="95"/>
              </w:rPr>
              <w:t>of</w:t>
            </w:r>
            <w:r>
              <w:rPr>
                <w:rFonts w:ascii="Times New Roman" w:hAnsi="Times New Roman" w:cs="Times New Roman"/>
                <w:spacing w:val="-21"/>
                <w:w w:val="95"/>
              </w:rPr>
              <w:t xml:space="preserve"> </w:t>
            </w:r>
            <w:r>
              <w:rPr>
                <w:rFonts w:ascii="Times New Roman" w:hAnsi="Times New Roman" w:cs="Times New Roman"/>
                <w:w w:val="95"/>
              </w:rPr>
              <w:t>wearing</w:t>
            </w:r>
            <w:r>
              <w:rPr>
                <w:rFonts w:ascii="Times New Roman" w:hAnsi="Times New Roman" w:cs="Times New Roman"/>
                <w:spacing w:val="-21"/>
                <w:w w:val="95"/>
              </w:rPr>
              <w:t xml:space="preserve"> </w:t>
            </w:r>
            <w:r>
              <w:rPr>
                <w:rFonts w:ascii="Times New Roman" w:hAnsi="Times New Roman" w:cs="Times New Roman"/>
                <w:w w:val="95"/>
              </w:rPr>
              <w:t>parts</w:t>
            </w:r>
            <w:r>
              <w:rPr>
                <w:rFonts w:ascii="Times New Roman" w:hAnsi="Times New Roman" w:cs="Times New Roman"/>
              </w:rPr>
              <w:t xml:space="preserve"> </w:t>
            </w:r>
          </w:p>
        </w:tc>
      </w:tr>
      <w:tr w:rsidR="00C85ABD" w14:paraId="5C6516A1" w14:textId="77777777" w:rsidTr="001863D2">
        <w:trPr>
          <w:trHeight w:val="832"/>
          <w:jc w:val="center"/>
        </w:trPr>
        <w:tc>
          <w:tcPr>
            <w:tcW w:w="67" w:type="pct"/>
            <w:vMerge w:val="restart"/>
            <w:tcBorders>
              <w:right w:val="nil"/>
            </w:tcBorders>
          </w:tcPr>
          <w:p w14:paraId="037F3D6B" w14:textId="77777777" w:rsidR="00C85ABD" w:rsidRDefault="00961E4D">
            <w:pPr>
              <w:pStyle w:val="TableParagraph"/>
              <w:spacing w:before="4"/>
              <w:ind w:left="4"/>
              <w:rPr>
                <w:rFonts w:ascii="Times New Roman" w:hAnsi="Times New Roman" w:cs="Times New Roman"/>
                <w:sz w:val="16"/>
              </w:rPr>
            </w:pPr>
            <w:r>
              <w:rPr>
                <w:rFonts w:ascii="Times New Roman" w:hAnsi="Times New Roman" w:cs="Times New Roman"/>
                <w:w w:val="99"/>
                <w:sz w:val="16"/>
              </w:rPr>
              <w:t xml:space="preserve"> </w:t>
            </w:r>
          </w:p>
        </w:tc>
        <w:tc>
          <w:tcPr>
            <w:tcW w:w="944" w:type="pct"/>
            <w:vMerge w:val="restart"/>
            <w:tcBorders>
              <w:left w:val="nil"/>
            </w:tcBorders>
          </w:tcPr>
          <w:p w14:paraId="4363EAAB" w14:textId="77777777" w:rsidR="00C85ABD" w:rsidRDefault="00C85ABD">
            <w:pPr>
              <w:pStyle w:val="TableParagraph"/>
              <w:spacing w:before="8"/>
              <w:ind w:left="0"/>
              <w:rPr>
                <w:rFonts w:ascii="Times New Roman" w:hAnsi="Times New Roman" w:cs="Times New Roman"/>
                <w:sz w:val="16"/>
              </w:rPr>
            </w:pPr>
          </w:p>
          <w:p w14:paraId="6B2E6FD2" w14:textId="77777777" w:rsidR="00C85ABD" w:rsidRDefault="00961E4D">
            <w:pPr>
              <w:pStyle w:val="TableParagraph"/>
              <w:spacing w:before="0" w:line="242" w:lineRule="auto"/>
              <w:ind w:left="239" w:right="159"/>
              <w:rPr>
                <w:rFonts w:ascii="Times New Roman" w:hAnsi="Times New Roman" w:cs="Times New Roman"/>
              </w:rPr>
            </w:pPr>
            <w:r>
              <w:rPr>
                <w:rFonts w:ascii="Times New Roman" w:hAnsi="Times New Roman" w:cs="Times New Roman"/>
                <w:w w:val="95"/>
              </w:rPr>
              <w:t>Coffee flowing</w:t>
            </w:r>
            <w:r>
              <w:rPr>
                <w:rFonts w:ascii="Times New Roman" w:hAnsi="Times New Roman" w:cs="Times New Roman"/>
                <w:spacing w:val="-97"/>
                <w:w w:val="95"/>
              </w:rPr>
              <w:t xml:space="preserve"> </w:t>
            </w:r>
            <w:r>
              <w:rPr>
                <w:rFonts w:ascii="Times New Roman" w:hAnsi="Times New Roman" w:cs="Times New Roman"/>
              </w:rPr>
              <w:t>too</w:t>
            </w:r>
            <w:r>
              <w:rPr>
                <w:rFonts w:ascii="Times New Roman" w:hAnsi="Times New Roman" w:cs="Times New Roman"/>
                <w:spacing w:val="-15"/>
              </w:rPr>
              <w:t xml:space="preserve"> </w:t>
            </w:r>
            <w:r>
              <w:rPr>
                <w:rFonts w:ascii="Times New Roman" w:hAnsi="Times New Roman" w:cs="Times New Roman"/>
              </w:rPr>
              <w:t xml:space="preserve">fast </w:t>
            </w:r>
          </w:p>
        </w:tc>
        <w:tc>
          <w:tcPr>
            <w:tcW w:w="2184" w:type="pct"/>
          </w:tcPr>
          <w:p w14:paraId="6F84B2FD" w14:textId="77777777" w:rsidR="00C85ABD" w:rsidRDefault="00961E4D">
            <w:pPr>
              <w:pStyle w:val="TableParagraph"/>
              <w:spacing w:before="20" w:line="270" w:lineRule="atLeast"/>
              <w:rPr>
                <w:rFonts w:ascii="Times New Roman" w:hAnsi="Times New Roman" w:cs="Times New Roman"/>
              </w:rPr>
            </w:pPr>
            <w:r>
              <w:rPr>
                <w:rFonts w:ascii="Times New Roman" w:hAnsi="Times New Roman" w:cs="Times New Roman"/>
                <w:w w:val="95"/>
              </w:rPr>
              <w:t>Coffee grind too coarse (pressure sensor</w:t>
            </w:r>
            <w:r>
              <w:rPr>
                <w:rFonts w:ascii="Times New Roman" w:hAnsi="Times New Roman" w:cs="Times New Roman"/>
                <w:spacing w:val="-97"/>
                <w:w w:val="95"/>
              </w:rPr>
              <w:t xml:space="preserve"> </w:t>
            </w:r>
            <w:r>
              <w:rPr>
                <w:rFonts w:ascii="Times New Roman" w:hAnsi="Times New Roman" w:cs="Times New Roman"/>
              </w:rPr>
              <w:t>feedback</w:t>
            </w:r>
            <w:r>
              <w:rPr>
                <w:rFonts w:ascii="Times New Roman" w:hAnsi="Times New Roman" w:cs="Times New Roman"/>
                <w:spacing w:val="-13"/>
              </w:rPr>
              <w:t xml:space="preserve"> </w:t>
            </w:r>
            <w:r>
              <w:rPr>
                <w:rFonts w:ascii="Times New Roman" w:hAnsi="Times New Roman" w:cs="Times New Roman"/>
              </w:rPr>
              <w:t>exceeds</w:t>
            </w:r>
            <w:r>
              <w:rPr>
                <w:rFonts w:ascii="Times New Roman" w:hAnsi="Times New Roman" w:cs="Times New Roman"/>
                <w:spacing w:val="-14"/>
              </w:rPr>
              <w:t xml:space="preserve"> </w:t>
            </w:r>
            <w:r>
              <w:rPr>
                <w:rFonts w:ascii="Times New Roman" w:hAnsi="Times New Roman" w:cs="Times New Roman"/>
              </w:rPr>
              <w:t xml:space="preserve">limit) </w:t>
            </w:r>
          </w:p>
        </w:tc>
        <w:tc>
          <w:tcPr>
            <w:tcW w:w="1805" w:type="pct"/>
          </w:tcPr>
          <w:p w14:paraId="50D37CBC" w14:textId="77777777" w:rsidR="00C85ABD" w:rsidRDefault="00961E4D">
            <w:pPr>
              <w:pStyle w:val="TableParagraph"/>
              <w:spacing w:before="37"/>
              <w:rPr>
                <w:rFonts w:ascii="Times New Roman" w:hAnsi="Times New Roman" w:cs="Times New Roman"/>
              </w:rPr>
            </w:pPr>
            <w:r>
              <w:rPr>
                <w:rFonts w:ascii="Times New Roman" w:hAnsi="Times New Roman" w:cs="Times New Roman"/>
                <w:w w:val="95"/>
              </w:rPr>
              <w:t>Adjust</w:t>
            </w:r>
            <w:r>
              <w:rPr>
                <w:rFonts w:ascii="Times New Roman" w:hAnsi="Times New Roman" w:cs="Times New Roman"/>
                <w:spacing w:val="-8"/>
                <w:w w:val="95"/>
              </w:rPr>
              <w:t xml:space="preserve"> </w:t>
            </w:r>
            <w:r>
              <w:rPr>
                <w:rFonts w:ascii="Times New Roman" w:hAnsi="Times New Roman" w:cs="Times New Roman"/>
                <w:w w:val="95"/>
              </w:rPr>
              <w:t>the</w:t>
            </w:r>
            <w:r>
              <w:rPr>
                <w:rFonts w:ascii="Times New Roman" w:hAnsi="Times New Roman" w:cs="Times New Roman"/>
                <w:spacing w:val="-8"/>
                <w:w w:val="95"/>
              </w:rPr>
              <w:t xml:space="preserve"> </w:t>
            </w:r>
            <w:r>
              <w:rPr>
                <w:rFonts w:ascii="Times New Roman" w:hAnsi="Times New Roman" w:cs="Times New Roman"/>
                <w:w w:val="95"/>
              </w:rPr>
              <w:t>grinder</w:t>
            </w:r>
            <w:r>
              <w:rPr>
                <w:rFonts w:ascii="Times New Roman" w:hAnsi="Times New Roman" w:cs="Times New Roman"/>
                <w:spacing w:val="-8"/>
                <w:w w:val="95"/>
              </w:rPr>
              <w:t xml:space="preserve"> </w:t>
            </w:r>
            <w:r>
              <w:rPr>
                <w:rFonts w:ascii="Times New Roman" w:hAnsi="Times New Roman" w:cs="Times New Roman"/>
                <w:w w:val="95"/>
              </w:rPr>
              <w:t>(clockwise)</w:t>
            </w:r>
            <w:r>
              <w:rPr>
                <w:rFonts w:ascii="Times New Roman" w:hAnsi="Times New Roman" w:cs="Times New Roman"/>
              </w:rPr>
              <w:t xml:space="preserve"> </w:t>
            </w:r>
          </w:p>
        </w:tc>
      </w:tr>
      <w:tr w:rsidR="00C85ABD" w14:paraId="4F0121DE" w14:textId="77777777" w:rsidTr="001863D2">
        <w:trPr>
          <w:trHeight w:val="832"/>
          <w:jc w:val="center"/>
        </w:trPr>
        <w:tc>
          <w:tcPr>
            <w:tcW w:w="67" w:type="pct"/>
            <w:vMerge/>
            <w:tcBorders>
              <w:top w:val="nil"/>
              <w:right w:val="nil"/>
            </w:tcBorders>
          </w:tcPr>
          <w:p w14:paraId="2D2212A1" w14:textId="77777777" w:rsidR="00C85ABD" w:rsidRDefault="00C85ABD">
            <w:pPr>
              <w:rPr>
                <w:rFonts w:ascii="Times New Roman" w:hAnsi="Times New Roman" w:cs="Times New Roman"/>
                <w:sz w:val="2"/>
                <w:szCs w:val="2"/>
              </w:rPr>
            </w:pPr>
          </w:p>
        </w:tc>
        <w:tc>
          <w:tcPr>
            <w:tcW w:w="944" w:type="pct"/>
            <w:vMerge/>
            <w:tcBorders>
              <w:top w:val="nil"/>
              <w:left w:val="nil"/>
            </w:tcBorders>
          </w:tcPr>
          <w:p w14:paraId="0F3172CC" w14:textId="77777777" w:rsidR="00C85ABD" w:rsidRDefault="00C85ABD">
            <w:pPr>
              <w:rPr>
                <w:rFonts w:ascii="Times New Roman" w:hAnsi="Times New Roman" w:cs="Times New Roman"/>
                <w:sz w:val="2"/>
                <w:szCs w:val="2"/>
              </w:rPr>
            </w:pPr>
          </w:p>
        </w:tc>
        <w:tc>
          <w:tcPr>
            <w:tcW w:w="2184" w:type="pct"/>
          </w:tcPr>
          <w:p w14:paraId="770DBA72" w14:textId="77777777" w:rsidR="00C85ABD" w:rsidRDefault="00961E4D">
            <w:pPr>
              <w:pStyle w:val="TableParagraph"/>
              <w:spacing w:before="36"/>
              <w:rPr>
                <w:rFonts w:ascii="Times New Roman" w:hAnsi="Times New Roman" w:cs="Times New Roman"/>
              </w:rPr>
            </w:pPr>
            <w:r>
              <w:rPr>
                <w:rFonts w:ascii="Times New Roman" w:hAnsi="Times New Roman" w:cs="Times New Roman"/>
                <w:w w:val="95"/>
              </w:rPr>
              <w:t>The</w:t>
            </w:r>
            <w:r>
              <w:rPr>
                <w:rFonts w:ascii="Times New Roman" w:hAnsi="Times New Roman" w:cs="Times New Roman"/>
                <w:spacing w:val="-14"/>
                <w:w w:val="95"/>
              </w:rPr>
              <w:t xml:space="preserve"> </w:t>
            </w:r>
            <w:r>
              <w:rPr>
                <w:rFonts w:ascii="Times New Roman" w:hAnsi="Times New Roman" w:cs="Times New Roman"/>
                <w:w w:val="95"/>
              </w:rPr>
              <w:t>amount</w:t>
            </w:r>
            <w:r>
              <w:rPr>
                <w:rFonts w:ascii="Times New Roman" w:hAnsi="Times New Roman" w:cs="Times New Roman"/>
                <w:spacing w:val="-14"/>
                <w:w w:val="95"/>
              </w:rPr>
              <w:t xml:space="preserve"> </w:t>
            </w:r>
            <w:r>
              <w:rPr>
                <w:rFonts w:ascii="Times New Roman" w:hAnsi="Times New Roman" w:cs="Times New Roman"/>
                <w:w w:val="95"/>
              </w:rPr>
              <w:t>of</w:t>
            </w:r>
            <w:r>
              <w:rPr>
                <w:rFonts w:ascii="Times New Roman" w:hAnsi="Times New Roman" w:cs="Times New Roman"/>
                <w:spacing w:val="-14"/>
                <w:w w:val="95"/>
              </w:rPr>
              <w:t xml:space="preserve"> </w:t>
            </w:r>
            <w:r>
              <w:rPr>
                <w:rFonts w:ascii="Times New Roman" w:hAnsi="Times New Roman" w:cs="Times New Roman"/>
                <w:w w:val="95"/>
              </w:rPr>
              <w:t>coffee</w:t>
            </w:r>
            <w:r>
              <w:rPr>
                <w:rFonts w:ascii="Times New Roman" w:hAnsi="Times New Roman" w:cs="Times New Roman"/>
                <w:spacing w:val="-14"/>
                <w:w w:val="95"/>
              </w:rPr>
              <w:t xml:space="preserve"> </w:t>
            </w:r>
            <w:r>
              <w:rPr>
                <w:rFonts w:ascii="Times New Roman" w:hAnsi="Times New Roman" w:cs="Times New Roman"/>
                <w:w w:val="95"/>
              </w:rPr>
              <w:t>powder</w:t>
            </w:r>
            <w:r>
              <w:rPr>
                <w:rFonts w:ascii="Times New Roman" w:hAnsi="Times New Roman" w:cs="Times New Roman"/>
                <w:spacing w:val="-13"/>
                <w:w w:val="95"/>
              </w:rPr>
              <w:t xml:space="preserve"> </w:t>
            </w:r>
            <w:r>
              <w:rPr>
                <w:rFonts w:ascii="Times New Roman" w:hAnsi="Times New Roman" w:cs="Times New Roman"/>
                <w:w w:val="95"/>
              </w:rPr>
              <w:t>is</w:t>
            </w:r>
            <w:r>
              <w:rPr>
                <w:rFonts w:ascii="Times New Roman" w:hAnsi="Times New Roman" w:cs="Times New Roman"/>
                <w:spacing w:val="-14"/>
                <w:w w:val="95"/>
              </w:rPr>
              <w:t xml:space="preserve"> </w:t>
            </w:r>
            <w:r>
              <w:rPr>
                <w:rFonts w:ascii="Times New Roman" w:hAnsi="Times New Roman" w:cs="Times New Roman"/>
                <w:w w:val="95"/>
              </w:rPr>
              <w:t>too</w:t>
            </w:r>
            <w:r>
              <w:rPr>
                <w:rFonts w:ascii="Times New Roman" w:hAnsi="Times New Roman" w:cs="Times New Roman"/>
                <w:spacing w:val="-14"/>
                <w:w w:val="95"/>
              </w:rPr>
              <w:t xml:space="preserve"> </w:t>
            </w:r>
            <w:r>
              <w:rPr>
                <w:rFonts w:ascii="Times New Roman" w:hAnsi="Times New Roman" w:cs="Times New Roman"/>
                <w:w w:val="95"/>
              </w:rPr>
              <w:t>small</w:t>
            </w:r>
            <w:r>
              <w:rPr>
                <w:rFonts w:ascii="Times New Roman" w:hAnsi="Times New Roman" w:cs="Times New Roman"/>
              </w:rPr>
              <w:t xml:space="preserve"> </w:t>
            </w:r>
          </w:p>
        </w:tc>
        <w:tc>
          <w:tcPr>
            <w:tcW w:w="1805" w:type="pct"/>
          </w:tcPr>
          <w:p w14:paraId="64B6AC69" w14:textId="77777777" w:rsidR="00C85ABD" w:rsidRDefault="00961E4D">
            <w:pPr>
              <w:pStyle w:val="TableParagraph"/>
              <w:spacing w:before="19" w:line="270" w:lineRule="atLeast"/>
              <w:ind w:right="-29"/>
              <w:rPr>
                <w:rFonts w:ascii="Times New Roman" w:hAnsi="Times New Roman" w:cs="Times New Roman"/>
              </w:rPr>
            </w:pPr>
            <w:r>
              <w:rPr>
                <w:rFonts w:ascii="Times New Roman" w:hAnsi="Times New Roman" w:cs="Times New Roman"/>
                <w:w w:val="95"/>
              </w:rPr>
              <w:t>Redoing the correction of the</w:t>
            </w:r>
            <w:r>
              <w:rPr>
                <w:rFonts w:ascii="Times New Roman" w:hAnsi="Times New Roman" w:cs="Times New Roman"/>
                <w:spacing w:val="-97"/>
                <w:w w:val="95"/>
              </w:rPr>
              <w:t xml:space="preserve"> </w:t>
            </w:r>
            <w:r>
              <w:rPr>
                <w:rFonts w:ascii="Times New Roman" w:hAnsi="Times New Roman" w:cs="Times New Roman"/>
              </w:rPr>
              <w:t xml:space="preserve">grinder </w:t>
            </w:r>
          </w:p>
        </w:tc>
      </w:tr>
      <w:tr w:rsidR="00C85ABD" w14:paraId="332F7625" w14:textId="77777777" w:rsidTr="001863D2">
        <w:trPr>
          <w:trHeight w:val="832"/>
          <w:jc w:val="center"/>
        </w:trPr>
        <w:tc>
          <w:tcPr>
            <w:tcW w:w="67" w:type="pct"/>
            <w:vMerge w:val="restart"/>
            <w:tcBorders>
              <w:right w:val="nil"/>
            </w:tcBorders>
          </w:tcPr>
          <w:p w14:paraId="797D26CC" w14:textId="77777777" w:rsidR="00C85ABD" w:rsidRDefault="00961E4D">
            <w:pPr>
              <w:pStyle w:val="TableParagraph"/>
              <w:spacing w:before="5"/>
              <w:ind w:left="4"/>
              <w:rPr>
                <w:rFonts w:ascii="Times New Roman" w:hAnsi="Times New Roman" w:cs="Times New Roman"/>
                <w:sz w:val="19"/>
              </w:rPr>
            </w:pPr>
            <w:r>
              <w:rPr>
                <w:rFonts w:ascii="Times New Roman" w:hAnsi="Times New Roman" w:cs="Times New Roman"/>
                <w:w w:val="99"/>
                <w:sz w:val="19"/>
              </w:rPr>
              <w:t xml:space="preserve"> </w:t>
            </w:r>
          </w:p>
        </w:tc>
        <w:tc>
          <w:tcPr>
            <w:tcW w:w="944" w:type="pct"/>
            <w:vMerge w:val="restart"/>
            <w:tcBorders>
              <w:left w:val="nil"/>
            </w:tcBorders>
          </w:tcPr>
          <w:p w14:paraId="5146688E" w14:textId="77777777" w:rsidR="00C85ABD" w:rsidRDefault="00C85ABD">
            <w:pPr>
              <w:pStyle w:val="TableParagraph"/>
              <w:spacing w:before="8"/>
              <w:ind w:left="0"/>
              <w:rPr>
                <w:rFonts w:ascii="Times New Roman" w:hAnsi="Times New Roman" w:cs="Times New Roman"/>
                <w:sz w:val="19"/>
              </w:rPr>
            </w:pPr>
          </w:p>
          <w:p w14:paraId="1525E096" w14:textId="77777777" w:rsidR="00C85ABD" w:rsidRDefault="00961E4D">
            <w:pPr>
              <w:pStyle w:val="TableParagraph"/>
              <w:spacing w:before="0" w:line="280" w:lineRule="auto"/>
              <w:ind w:left="134" w:right="159" w:hanging="104"/>
              <w:rPr>
                <w:rFonts w:ascii="Times New Roman" w:hAnsi="Times New Roman" w:cs="Times New Roman"/>
              </w:rPr>
            </w:pPr>
            <w:r>
              <w:rPr>
                <w:rFonts w:ascii="Times New Roman" w:hAnsi="Times New Roman" w:cs="Times New Roman"/>
              </w:rPr>
              <w:t>Product is</w:t>
            </w:r>
            <w:r>
              <w:rPr>
                <w:rFonts w:ascii="Times New Roman" w:hAnsi="Times New Roman" w:cs="Times New Roman"/>
                <w:spacing w:val="1"/>
              </w:rPr>
              <w:t xml:space="preserve"> </w:t>
            </w:r>
            <w:r>
              <w:rPr>
                <w:rFonts w:ascii="Times New Roman" w:hAnsi="Times New Roman" w:cs="Times New Roman"/>
              </w:rPr>
              <w:t>grayed out in</w:t>
            </w:r>
            <w:r>
              <w:rPr>
                <w:rFonts w:ascii="Times New Roman" w:hAnsi="Times New Roman" w:cs="Times New Roman"/>
                <w:spacing w:val="1"/>
              </w:rPr>
              <w:t xml:space="preserve"> </w:t>
            </w:r>
            <w:r>
              <w:rPr>
                <w:rFonts w:ascii="Times New Roman" w:hAnsi="Times New Roman" w:cs="Times New Roman"/>
              </w:rPr>
              <w:t>the user</w:t>
            </w:r>
            <w:r>
              <w:rPr>
                <w:rFonts w:ascii="Times New Roman" w:hAnsi="Times New Roman" w:cs="Times New Roman"/>
                <w:spacing w:val="1"/>
              </w:rPr>
              <w:t xml:space="preserve"> </w:t>
            </w:r>
            <w:r>
              <w:rPr>
                <w:rFonts w:ascii="Times New Roman" w:hAnsi="Times New Roman" w:cs="Times New Roman"/>
              </w:rPr>
              <w:t>interface and</w:t>
            </w:r>
            <w:r>
              <w:rPr>
                <w:rFonts w:ascii="Times New Roman" w:hAnsi="Times New Roman" w:cs="Times New Roman"/>
                <w:spacing w:val="1"/>
              </w:rPr>
              <w:t xml:space="preserve"> </w:t>
            </w:r>
            <w:r>
              <w:rPr>
                <w:rFonts w:ascii="Times New Roman" w:hAnsi="Times New Roman" w:cs="Times New Roman"/>
              </w:rPr>
              <w:t>cannot be</w:t>
            </w:r>
            <w:r>
              <w:rPr>
                <w:rFonts w:ascii="Times New Roman" w:hAnsi="Times New Roman" w:cs="Times New Roman"/>
                <w:spacing w:val="1"/>
              </w:rPr>
              <w:t xml:space="preserve"> </w:t>
            </w:r>
            <w:proofErr w:type="gramStart"/>
            <w:r>
              <w:rPr>
                <w:rFonts w:ascii="Times New Roman" w:hAnsi="Times New Roman" w:cs="Times New Roman"/>
              </w:rPr>
              <w:t>selected</w:t>
            </w:r>
            <w:proofErr w:type="gramEnd"/>
            <w:r>
              <w:rPr>
                <w:rFonts w:ascii="Times New Roman" w:hAnsi="Times New Roman" w:cs="Times New Roman"/>
              </w:rPr>
              <w:t xml:space="preserve"> </w:t>
            </w:r>
          </w:p>
          <w:p w14:paraId="69259B87" w14:textId="77777777" w:rsidR="00C85ABD" w:rsidRDefault="00961E4D">
            <w:pPr>
              <w:pStyle w:val="TableParagraph"/>
              <w:spacing w:before="0" w:line="268" w:lineRule="exact"/>
              <w:ind w:left="134" w:right="159"/>
              <w:rPr>
                <w:rFonts w:ascii="Times New Roman" w:hAnsi="Times New Roman" w:cs="Times New Roman"/>
              </w:rPr>
            </w:pPr>
            <w:r>
              <w:rPr>
                <w:rFonts w:ascii="Times New Roman" w:hAnsi="Times New Roman" w:cs="Times New Roman"/>
                <w:w w:val="95"/>
              </w:rPr>
              <w:t>Instant drinks</w:t>
            </w:r>
            <w:r>
              <w:rPr>
                <w:rFonts w:ascii="Times New Roman" w:hAnsi="Times New Roman" w:cs="Times New Roman"/>
                <w:spacing w:val="-97"/>
                <w:w w:val="95"/>
              </w:rPr>
              <w:t xml:space="preserve"> </w:t>
            </w:r>
            <w:r>
              <w:rPr>
                <w:rFonts w:ascii="Times New Roman" w:hAnsi="Times New Roman" w:cs="Times New Roman"/>
              </w:rPr>
              <w:t>taste</w:t>
            </w:r>
            <w:r>
              <w:rPr>
                <w:rFonts w:ascii="Times New Roman" w:hAnsi="Times New Roman" w:cs="Times New Roman"/>
                <w:spacing w:val="-24"/>
              </w:rPr>
              <w:t xml:space="preserve"> </w:t>
            </w:r>
            <w:r>
              <w:rPr>
                <w:rFonts w:ascii="Times New Roman" w:hAnsi="Times New Roman" w:cs="Times New Roman"/>
              </w:rPr>
              <w:t xml:space="preserve">light </w:t>
            </w:r>
          </w:p>
        </w:tc>
        <w:tc>
          <w:tcPr>
            <w:tcW w:w="2184" w:type="pct"/>
          </w:tcPr>
          <w:p w14:paraId="62CC7D5B" w14:textId="77777777" w:rsidR="00C85ABD" w:rsidRDefault="00961E4D">
            <w:pPr>
              <w:pStyle w:val="TableParagraph"/>
              <w:rPr>
                <w:rFonts w:ascii="Times New Roman" w:hAnsi="Times New Roman" w:cs="Times New Roman"/>
              </w:rPr>
            </w:pPr>
            <w:r>
              <w:rPr>
                <w:rFonts w:ascii="Times New Roman" w:hAnsi="Times New Roman" w:cs="Times New Roman"/>
                <w:w w:val="95"/>
              </w:rPr>
              <w:t>No</w:t>
            </w:r>
            <w:r>
              <w:rPr>
                <w:rFonts w:ascii="Times New Roman" w:hAnsi="Times New Roman" w:cs="Times New Roman"/>
                <w:spacing w:val="-15"/>
                <w:w w:val="95"/>
              </w:rPr>
              <w:t xml:space="preserve"> </w:t>
            </w:r>
            <w:r>
              <w:rPr>
                <w:rFonts w:ascii="Times New Roman" w:hAnsi="Times New Roman" w:cs="Times New Roman"/>
                <w:w w:val="95"/>
              </w:rPr>
              <w:t>more</w:t>
            </w:r>
            <w:r>
              <w:rPr>
                <w:rFonts w:ascii="Times New Roman" w:hAnsi="Times New Roman" w:cs="Times New Roman"/>
                <w:spacing w:val="-15"/>
                <w:w w:val="95"/>
              </w:rPr>
              <w:t xml:space="preserve"> </w:t>
            </w:r>
            <w:r>
              <w:rPr>
                <w:rFonts w:ascii="Times New Roman" w:hAnsi="Times New Roman" w:cs="Times New Roman"/>
                <w:w w:val="95"/>
              </w:rPr>
              <w:t>coffee</w:t>
            </w:r>
            <w:r>
              <w:rPr>
                <w:rFonts w:ascii="Times New Roman" w:hAnsi="Times New Roman" w:cs="Times New Roman"/>
                <w:spacing w:val="-15"/>
                <w:w w:val="95"/>
              </w:rPr>
              <w:t xml:space="preserve"> </w:t>
            </w:r>
            <w:r>
              <w:rPr>
                <w:rFonts w:ascii="Times New Roman" w:hAnsi="Times New Roman" w:cs="Times New Roman"/>
                <w:w w:val="95"/>
              </w:rPr>
              <w:t>beans</w:t>
            </w:r>
            <w:r>
              <w:rPr>
                <w:rFonts w:ascii="Times New Roman" w:hAnsi="Times New Roman" w:cs="Times New Roman"/>
              </w:rPr>
              <w:t xml:space="preserve"> </w:t>
            </w:r>
          </w:p>
        </w:tc>
        <w:tc>
          <w:tcPr>
            <w:tcW w:w="1805" w:type="pct"/>
          </w:tcPr>
          <w:p w14:paraId="59F1FACD" w14:textId="77777777" w:rsidR="00C85ABD" w:rsidRDefault="00961E4D">
            <w:pPr>
              <w:pStyle w:val="TableParagraph"/>
              <w:rPr>
                <w:rFonts w:ascii="Times New Roman" w:hAnsi="Times New Roman" w:cs="Times New Roman"/>
              </w:rPr>
            </w:pPr>
            <w:r>
              <w:rPr>
                <w:rFonts w:ascii="Times New Roman" w:hAnsi="Times New Roman" w:cs="Times New Roman"/>
                <w:spacing w:val="-1"/>
                <w:w w:val="95"/>
              </w:rPr>
              <w:t>With</w:t>
            </w:r>
            <w:r>
              <w:rPr>
                <w:rFonts w:ascii="Times New Roman" w:hAnsi="Times New Roman" w:cs="Times New Roman"/>
                <w:spacing w:val="-20"/>
                <w:w w:val="95"/>
              </w:rPr>
              <w:t xml:space="preserve"> </w:t>
            </w:r>
            <w:r>
              <w:rPr>
                <w:rFonts w:ascii="Times New Roman" w:hAnsi="Times New Roman" w:cs="Times New Roman"/>
                <w:spacing w:val="-1"/>
                <w:w w:val="95"/>
              </w:rPr>
              <w:t>coffee</w:t>
            </w:r>
            <w:r>
              <w:rPr>
                <w:rFonts w:ascii="Times New Roman" w:hAnsi="Times New Roman" w:cs="Times New Roman"/>
                <w:spacing w:val="-19"/>
                <w:w w:val="95"/>
              </w:rPr>
              <w:t xml:space="preserve"> </w:t>
            </w:r>
            <w:r>
              <w:rPr>
                <w:rFonts w:ascii="Times New Roman" w:hAnsi="Times New Roman" w:cs="Times New Roman"/>
                <w:w w:val="95"/>
              </w:rPr>
              <w:t>beans</w:t>
            </w:r>
            <w:r>
              <w:rPr>
                <w:rFonts w:ascii="Times New Roman" w:hAnsi="Times New Roman" w:cs="Times New Roman"/>
              </w:rPr>
              <w:t xml:space="preserve"> </w:t>
            </w:r>
          </w:p>
        </w:tc>
      </w:tr>
      <w:tr w:rsidR="00C85ABD" w14:paraId="5B5E868A" w14:textId="77777777" w:rsidTr="001863D2">
        <w:trPr>
          <w:trHeight w:val="832"/>
          <w:jc w:val="center"/>
        </w:trPr>
        <w:tc>
          <w:tcPr>
            <w:tcW w:w="67" w:type="pct"/>
            <w:vMerge/>
            <w:tcBorders>
              <w:top w:val="nil"/>
              <w:right w:val="nil"/>
            </w:tcBorders>
          </w:tcPr>
          <w:p w14:paraId="3ED443F5" w14:textId="77777777" w:rsidR="00C85ABD" w:rsidRDefault="00C85ABD">
            <w:pPr>
              <w:rPr>
                <w:rFonts w:ascii="Times New Roman" w:hAnsi="Times New Roman" w:cs="Times New Roman"/>
                <w:sz w:val="2"/>
                <w:szCs w:val="2"/>
              </w:rPr>
            </w:pPr>
          </w:p>
        </w:tc>
        <w:tc>
          <w:tcPr>
            <w:tcW w:w="944" w:type="pct"/>
            <w:vMerge/>
            <w:tcBorders>
              <w:top w:val="nil"/>
              <w:left w:val="nil"/>
            </w:tcBorders>
          </w:tcPr>
          <w:p w14:paraId="703FD1A9" w14:textId="77777777" w:rsidR="00C85ABD" w:rsidRDefault="00C85ABD">
            <w:pPr>
              <w:rPr>
                <w:rFonts w:ascii="Times New Roman" w:hAnsi="Times New Roman" w:cs="Times New Roman"/>
                <w:sz w:val="2"/>
                <w:szCs w:val="2"/>
              </w:rPr>
            </w:pPr>
          </w:p>
        </w:tc>
        <w:tc>
          <w:tcPr>
            <w:tcW w:w="2184" w:type="pct"/>
          </w:tcPr>
          <w:p w14:paraId="5B5B416B" w14:textId="77777777" w:rsidR="00C85ABD" w:rsidRDefault="00961E4D">
            <w:pPr>
              <w:pStyle w:val="TableParagraph"/>
              <w:spacing w:line="270" w:lineRule="atLeast"/>
              <w:rPr>
                <w:rFonts w:ascii="Times New Roman" w:hAnsi="Times New Roman" w:cs="Times New Roman"/>
              </w:rPr>
            </w:pPr>
            <w:r>
              <w:rPr>
                <w:rFonts w:ascii="Times New Roman" w:hAnsi="Times New Roman" w:cs="Times New Roman"/>
              </w:rPr>
              <w:t>There is a problem with the</w:t>
            </w:r>
            <w:r>
              <w:rPr>
                <w:rFonts w:ascii="Times New Roman" w:hAnsi="Times New Roman" w:cs="Times New Roman"/>
                <w:spacing w:val="1"/>
              </w:rPr>
              <w:t xml:space="preserve"> </w:t>
            </w:r>
            <w:r>
              <w:rPr>
                <w:rFonts w:ascii="Times New Roman" w:hAnsi="Times New Roman" w:cs="Times New Roman"/>
                <w:spacing w:val="-1"/>
                <w:w w:val="95"/>
              </w:rPr>
              <w:t xml:space="preserve">electromechanical </w:t>
            </w:r>
            <w:r>
              <w:rPr>
                <w:rFonts w:ascii="Times New Roman" w:hAnsi="Times New Roman" w:cs="Times New Roman"/>
                <w:w w:val="95"/>
              </w:rPr>
              <w:t>components associated</w:t>
            </w:r>
            <w:r>
              <w:rPr>
                <w:rFonts w:ascii="Times New Roman" w:hAnsi="Times New Roman" w:cs="Times New Roman"/>
                <w:spacing w:val="-97"/>
                <w:w w:val="95"/>
              </w:rPr>
              <w:t xml:space="preserve"> </w:t>
            </w:r>
            <w:r>
              <w:rPr>
                <w:rFonts w:ascii="Times New Roman" w:hAnsi="Times New Roman" w:cs="Times New Roman"/>
              </w:rPr>
              <w:t>with</w:t>
            </w:r>
            <w:r>
              <w:rPr>
                <w:rFonts w:ascii="Times New Roman" w:hAnsi="Times New Roman" w:cs="Times New Roman"/>
                <w:spacing w:val="-9"/>
              </w:rPr>
              <w:t xml:space="preserve"> </w:t>
            </w:r>
            <w:r>
              <w:rPr>
                <w:rFonts w:ascii="Times New Roman" w:hAnsi="Times New Roman" w:cs="Times New Roman"/>
              </w:rPr>
              <w:t xml:space="preserve">it </w:t>
            </w:r>
          </w:p>
        </w:tc>
        <w:tc>
          <w:tcPr>
            <w:tcW w:w="1805" w:type="pct"/>
          </w:tcPr>
          <w:p w14:paraId="56E99DFB" w14:textId="77777777" w:rsidR="00C85ABD" w:rsidRDefault="00961E4D">
            <w:pPr>
              <w:pStyle w:val="TableParagraph"/>
              <w:spacing w:before="36" w:line="242" w:lineRule="auto"/>
              <w:ind w:right="-29"/>
              <w:rPr>
                <w:rFonts w:ascii="Times New Roman" w:hAnsi="Times New Roman" w:cs="Times New Roman"/>
              </w:rPr>
            </w:pPr>
            <w:r>
              <w:rPr>
                <w:rFonts w:ascii="Times New Roman" w:hAnsi="Times New Roman" w:cs="Times New Roman"/>
                <w:w w:val="95"/>
              </w:rPr>
              <w:t>Go to the backend to check the</w:t>
            </w:r>
            <w:r>
              <w:rPr>
                <w:rFonts w:ascii="Times New Roman" w:hAnsi="Times New Roman" w:cs="Times New Roman"/>
                <w:spacing w:val="-97"/>
                <w:w w:val="95"/>
              </w:rPr>
              <w:t xml:space="preserve"> </w:t>
            </w:r>
            <w:r>
              <w:rPr>
                <w:rFonts w:ascii="Times New Roman" w:hAnsi="Times New Roman" w:cs="Times New Roman"/>
              </w:rPr>
              <w:t>error</w:t>
            </w:r>
            <w:r>
              <w:rPr>
                <w:rFonts w:ascii="Times New Roman" w:hAnsi="Times New Roman" w:cs="Times New Roman"/>
                <w:spacing w:val="-12"/>
              </w:rPr>
              <w:t xml:space="preserve"> </w:t>
            </w:r>
            <w:r>
              <w:rPr>
                <w:rFonts w:ascii="Times New Roman" w:hAnsi="Times New Roman" w:cs="Times New Roman"/>
              </w:rPr>
              <w:t xml:space="preserve">message </w:t>
            </w:r>
          </w:p>
        </w:tc>
      </w:tr>
      <w:tr w:rsidR="00C85ABD" w14:paraId="7EB47F49" w14:textId="77777777" w:rsidTr="001863D2">
        <w:trPr>
          <w:trHeight w:val="832"/>
          <w:jc w:val="center"/>
        </w:trPr>
        <w:tc>
          <w:tcPr>
            <w:tcW w:w="67" w:type="pct"/>
            <w:vMerge/>
            <w:tcBorders>
              <w:top w:val="nil"/>
              <w:right w:val="nil"/>
            </w:tcBorders>
          </w:tcPr>
          <w:p w14:paraId="545C4C99" w14:textId="77777777" w:rsidR="00C85ABD" w:rsidRDefault="00C85ABD">
            <w:pPr>
              <w:rPr>
                <w:rFonts w:ascii="Times New Roman" w:hAnsi="Times New Roman" w:cs="Times New Roman"/>
                <w:sz w:val="2"/>
                <w:szCs w:val="2"/>
              </w:rPr>
            </w:pPr>
          </w:p>
        </w:tc>
        <w:tc>
          <w:tcPr>
            <w:tcW w:w="944" w:type="pct"/>
            <w:vMerge/>
            <w:tcBorders>
              <w:top w:val="nil"/>
              <w:left w:val="nil"/>
            </w:tcBorders>
          </w:tcPr>
          <w:p w14:paraId="73F37C12" w14:textId="77777777" w:rsidR="00C85ABD" w:rsidRDefault="00C85ABD">
            <w:pPr>
              <w:rPr>
                <w:rFonts w:ascii="Times New Roman" w:hAnsi="Times New Roman" w:cs="Times New Roman"/>
                <w:sz w:val="2"/>
                <w:szCs w:val="2"/>
              </w:rPr>
            </w:pPr>
          </w:p>
        </w:tc>
        <w:tc>
          <w:tcPr>
            <w:tcW w:w="2184" w:type="pct"/>
          </w:tcPr>
          <w:p w14:paraId="5EEBAD5B" w14:textId="77777777" w:rsidR="00C85ABD" w:rsidRDefault="00961E4D">
            <w:pPr>
              <w:pStyle w:val="TableParagraph"/>
              <w:spacing w:before="19" w:line="270" w:lineRule="atLeast"/>
              <w:rPr>
                <w:rFonts w:ascii="Times New Roman" w:hAnsi="Times New Roman" w:cs="Times New Roman"/>
              </w:rPr>
            </w:pPr>
            <w:r>
              <w:rPr>
                <w:rFonts w:ascii="Times New Roman" w:hAnsi="Times New Roman" w:cs="Times New Roman"/>
                <w:w w:val="95"/>
              </w:rPr>
              <w:t>The outlet of the cassette is blocked, or</w:t>
            </w:r>
            <w:r>
              <w:rPr>
                <w:rFonts w:ascii="Times New Roman" w:hAnsi="Times New Roman" w:cs="Times New Roman"/>
                <w:spacing w:val="-97"/>
                <w:w w:val="95"/>
              </w:rPr>
              <w:t xml:space="preserve"> </w:t>
            </w:r>
            <w:r>
              <w:rPr>
                <w:rFonts w:ascii="Times New Roman" w:hAnsi="Times New Roman" w:cs="Times New Roman"/>
              </w:rPr>
              <w:t>not</w:t>
            </w:r>
            <w:r>
              <w:rPr>
                <w:rFonts w:ascii="Times New Roman" w:hAnsi="Times New Roman" w:cs="Times New Roman"/>
                <w:spacing w:val="-19"/>
              </w:rPr>
              <w:t xml:space="preserve"> </w:t>
            </w:r>
            <w:r>
              <w:rPr>
                <w:rFonts w:ascii="Times New Roman" w:hAnsi="Times New Roman" w:cs="Times New Roman"/>
              </w:rPr>
              <w:t>turned</w:t>
            </w:r>
            <w:r>
              <w:rPr>
                <w:rFonts w:ascii="Times New Roman" w:hAnsi="Times New Roman" w:cs="Times New Roman"/>
                <w:spacing w:val="-18"/>
              </w:rPr>
              <w:t xml:space="preserve"> </w:t>
            </w:r>
            <w:r>
              <w:rPr>
                <w:rFonts w:ascii="Times New Roman" w:hAnsi="Times New Roman" w:cs="Times New Roman"/>
              </w:rPr>
              <w:t>down</w:t>
            </w:r>
            <w:r>
              <w:rPr>
                <w:rFonts w:ascii="Times New Roman" w:hAnsi="Times New Roman" w:cs="Times New Roman"/>
                <w:spacing w:val="-19"/>
              </w:rPr>
              <w:t xml:space="preserve"> </w:t>
            </w:r>
            <w:r>
              <w:rPr>
                <w:rFonts w:ascii="Times New Roman" w:hAnsi="Times New Roman" w:cs="Times New Roman"/>
              </w:rPr>
              <w:t>after</w:t>
            </w:r>
            <w:r>
              <w:rPr>
                <w:rFonts w:ascii="Times New Roman" w:hAnsi="Times New Roman" w:cs="Times New Roman"/>
                <w:spacing w:val="-18"/>
              </w:rPr>
              <w:t xml:space="preserve"> </w:t>
            </w:r>
            <w:r>
              <w:rPr>
                <w:rFonts w:ascii="Times New Roman" w:hAnsi="Times New Roman" w:cs="Times New Roman"/>
              </w:rPr>
              <w:t xml:space="preserve">cleaning </w:t>
            </w:r>
          </w:p>
        </w:tc>
        <w:tc>
          <w:tcPr>
            <w:tcW w:w="1805" w:type="pct"/>
          </w:tcPr>
          <w:p w14:paraId="12666EC7" w14:textId="77777777" w:rsidR="00C85ABD" w:rsidRDefault="00961E4D">
            <w:pPr>
              <w:pStyle w:val="TableParagraph"/>
              <w:spacing w:before="35"/>
              <w:rPr>
                <w:rFonts w:ascii="Times New Roman" w:hAnsi="Times New Roman" w:cs="Times New Roman"/>
              </w:rPr>
            </w:pPr>
            <w:r>
              <w:rPr>
                <w:rFonts w:ascii="Times New Roman" w:hAnsi="Times New Roman" w:cs="Times New Roman"/>
                <w:spacing w:val="-2"/>
                <w:w w:val="95"/>
              </w:rPr>
              <w:t>Inspection,</w:t>
            </w:r>
            <w:r>
              <w:rPr>
                <w:rFonts w:ascii="Times New Roman" w:hAnsi="Times New Roman" w:cs="Times New Roman"/>
                <w:spacing w:val="-17"/>
                <w:w w:val="95"/>
              </w:rPr>
              <w:t xml:space="preserve"> </w:t>
            </w:r>
            <w:r>
              <w:rPr>
                <w:rFonts w:ascii="Times New Roman" w:hAnsi="Times New Roman" w:cs="Times New Roman"/>
                <w:spacing w:val="-1"/>
                <w:w w:val="95"/>
              </w:rPr>
              <w:t>cleaning,</w:t>
            </w:r>
            <w:r>
              <w:rPr>
                <w:rFonts w:ascii="Times New Roman" w:hAnsi="Times New Roman" w:cs="Times New Roman"/>
                <w:spacing w:val="-17"/>
                <w:w w:val="95"/>
              </w:rPr>
              <w:t xml:space="preserve"> </w:t>
            </w:r>
            <w:r>
              <w:rPr>
                <w:rFonts w:ascii="Times New Roman" w:hAnsi="Times New Roman" w:cs="Times New Roman"/>
                <w:spacing w:val="-1"/>
                <w:w w:val="95"/>
              </w:rPr>
              <w:t>correction</w:t>
            </w:r>
            <w:r>
              <w:rPr>
                <w:rFonts w:ascii="Times New Roman" w:hAnsi="Times New Roman" w:cs="Times New Roman"/>
              </w:rPr>
              <w:t xml:space="preserve"> </w:t>
            </w:r>
          </w:p>
        </w:tc>
      </w:tr>
      <w:tr w:rsidR="00C85ABD" w14:paraId="16964496" w14:textId="77777777" w:rsidTr="001863D2">
        <w:trPr>
          <w:trHeight w:val="832"/>
          <w:jc w:val="center"/>
        </w:trPr>
        <w:tc>
          <w:tcPr>
            <w:tcW w:w="67" w:type="pct"/>
            <w:vMerge/>
            <w:tcBorders>
              <w:top w:val="nil"/>
              <w:right w:val="nil"/>
            </w:tcBorders>
          </w:tcPr>
          <w:p w14:paraId="6D842028" w14:textId="77777777" w:rsidR="00C85ABD" w:rsidRDefault="00C85ABD">
            <w:pPr>
              <w:rPr>
                <w:rFonts w:ascii="Times New Roman" w:hAnsi="Times New Roman" w:cs="Times New Roman"/>
                <w:sz w:val="2"/>
                <w:szCs w:val="2"/>
              </w:rPr>
            </w:pPr>
          </w:p>
        </w:tc>
        <w:tc>
          <w:tcPr>
            <w:tcW w:w="944" w:type="pct"/>
            <w:vMerge/>
            <w:tcBorders>
              <w:top w:val="nil"/>
              <w:left w:val="nil"/>
            </w:tcBorders>
          </w:tcPr>
          <w:p w14:paraId="00D29C7D" w14:textId="77777777" w:rsidR="00C85ABD" w:rsidRDefault="00C85ABD">
            <w:pPr>
              <w:rPr>
                <w:rFonts w:ascii="Times New Roman" w:hAnsi="Times New Roman" w:cs="Times New Roman"/>
                <w:sz w:val="2"/>
                <w:szCs w:val="2"/>
              </w:rPr>
            </w:pPr>
          </w:p>
        </w:tc>
        <w:tc>
          <w:tcPr>
            <w:tcW w:w="2184" w:type="pct"/>
          </w:tcPr>
          <w:p w14:paraId="2ACA27ED" w14:textId="77777777" w:rsidR="00C85ABD" w:rsidRDefault="00961E4D">
            <w:pPr>
              <w:pStyle w:val="TableParagraph"/>
              <w:spacing w:before="37"/>
              <w:rPr>
                <w:rFonts w:ascii="Times New Roman" w:hAnsi="Times New Roman" w:cs="Times New Roman"/>
              </w:rPr>
            </w:pPr>
            <w:r>
              <w:rPr>
                <w:rFonts w:ascii="Times New Roman" w:hAnsi="Times New Roman" w:cs="Times New Roman"/>
                <w:w w:val="95"/>
              </w:rPr>
              <w:t>Powder</w:t>
            </w:r>
            <w:r>
              <w:rPr>
                <w:rFonts w:ascii="Times New Roman" w:hAnsi="Times New Roman" w:cs="Times New Roman"/>
                <w:spacing w:val="-21"/>
                <w:w w:val="95"/>
              </w:rPr>
              <w:t xml:space="preserve"> </w:t>
            </w:r>
            <w:r>
              <w:rPr>
                <w:rFonts w:ascii="Times New Roman" w:hAnsi="Times New Roman" w:cs="Times New Roman"/>
                <w:w w:val="95"/>
              </w:rPr>
              <w:t>filling</w:t>
            </w:r>
            <w:r>
              <w:rPr>
                <w:rFonts w:ascii="Times New Roman" w:hAnsi="Times New Roman" w:cs="Times New Roman"/>
                <w:spacing w:val="-20"/>
                <w:w w:val="95"/>
              </w:rPr>
              <w:t xml:space="preserve"> </w:t>
            </w:r>
            <w:r>
              <w:rPr>
                <w:rFonts w:ascii="Times New Roman" w:hAnsi="Times New Roman" w:cs="Times New Roman"/>
                <w:w w:val="95"/>
              </w:rPr>
              <w:t>error</w:t>
            </w:r>
            <w:r>
              <w:rPr>
                <w:rFonts w:ascii="Times New Roman" w:hAnsi="Times New Roman" w:cs="Times New Roman"/>
              </w:rPr>
              <w:t xml:space="preserve"> </w:t>
            </w:r>
          </w:p>
        </w:tc>
        <w:tc>
          <w:tcPr>
            <w:tcW w:w="1805" w:type="pct"/>
          </w:tcPr>
          <w:p w14:paraId="286A71A3" w14:textId="77777777" w:rsidR="00C85ABD" w:rsidRDefault="00961E4D">
            <w:pPr>
              <w:pStyle w:val="TableParagraph"/>
              <w:spacing w:before="37"/>
              <w:rPr>
                <w:rFonts w:ascii="Times New Roman" w:hAnsi="Times New Roman" w:cs="Times New Roman"/>
              </w:rPr>
            </w:pPr>
            <w:r>
              <w:rPr>
                <w:rFonts w:ascii="Times New Roman" w:hAnsi="Times New Roman" w:cs="Times New Roman"/>
                <w:spacing w:val="-1"/>
                <w:w w:val="95"/>
              </w:rPr>
              <w:t>Check,</w:t>
            </w:r>
            <w:r>
              <w:rPr>
                <w:rFonts w:ascii="Times New Roman" w:hAnsi="Times New Roman" w:cs="Times New Roman"/>
                <w:spacing w:val="-20"/>
                <w:w w:val="95"/>
              </w:rPr>
              <w:t xml:space="preserve"> </w:t>
            </w:r>
            <w:r>
              <w:rPr>
                <w:rFonts w:ascii="Times New Roman" w:hAnsi="Times New Roman" w:cs="Times New Roman"/>
                <w:w w:val="95"/>
              </w:rPr>
              <w:t>correct</w:t>
            </w:r>
            <w:r>
              <w:rPr>
                <w:rFonts w:ascii="Times New Roman" w:hAnsi="Times New Roman" w:cs="Times New Roman"/>
              </w:rPr>
              <w:t xml:space="preserve"> </w:t>
            </w:r>
          </w:p>
        </w:tc>
      </w:tr>
      <w:tr w:rsidR="007B0630" w14:paraId="48339CF4" w14:textId="77777777" w:rsidTr="007B0630">
        <w:trPr>
          <w:trHeight w:val="832"/>
          <w:jc w:val="center"/>
        </w:trPr>
        <w:tc>
          <w:tcPr>
            <w:tcW w:w="1011" w:type="pct"/>
            <w:gridSpan w:val="2"/>
            <w:vMerge w:val="restart"/>
          </w:tcPr>
          <w:p w14:paraId="5ECDBFE1" w14:textId="77777777" w:rsidR="007B0630" w:rsidRDefault="007B0630">
            <w:pPr>
              <w:pStyle w:val="TableParagraph"/>
              <w:spacing w:before="11"/>
              <w:ind w:left="4"/>
              <w:rPr>
                <w:rFonts w:ascii="Times New Roman" w:hAnsi="Times New Roman" w:cs="Times New Roman"/>
                <w:sz w:val="17"/>
              </w:rPr>
            </w:pPr>
            <w:r>
              <w:rPr>
                <w:rFonts w:ascii="Times New Roman" w:hAnsi="Times New Roman" w:cs="Times New Roman"/>
                <w:sz w:val="17"/>
              </w:rPr>
              <w:t xml:space="preserve"> </w:t>
            </w:r>
          </w:p>
          <w:p w14:paraId="16907772" w14:textId="5E82E666" w:rsidR="007B0630" w:rsidRDefault="007B0630">
            <w:pPr>
              <w:pStyle w:val="TableParagraph"/>
              <w:spacing w:before="0"/>
              <w:ind w:left="0"/>
              <w:rPr>
                <w:rFonts w:ascii="Times New Roman" w:hAnsi="Times New Roman" w:cs="Times New Roman"/>
                <w:sz w:val="18"/>
              </w:rPr>
            </w:pPr>
          </w:p>
          <w:p w14:paraId="3F431E01" w14:textId="77777777" w:rsidR="007B0630" w:rsidRDefault="007B0630">
            <w:pPr>
              <w:pStyle w:val="TableParagraph"/>
              <w:spacing w:before="1" w:line="280" w:lineRule="auto"/>
              <w:ind w:left="239" w:right="159" w:hanging="209"/>
              <w:rPr>
                <w:rFonts w:ascii="Times New Roman" w:hAnsi="Times New Roman" w:cs="Times New Roman"/>
              </w:rPr>
            </w:pPr>
            <w:r>
              <w:rPr>
                <w:rFonts w:ascii="Times New Roman" w:hAnsi="Times New Roman" w:cs="Times New Roman"/>
              </w:rPr>
              <w:t>Product is</w:t>
            </w:r>
            <w:r>
              <w:rPr>
                <w:rFonts w:ascii="Times New Roman" w:hAnsi="Times New Roman" w:cs="Times New Roman"/>
                <w:spacing w:val="1"/>
              </w:rPr>
              <w:t xml:space="preserve"> </w:t>
            </w:r>
            <w:r>
              <w:rPr>
                <w:rFonts w:ascii="Times New Roman" w:hAnsi="Times New Roman" w:cs="Times New Roman"/>
              </w:rPr>
              <w:t>grayed out in</w:t>
            </w:r>
            <w:r>
              <w:rPr>
                <w:rFonts w:ascii="Times New Roman" w:hAnsi="Times New Roman" w:cs="Times New Roman"/>
                <w:spacing w:val="-102"/>
              </w:rPr>
              <w:t xml:space="preserve"> </w:t>
            </w:r>
            <w:r>
              <w:rPr>
                <w:rFonts w:ascii="Times New Roman" w:hAnsi="Times New Roman" w:cs="Times New Roman"/>
              </w:rPr>
              <w:t>the user</w:t>
            </w:r>
            <w:r>
              <w:rPr>
                <w:rFonts w:ascii="Times New Roman" w:hAnsi="Times New Roman" w:cs="Times New Roman"/>
                <w:spacing w:val="1"/>
              </w:rPr>
              <w:t xml:space="preserve"> </w:t>
            </w:r>
            <w:r>
              <w:rPr>
                <w:rFonts w:ascii="Times New Roman" w:hAnsi="Times New Roman" w:cs="Times New Roman"/>
              </w:rPr>
              <w:t>interface and</w:t>
            </w:r>
            <w:r>
              <w:rPr>
                <w:rFonts w:ascii="Times New Roman" w:hAnsi="Times New Roman" w:cs="Times New Roman"/>
                <w:spacing w:val="-102"/>
              </w:rPr>
              <w:t xml:space="preserve"> </w:t>
            </w:r>
            <w:r>
              <w:rPr>
                <w:rFonts w:ascii="Times New Roman" w:hAnsi="Times New Roman" w:cs="Times New Roman"/>
              </w:rPr>
              <w:t>cannot</w:t>
            </w:r>
            <w:r>
              <w:rPr>
                <w:rFonts w:ascii="Times New Roman" w:hAnsi="Times New Roman" w:cs="Times New Roman"/>
                <w:spacing w:val="-5"/>
              </w:rPr>
              <w:t xml:space="preserve"> </w:t>
            </w:r>
            <w:proofErr w:type="gramStart"/>
            <w:r>
              <w:rPr>
                <w:rFonts w:ascii="Times New Roman" w:hAnsi="Times New Roman" w:cs="Times New Roman"/>
              </w:rPr>
              <w:t>be</w:t>
            </w:r>
            <w:proofErr w:type="gramEnd"/>
            <w:r>
              <w:rPr>
                <w:rFonts w:ascii="Times New Roman" w:hAnsi="Times New Roman" w:cs="Times New Roman"/>
              </w:rPr>
              <w:t xml:space="preserve"> </w:t>
            </w:r>
          </w:p>
          <w:p w14:paraId="5120484F" w14:textId="77777777" w:rsidR="007B0630" w:rsidRDefault="007B0630">
            <w:pPr>
              <w:pStyle w:val="TableParagraph"/>
              <w:spacing w:before="2"/>
              <w:ind w:left="239"/>
              <w:rPr>
                <w:rFonts w:ascii="Times New Roman" w:hAnsi="Times New Roman" w:cs="Times New Roman"/>
              </w:rPr>
            </w:pPr>
            <w:r>
              <w:rPr>
                <w:rFonts w:ascii="Times New Roman" w:hAnsi="Times New Roman" w:cs="Times New Roman"/>
              </w:rPr>
              <w:lastRenderedPageBreak/>
              <w:t xml:space="preserve">selected </w:t>
            </w:r>
          </w:p>
          <w:p w14:paraId="0CE2D66F" w14:textId="1646F900" w:rsidR="007B0630" w:rsidRDefault="007B0630" w:rsidP="00360D57">
            <w:pPr>
              <w:pStyle w:val="TableParagraph"/>
              <w:spacing w:before="2"/>
              <w:ind w:left="4"/>
              <w:rPr>
                <w:rFonts w:ascii="Times New Roman" w:hAnsi="Times New Roman" w:cs="Times New Roman"/>
              </w:rPr>
            </w:pPr>
            <w:r>
              <w:rPr>
                <w:rFonts w:ascii="Times New Roman" w:hAnsi="Times New Roman" w:cs="Times New Roman"/>
                <w:sz w:val="20"/>
              </w:rPr>
              <w:t xml:space="preserve"> </w:t>
            </w:r>
          </w:p>
        </w:tc>
        <w:tc>
          <w:tcPr>
            <w:tcW w:w="2184" w:type="pct"/>
          </w:tcPr>
          <w:p w14:paraId="754915D2" w14:textId="77777777" w:rsidR="007B0630" w:rsidRDefault="007B0630">
            <w:pPr>
              <w:pStyle w:val="TableParagraph"/>
              <w:spacing w:before="37"/>
              <w:rPr>
                <w:rFonts w:ascii="Times New Roman" w:hAnsi="Times New Roman" w:cs="Times New Roman"/>
              </w:rPr>
            </w:pPr>
            <w:r>
              <w:rPr>
                <w:rFonts w:ascii="Times New Roman" w:hAnsi="Times New Roman" w:cs="Times New Roman"/>
                <w:w w:val="95"/>
              </w:rPr>
              <w:lastRenderedPageBreak/>
              <w:t>Wrong</w:t>
            </w:r>
            <w:r>
              <w:rPr>
                <w:rFonts w:ascii="Times New Roman" w:hAnsi="Times New Roman" w:cs="Times New Roman"/>
                <w:spacing w:val="-21"/>
                <w:w w:val="95"/>
              </w:rPr>
              <w:t xml:space="preserve"> </w:t>
            </w:r>
            <w:r>
              <w:rPr>
                <w:rFonts w:ascii="Times New Roman" w:hAnsi="Times New Roman" w:cs="Times New Roman"/>
                <w:w w:val="95"/>
              </w:rPr>
              <w:t>recipe</w:t>
            </w:r>
            <w:r>
              <w:rPr>
                <w:rFonts w:ascii="Times New Roman" w:hAnsi="Times New Roman" w:cs="Times New Roman"/>
                <w:spacing w:val="-20"/>
                <w:w w:val="95"/>
              </w:rPr>
              <w:t xml:space="preserve"> </w:t>
            </w:r>
            <w:r>
              <w:rPr>
                <w:rFonts w:ascii="Times New Roman" w:hAnsi="Times New Roman" w:cs="Times New Roman"/>
                <w:w w:val="95"/>
              </w:rPr>
              <w:t>setting</w:t>
            </w:r>
            <w:r>
              <w:rPr>
                <w:rFonts w:ascii="Times New Roman" w:hAnsi="Times New Roman" w:cs="Times New Roman"/>
              </w:rPr>
              <w:t xml:space="preserve"> </w:t>
            </w:r>
          </w:p>
        </w:tc>
        <w:tc>
          <w:tcPr>
            <w:tcW w:w="1805" w:type="pct"/>
          </w:tcPr>
          <w:p w14:paraId="0FD70DA8" w14:textId="77777777" w:rsidR="007B0630" w:rsidRDefault="007B0630">
            <w:pPr>
              <w:pStyle w:val="TableParagraph"/>
              <w:spacing w:before="37"/>
              <w:rPr>
                <w:rFonts w:ascii="Times New Roman" w:hAnsi="Times New Roman" w:cs="Times New Roman"/>
              </w:rPr>
            </w:pPr>
            <w:r>
              <w:rPr>
                <w:rFonts w:ascii="Times New Roman" w:hAnsi="Times New Roman" w:cs="Times New Roman"/>
                <w:spacing w:val="-1"/>
                <w:w w:val="95"/>
              </w:rPr>
              <w:t>Upgrade</w:t>
            </w:r>
            <w:r>
              <w:rPr>
                <w:rFonts w:ascii="Times New Roman" w:hAnsi="Times New Roman" w:cs="Times New Roman"/>
                <w:spacing w:val="-19"/>
                <w:w w:val="95"/>
              </w:rPr>
              <w:t xml:space="preserve"> </w:t>
            </w:r>
            <w:r>
              <w:rPr>
                <w:rFonts w:ascii="Times New Roman" w:hAnsi="Times New Roman" w:cs="Times New Roman"/>
                <w:spacing w:val="-1"/>
                <w:w w:val="95"/>
              </w:rPr>
              <w:t>recipe</w:t>
            </w:r>
            <w:r>
              <w:rPr>
                <w:rFonts w:ascii="Times New Roman" w:hAnsi="Times New Roman" w:cs="Times New Roman"/>
                <w:spacing w:val="-19"/>
                <w:w w:val="95"/>
              </w:rPr>
              <w:t xml:space="preserve"> </w:t>
            </w:r>
            <w:r>
              <w:rPr>
                <w:rFonts w:ascii="Times New Roman" w:hAnsi="Times New Roman" w:cs="Times New Roman"/>
                <w:w w:val="95"/>
              </w:rPr>
              <w:t>settings</w:t>
            </w:r>
            <w:r>
              <w:rPr>
                <w:rFonts w:ascii="Times New Roman" w:hAnsi="Times New Roman" w:cs="Times New Roman"/>
              </w:rPr>
              <w:t xml:space="preserve"> </w:t>
            </w:r>
          </w:p>
        </w:tc>
      </w:tr>
      <w:tr w:rsidR="007B0630" w14:paraId="62DF0568" w14:textId="77777777" w:rsidTr="007B0630">
        <w:trPr>
          <w:trHeight w:val="832"/>
          <w:jc w:val="center"/>
        </w:trPr>
        <w:tc>
          <w:tcPr>
            <w:tcW w:w="1011" w:type="pct"/>
            <w:gridSpan w:val="2"/>
            <w:vMerge/>
          </w:tcPr>
          <w:p w14:paraId="015214EB" w14:textId="6899034B" w:rsidR="007B0630" w:rsidRDefault="007B0630" w:rsidP="00360D57">
            <w:pPr>
              <w:pStyle w:val="TableParagraph"/>
              <w:spacing w:before="2"/>
              <w:ind w:left="4"/>
              <w:rPr>
                <w:rFonts w:ascii="Times New Roman" w:hAnsi="Times New Roman" w:cs="Times New Roman"/>
                <w:sz w:val="2"/>
                <w:szCs w:val="2"/>
              </w:rPr>
            </w:pPr>
          </w:p>
        </w:tc>
        <w:tc>
          <w:tcPr>
            <w:tcW w:w="2184" w:type="pct"/>
          </w:tcPr>
          <w:p w14:paraId="44F9348B" w14:textId="77777777" w:rsidR="007B0630" w:rsidRDefault="007B0630">
            <w:pPr>
              <w:pStyle w:val="TableParagraph"/>
              <w:spacing w:before="19" w:line="270" w:lineRule="atLeast"/>
              <w:rPr>
                <w:rFonts w:ascii="Times New Roman" w:hAnsi="Times New Roman" w:cs="Times New Roman"/>
              </w:rPr>
            </w:pPr>
            <w:r>
              <w:rPr>
                <w:rFonts w:ascii="Times New Roman" w:hAnsi="Times New Roman" w:cs="Times New Roman"/>
                <w:w w:val="95"/>
              </w:rPr>
              <w:t>The spout of the cassette is not in the</w:t>
            </w:r>
            <w:r>
              <w:rPr>
                <w:rFonts w:ascii="Times New Roman" w:hAnsi="Times New Roman" w:cs="Times New Roman"/>
                <w:spacing w:val="-97"/>
                <w:w w:val="95"/>
              </w:rPr>
              <w:t xml:space="preserve"> </w:t>
            </w:r>
            <w:r>
              <w:rPr>
                <w:rFonts w:ascii="Times New Roman" w:hAnsi="Times New Roman" w:cs="Times New Roman"/>
              </w:rPr>
              <w:t>correct</w:t>
            </w:r>
            <w:r>
              <w:rPr>
                <w:rFonts w:ascii="Times New Roman" w:hAnsi="Times New Roman" w:cs="Times New Roman"/>
                <w:spacing w:val="-12"/>
              </w:rPr>
              <w:t xml:space="preserve"> </w:t>
            </w:r>
            <w:r>
              <w:rPr>
                <w:rFonts w:ascii="Times New Roman" w:hAnsi="Times New Roman" w:cs="Times New Roman"/>
              </w:rPr>
              <w:t xml:space="preserve">position </w:t>
            </w:r>
          </w:p>
        </w:tc>
        <w:tc>
          <w:tcPr>
            <w:tcW w:w="1805" w:type="pct"/>
          </w:tcPr>
          <w:p w14:paraId="276182AE" w14:textId="77777777" w:rsidR="007B0630" w:rsidRDefault="007B0630">
            <w:pPr>
              <w:pStyle w:val="TableParagraph"/>
              <w:spacing w:before="36"/>
              <w:rPr>
                <w:rFonts w:ascii="Times New Roman" w:hAnsi="Times New Roman" w:cs="Times New Roman"/>
              </w:rPr>
            </w:pPr>
            <w:r>
              <w:rPr>
                <w:rFonts w:ascii="Times New Roman" w:hAnsi="Times New Roman" w:cs="Times New Roman"/>
                <w:spacing w:val="-1"/>
                <w:w w:val="95"/>
              </w:rPr>
              <w:t>Check,</w:t>
            </w:r>
            <w:r>
              <w:rPr>
                <w:rFonts w:ascii="Times New Roman" w:hAnsi="Times New Roman" w:cs="Times New Roman"/>
                <w:spacing w:val="-20"/>
                <w:w w:val="95"/>
              </w:rPr>
              <w:t xml:space="preserve"> </w:t>
            </w:r>
            <w:r>
              <w:rPr>
                <w:rFonts w:ascii="Times New Roman" w:hAnsi="Times New Roman" w:cs="Times New Roman"/>
                <w:w w:val="95"/>
              </w:rPr>
              <w:t>correct</w:t>
            </w:r>
            <w:r>
              <w:rPr>
                <w:rFonts w:ascii="Times New Roman" w:hAnsi="Times New Roman" w:cs="Times New Roman"/>
              </w:rPr>
              <w:t xml:space="preserve"> </w:t>
            </w:r>
          </w:p>
        </w:tc>
      </w:tr>
      <w:tr w:rsidR="007B0630" w14:paraId="231B4F0D" w14:textId="77777777" w:rsidTr="007B0630">
        <w:trPr>
          <w:trHeight w:val="832"/>
          <w:jc w:val="center"/>
        </w:trPr>
        <w:tc>
          <w:tcPr>
            <w:tcW w:w="1011" w:type="pct"/>
            <w:gridSpan w:val="2"/>
            <w:vMerge/>
          </w:tcPr>
          <w:p w14:paraId="3112162D" w14:textId="57DA8582" w:rsidR="007B0630" w:rsidRDefault="007B0630" w:rsidP="00360D57">
            <w:pPr>
              <w:pStyle w:val="TableParagraph"/>
              <w:spacing w:before="2"/>
              <w:ind w:left="4"/>
              <w:rPr>
                <w:rFonts w:ascii="Times New Roman" w:hAnsi="Times New Roman" w:cs="Times New Roman"/>
                <w:sz w:val="2"/>
                <w:szCs w:val="2"/>
              </w:rPr>
            </w:pPr>
          </w:p>
        </w:tc>
        <w:tc>
          <w:tcPr>
            <w:tcW w:w="2184" w:type="pct"/>
          </w:tcPr>
          <w:p w14:paraId="1DE97BD0" w14:textId="77777777" w:rsidR="007B0630" w:rsidRDefault="007B0630">
            <w:pPr>
              <w:pStyle w:val="TableParagraph"/>
              <w:rPr>
                <w:rFonts w:ascii="Times New Roman" w:hAnsi="Times New Roman" w:cs="Times New Roman"/>
              </w:rPr>
            </w:pPr>
            <w:r>
              <w:rPr>
                <w:rFonts w:ascii="Times New Roman" w:hAnsi="Times New Roman" w:cs="Times New Roman"/>
                <w:spacing w:val="-2"/>
                <w:w w:val="95"/>
              </w:rPr>
              <w:t>Inaccurate</w:t>
            </w:r>
            <w:r>
              <w:rPr>
                <w:rFonts w:ascii="Times New Roman" w:hAnsi="Times New Roman" w:cs="Times New Roman"/>
                <w:spacing w:val="-18"/>
                <w:w w:val="95"/>
              </w:rPr>
              <w:t xml:space="preserve"> </w:t>
            </w:r>
            <w:r>
              <w:rPr>
                <w:rFonts w:ascii="Times New Roman" w:hAnsi="Times New Roman" w:cs="Times New Roman"/>
                <w:spacing w:val="-1"/>
                <w:w w:val="95"/>
              </w:rPr>
              <w:t>dose</w:t>
            </w:r>
            <w:r>
              <w:rPr>
                <w:rFonts w:ascii="Times New Roman" w:hAnsi="Times New Roman" w:cs="Times New Roman"/>
              </w:rPr>
              <w:t xml:space="preserve"> </w:t>
            </w:r>
          </w:p>
        </w:tc>
        <w:tc>
          <w:tcPr>
            <w:tcW w:w="1805" w:type="pct"/>
          </w:tcPr>
          <w:p w14:paraId="213FAEA2" w14:textId="77777777" w:rsidR="007B0630" w:rsidRDefault="007B0630">
            <w:pPr>
              <w:pStyle w:val="TableParagraph"/>
              <w:rPr>
                <w:rFonts w:ascii="Times New Roman" w:hAnsi="Times New Roman" w:cs="Times New Roman"/>
              </w:rPr>
            </w:pPr>
            <w:r>
              <w:rPr>
                <w:rFonts w:ascii="Times New Roman" w:hAnsi="Times New Roman" w:cs="Times New Roman"/>
                <w:w w:val="95"/>
              </w:rPr>
              <w:t>Re-alignment</w:t>
            </w:r>
            <w:r>
              <w:rPr>
                <w:rFonts w:ascii="Times New Roman" w:hAnsi="Times New Roman" w:cs="Times New Roman"/>
                <w:spacing w:val="-21"/>
                <w:w w:val="95"/>
              </w:rPr>
              <w:t xml:space="preserve"> </w:t>
            </w:r>
            <w:r>
              <w:rPr>
                <w:rFonts w:ascii="Times New Roman" w:hAnsi="Times New Roman" w:cs="Times New Roman"/>
                <w:w w:val="95"/>
              </w:rPr>
              <w:t>of</w:t>
            </w:r>
            <w:r>
              <w:rPr>
                <w:rFonts w:ascii="Times New Roman" w:hAnsi="Times New Roman" w:cs="Times New Roman"/>
                <w:spacing w:val="-20"/>
                <w:w w:val="95"/>
              </w:rPr>
              <w:t xml:space="preserve"> </w:t>
            </w:r>
            <w:r>
              <w:rPr>
                <w:rFonts w:ascii="Times New Roman" w:hAnsi="Times New Roman" w:cs="Times New Roman"/>
                <w:w w:val="95"/>
              </w:rPr>
              <w:t>the</w:t>
            </w:r>
            <w:r>
              <w:rPr>
                <w:rFonts w:ascii="Times New Roman" w:hAnsi="Times New Roman" w:cs="Times New Roman"/>
                <w:spacing w:val="-21"/>
                <w:w w:val="95"/>
              </w:rPr>
              <w:t xml:space="preserve"> </w:t>
            </w:r>
            <w:r>
              <w:rPr>
                <w:rFonts w:ascii="Times New Roman" w:hAnsi="Times New Roman" w:cs="Times New Roman"/>
                <w:w w:val="95"/>
              </w:rPr>
              <w:t>magazine</w:t>
            </w:r>
            <w:r>
              <w:rPr>
                <w:rFonts w:ascii="Times New Roman" w:hAnsi="Times New Roman" w:cs="Times New Roman"/>
              </w:rPr>
              <w:t xml:space="preserve"> </w:t>
            </w:r>
          </w:p>
        </w:tc>
      </w:tr>
      <w:tr w:rsidR="007B0630" w14:paraId="6C117C90" w14:textId="77777777" w:rsidTr="001863D2">
        <w:trPr>
          <w:trHeight w:val="832"/>
          <w:jc w:val="center"/>
        </w:trPr>
        <w:tc>
          <w:tcPr>
            <w:tcW w:w="1011" w:type="pct"/>
            <w:gridSpan w:val="2"/>
            <w:vMerge/>
          </w:tcPr>
          <w:p w14:paraId="69B46329" w14:textId="3FF32F44" w:rsidR="007B0630" w:rsidRDefault="007B0630">
            <w:pPr>
              <w:pStyle w:val="TableParagraph"/>
              <w:spacing w:before="2"/>
              <w:ind w:left="4"/>
              <w:rPr>
                <w:rFonts w:ascii="Times New Roman" w:hAnsi="Times New Roman" w:cs="Times New Roman"/>
                <w:sz w:val="20"/>
              </w:rPr>
            </w:pPr>
          </w:p>
        </w:tc>
        <w:tc>
          <w:tcPr>
            <w:tcW w:w="2184" w:type="pct"/>
          </w:tcPr>
          <w:p w14:paraId="484D1A00" w14:textId="77777777" w:rsidR="007B0630" w:rsidRDefault="007B0630">
            <w:pPr>
              <w:pStyle w:val="TableParagraph"/>
              <w:spacing w:before="37"/>
              <w:rPr>
                <w:rFonts w:ascii="Times New Roman" w:hAnsi="Times New Roman" w:cs="Times New Roman"/>
              </w:rPr>
            </w:pPr>
            <w:r>
              <w:rPr>
                <w:rFonts w:ascii="Times New Roman" w:hAnsi="Times New Roman" w:cs="Times New Roman"/>
                <w:w w:val="95"/>
              </w:rPr>
              <w:t>Incorrect</w:t>
            </w:r>
            <w:r>
              <w:rPr>
                <w:rFonts w:ascii="Times New Roman" w:hAnsi="Times New Roman" w:cs="Times New Roman"/>
                <w:spacing w:val="-6"/>
                <w:w w:val="95"/>
              </w:rPr>
              <w:t xml:space="preserve"> </w:t>
            </w:r>
            <w:r>
              <w:rPr>
                <w:rFonts w:ascii="Times New Roman" w:hAnsi="Times New Roman" w:cs="Times New Roman"/>
                <w:w w:val="95"/>
              </w:rPr>
              <w:t>parameter,</w:t>
            </w:r>
            <w:r>
              <w:rPr>
                <w:rFonts w:ascii="Times New Roman" w:hAnsi="Times New Roman" w:cs="Times New Roman"/>
                <w:spacing w:val="-7"/>
                <w:w w:val="95"/>
              </w:rPr>
              <w:t xml:space="preserve"> </w:t>
            </w:r>
            <w:r>
              <w:rPr>
                <w:rFonts w:ascii="Times New Roman" w:hAnsi="Times New Roman" w:cs="Times New Roman"/>
                <w:w w:val="95"/>
              </w:rPr>
              <w:t>powder</w:t>
            </w:r>
            <w:r>
              <w:rPr>
                <w:rFonts w:ascii="Times New Roman" w:hAnsi="Times New Roman" w:cs="Times New Roman"/>
                <w:spacing w:val="-6"/>
                <w:w w:val="95"/>
              </w:rPr>
              <w:t xml:space="preserve"> </w:t>
            </w:r>
            <w:r>
              <w:rPr>
                <w:rFonts w:ascii="Times New Roman" w:hAnsi="Times New Roman" w:cs="Times New Roman"/>
                <w:w w:val="95"/>
              </w:rPr>
              <w:t xml:space="preserve">discharge </w:t>
            </w:r>
          </w:p>
        </w:tc>
        <w:tc>
          <w:tcPr>
            <w:tcW w:w="1805" w:type="pct"/>
          </w:tcPr>
          <w:p w14:paraId="50EB4060" w14:textId="77777777" w:rsidR="007B0630" w:rsidRDefault="007B0630">
            <w:pPr>
              <w:pStyle w:val="TableParagraph"/>
              <w:spacing w:before="37"/>
              <w:rPr>
                <w:rFonts w:ascii="Times New Roman" w:hAnsi="Times New Roman" w:cs="Times New Roman"/>
              </w:rPr>
            </w:pPr>
            <w:r>
              <w:rPr>
                <w:rFonts w:ascii="Times New Roman" w:hAnsi="Times New Roman" w:cs="Times New Roman"/>
                <w:w w:val="95"/>
              </w:rPr>
              <w:t>Motor</w:t>
            </w:r>
            <w:r>
              <w:rPr>
                <w:rFonts w:ascii="Times New Roman" w:hAnsi="Times New Roman" w:cs="Times New Roman"/>
                <w:spacing w:val="-15"/>
                <w:w w:val="95"/>
              </w:rPr>
              <w:t xml:space="preserve"> </w:t>
            </w:r>
            <w:r>
              <w:rPr>
                <w:rFonts w:ascii="Times New Roman" w:hAnsi="Times New Roman" w:cs="Times New Roman"/>
                <w:w w:val="95"/>
              </w:rPr>
              <w:t>speed</w:t>
            </w:r>
            <w:r>
              <w:rPr>
                <w:rFonts w:ascii="Times New Roman" w:hAnsi="Times New Roman" w:cs="Times New Roman"/>
                <w:spacing w:val="-14"/>
                <w:w w:val="95"/>
              </w:rPr>
              <w:t xml:space="preserve"> </w:t>
            </w:r>
            <w:r>
              <w:rPr>
                <w:rFonts w:ascii="Times New Roman" w:hAnsi="Times New Roman" w:cs="Times New Roman"/>
                <w:w w:val="95"/>
              </w:rPr>
              <w:t>increases,</w:t>
            </w:r>
            <w:r>
              <w:rPr>
                <w:rFonts w:ascii="Times New Roman" w:hAnsi="Times New Roman" w:cs="Times New Roman"/>
                <w:spacing w:val="-14"/>
                <w:w w:val="95"/>
              </w:rPr>
              <w:t xml:space="preserve"> </w:t>
            </w:r>
            <w:r>
              <w:rPr>
                <w:rFonts w:ascii="Times New Roman" w:hAnsi="Times New Roman" w:cs="Times New Roman"/>
                <w:w w:val="95"/>
              </w:rPr>
              <w:t xml:space="preserve">powder </w:t>
            </w:r>
          </w:p>
        </w:tc>
      </w:tr>
      <w:tr w:rsidR="00C85ABD" w14:paraId="70E9F23B" w14:textId="77777777" w:rsidTr="001863D2">
        <w:trPr>
          <w:trHeight w:val="832"/>
          <w:jc w:val="center"/>
        </w:trPr>
        <w:tc>
          <w:tcPr>
            <w:tcW w:w="1011" w:type="pct"/>
            <w:gridSpan w:val="2"/>
            <w:vMerge w:val="restart"/>
            <w:tcBorders>
              <w:top w:val="nil"/>
            </w:tcBorders>
          </w:tcPr>
          <w:p w14:paraId="75E48A68" w14:textId="77777777" w:rsidR="00C85ABD" w:rsidRDefault="00C85ABD">
            <w:pPr>
              <w:rPr>
                <w:rFonts w:ascii="Times New Roman" w:hAnsi="Times New Roman" w:cs="Times New Roman"/>
                <w:sz w:val="2"/>
                <w:szCs w:val="2"/>
              </w:rPr>
            </w:pPr>
          </w:p>
        </w:tc>
        <w:tc>
          <w:tcPr>
            <w:tcW w:w="2184" w:type="pct"/>
          </w:tcPr>
          <w:p w14:paraId="5B9EBFC6" w14:textId="77777777" w:rsidR="00C85ABD" w:rsidRDefault="00961E4D">
            <w:pPr>
              <w:pStyle w:val="TableParagraph"/>
              <w:spacing w:before="31"/>
              <w:rPr>
                <w:rFonts w:ascii="Times New Roman" w:hAnsi="Times New Roman" w:cs="Times New Roman"/>
              </w:rPr>
            </w:pPr>
            <w:r>
              <w:rPr>
                <w:rFonts w:ascii="Times New Roman" w:hAnsi="Times New Roman" w:cs="Times New Roman"/>
                <w:w w:val="95"/>
              </w:rPr>
              <w:t>Brewer</w:t>
            </w:r>
            <w:r>
              <w:rPr>
                <w:rFonts w:ascii="Times New Roman" w:hAnsi="Times New Roman" w:cs="Times New Roman"/>
                <w:spacing w:val="-20"/>
                <w:w w:val="95"/>
              </w:rPr>
              <w:t xml:space="preserve"> </w:t>
            </w:r>
            <w:r>
              <w:rPr>
                <w:rFonts w:ascii="Times New Roman" w:hAnsi="Times New Roman" w:cs="Times New Roman"/>
                <w:w w:val="95"/>
              </w:rPr>
              <w:t>leaks</w:t>
            </w:r>
            <w:r>
              <w:rPr>
                <w:rFonts w:ascii="Times New Roman" w:hAnsi="Times New Roman" w:cs="Times New Roman"/>
              </w:rPr>
              <w:t xml:space="preserve"> </w:t>
            </w:r>
          </w:p>
        </w:tc>
        <w:tc>
          <w:tcPr>
            <w:tcW w:w="1805" w:type="pct"/>
          </w:tcPr>
          <w:p w14:paraId="743002D7" w14:textId="77777777" w:rsidR="00C85ABD" w:rsidRDefault="00961E4D">
            <w:pPr>
              <w:pStyle w:val="TableParagraph"/>
              <w:spacing w:before="19" w:line="270" w:lineRule="atLeast"/>
              <w:ind w:right="-29"/>
              <w:rPr>
                <w:rFonts w:ascii="Times New Roman" w:hAnsi="Times New Roman" w:cs="Times New Roman"/>
              </w:rPr>
            </w:pPr>
            <w:r>
              <w:rPr>
                <w:rFonts w:ascii="Times New Roman" w:hAnsi="Times New Roman" w:cs="Times New Roman"/>
                <w:w w:val="95"/>
              </w:rPr>
              <w:t>Check and inform the after-sales</w:t>
            </w:r>
            <w:r>
              <w:rPr>
                <w:rFonts w:ascii="Times New Roman" w:hAnsi="Times New Roman" w:cs="Times New Roman"/>
                <w:spacing w:val="-97"/>
                <w:w w:val="95"/>
              </w:rPr>
              <w:t xml:space="preserve"> </w:t>
            </w:r>
            <w:r>
              <w:rPr>
                <w:rFonts w:ascii="Times New Roman" w:hAnsi="Times New Roman" w:cs="Times New Roman"/>
              </w:rPr>
              <w:t xml:space="preserve">service </w:t>
            </w:r>
          </w:p>
        </w:tc>
      </w:tr>
      <w:tr w:rsidR="00C85ABD" w14:paraId="376F1D1F" w14:textId="77777777" w:rsidTr="001863D2">
        <w:trPr>
          <w:trHeight w:val="832"/>
          <w:jc w:val="center"/>
        </w:trPr>
        <w:tc>
          <w:tcPr>
            <w:tcW w:w="1011" w:type="pct"/>
            <w:gridSpan w:val="2"/>
            <w:vMerge/>
            <w:tcBorders>
              <w:top w:val="nil"/>
            </w:tcBorders>
          </w:tcPr>
          <w:p w14:paraId="59FEB2A6" w14:textId="77777777" w:rsidR="00C85ABD" w:rsidRDefault="00C85ABD">
            <w:pPr>
              <w:rPr>
                <w:rFonts w:ascii="Times New Roman" w:hAnsi="Times New Roman" w:cs="Times New Roman"/>
                <w:sz w:val="2"/>
                <w:szCs w:val="2"/>
              </w:rPr>
            </w:pPr>
          </w:p>
        </w:tc>
        <w:tc>
          <w:tcPr>
            <w:tcW w:w="2184" w:type="pct"/>
          </w:tcPr>
          <w:p w14:paraId="1B1875D4" w14:textId="77777777" w:rsidR="00C85ABD" w:rsidRDefault="00961E4D">
            <w:pPr>
              <w:pStyle w:val="TableParagraph"/>
              <w:spacing w:before="31"/>
              <w:rPr>
                <w:rFonts w:ascii="Times New Roman" w:hAnsi="Times New Roman" w:cs="Times New Roman"/>
              </w:rPr>
            </w:pPr>
            <w:r>
              <w:rPr>
                <w:rFonts w:ascii="Times New Roman" w:hAnsi="Times New Roman" w:cs="Times New Roman"/>
                <w:w w:val="95"/>
              </w:rPr>
              <w:t>Leakage</w:t>
            </w:r>
            <w:r>
              <w:rPr>
                <w:rFonts w:ascii="Times New Roman" w:hAnsi="Times New Roman" w:cs="Times New Roman"/>
                <w:spacing w:val="-12"/>
                <w:w w:val="95"/>
              </w:rPr>
              <w:t xml:space="preserve"> </w:t>
            </w:r>
            <w:r>
              <w:rPr>
                <w:rFonts w:ascii="Times New Roman" w:hAnsi="Times New Roman" w:cs="Times New Roman"/>
                <w:w w:val="95"/>
              </w:rPr>
              <w:t>in</w:t>
            </w:r>
            <w:r>
              <w:rPr>
                <w:rFonts w:ascii="Times New Roman" w:hAnsi="Times New Roman" w:cs="Times New Roman"/>
                <w:spacing w:val="-11"/>
                <w:w w:val="95"/>
              </w:rPr>
              <w:t xml:space="preserve"> </w:t>
            </w:r>
            <w:r>
              <w:rPr>
                <w:rFonts w:ascii="Times New Roman" w:hAnsi="Times New Roman" w:cs="Times New Roman"/>
                <w:w w:val="95"/>
              </w:rPr>
              <w:t>the</w:t>
            </w:r>
            <w:r>
              <w:rPr>
                <w:rFonts w:ascii="Times New Roman" w:hAnsi="Times New Roman" w:cs="Times New Roman"/>
                <w:spacing w:val="-11"/>
                <w:w w:val="95"/>
              </w:rPr>
              <w:t xml:space="preserve"> </w:t>
            </w:r>
            <w:r>
              <w:rPr>
                <w:rFonts w:ascii="Times New Roman" w:hAnsi="Times New Roman" w:cs="Times New Roman"/>
                <w:w w:val="95"/>
              </w:rPr>
              <w:t>pipe</w:t>
            </w:r>
            <w:r>
              <w:rPr>
                <w:rFonts w:ascii="Times New Roman" w:hAnsi="Times New Roman" w:cs="Times New Roman"/>
                <w:spacing w:val="-11"/>
                <w:w w:val="95"/>
              </w:rPr>
              <w:t xml:space="preserve"> </w:t>
            </w:r>
            <w:r>
              <w:rPr>
                <w:rFonts w:ascii="Times New Roman" w:hAnsi="Times New Roman" w:cs="Times New Roman"/>
                <w:w w:val="95"/>
              </w:rPr>
              <w:t>connecting</w:t>
            </w:r>
            <w:r>
              <w:rPr>
                <w:rFonts w:ascii="Times New Roman" w:hAnsi="Times New Roman" w:cs="Times New Roman"/>
                <w:spacing w:val="-12"/>
                <w:w w:val="95"/>
              </w:rPr>
              <w:t xml:space="preserve"> </w:t>
            </w:r>
            <w:r>
              <w:rPr>
                <w:rFonts w:ascii="Times New Roman" w:hAnsi="Times New Roman" w:cs="Times New Roman"/>
                <w:w w:val="95"/>
              </w:rPr>
              <w:t>the</w:t>
            </w:r>
            <w:r>
              <w:rPr>
                <w:rFonts w:ascii="Times New Roman" w:hAnsi="Times New Roman" w:cs="Times New Roman"/>
                <w:spacing w:val="-11"/>
                <w:w w:val="95"/>
              </w:rPr>
              <w:t xml:space="preserve"> </w:t>
            </w:r>
            <w:r>
              <w:rPr>
                <w:rFonts w:ascii="Times New Roman" w:hAnsi="Times New Roman" w:cs="Times New Roman"/>
                <w:w w:val="95"/>
              </w:rPr>
              <w:t>brewer</w:t>
            </w:r>
            <w:r>
              <w:rPr>
                <w:rFonts w:ascii="Times New Roman" w:hAnsi="Times New Roman" w:cs="Times New Roman"/>
              </w:rPr>
              <w:t xml:space="preserve"> </w:t>
            </w:r>
          </w:p>
        </w:tc>
        <w:tc>
          <w:tcPr>
            <w:tcW w:w="1805" w:type="pct"/>
          </w:tcPr>
          <w:p w14:paraId="146D1298" w14:textId="77777777" w:rsidR="00C85ABD" w:rsidRDefault="00961E4D">
            <w:pPr>
              <w:pStyle w:val="TableParagraph"/>
              <w:spacing w:before="31"/>
              <w:rPr>
                <w:rFonts w:ascii="Times New Roman" w:hAnsi="Times New Roman" w:cs="Times New Roman"/>
              </w:rPr>
            </w:pPr>
            <w:r>
              <w:rPr>
                <w:rFonts w:ascii="Times New Roman" w:hAnsi="Times New Roman" w:cs="Times New Roman"/>
                <w:spacing w:val="-1"/>
                <w:w w:val="95"/>
              </w:rPr>
              <w:t>Re-plug,</w:t>
            </w:r>
            <w:r>
              <w:rPr>
                <w:rFonts w:ascii="Times New Roman" w:hAnsi="Times New Roman" w:cs="Times New Roman"/>
                <w:spacing w:val="-18"/>
                <w:w w:val="95"/>
              </w:rPr>
              <w:t xml:space="preserve"> </w:t>
            </w:r>
            <w:r>
              <w:rPr>
                <w:rFonts w:ascii="Times New Roman" w:hAnsi="Times New Roman" w:cs="Times New Roman"/>
                <w:spacing w:val="-1"/>
                <w:w w:val="95"/>
              </w:rPr>
              <w:t>confirm</w:t>
            </w:r>
            <w:r>
              <w:rPr>
                <w:rFonts w:ascii="Times New Roman" w:hAnsi="Times New Roman" w:cs="Times New Roman"/>
              </w:rPr>
              <w:t xml:space="preserve"> </w:t>
            </w:r>
          </w:p>
        </w:tc>
      </w:tr>
      <w:tr w:rsidR="00C85ABD" w14:paraId="1CED0450" w14:textId="77777777" w:rsidTr="001863D2">
        <w:trPr>
          <w:trHeight w:val="832"/>
          <w:jc w:val="center"/>
        </w:trPr>
        <w:tc>
          <w:tcPr>
            <w:tcW w:w="1011" w:type="pct"/>
            <w:gridSpan w:val="2"/>
            <w:vMerge/>
            <w:tcBorders>
              <w:top w:val="nil"/>
            </w:tcBorders>
          </w:tcPr>
          <w:p w14:paraId="3CBD082D" w14:textId="77777777" w:rsidR="00C85ABD" w:rsidRDefault="00C85ABD">
            <w:pPr>
              <w:rPr>
                <w:rFonts w:ascii="Times New Roman" w:hAnsi="Times New Roman" w:cs="Times New Roman"/>
                <w:sz w:val="2"/>
                <w:szCs w:val="2"/>
              </w:rPr>
            </w:pPr>
          </w:p>
        </w:tc>
        <w:tc>
          <w:tcPr>
            <w:tcW w:w="2184" w:type="pct"/>
          </w:tcPr>
          <w:p w14:paraId="3AEF7EFD" w14:textId="77777777" w:rsidR="00C85ABD" w:rsidRDefault="00961E4D">
            <w:pPr>
              <w:pStyle w:val="TableParagraph"/>
              <w:spacing w:before="20" w:line="270" w:lineRule="atLeast"/>
              <w:rPr>
                <w:rFonts w:ascii="Times New Roman" w:hAnsi="Times New Roman" w:cs="Times New Roman"/>
              </w:rPr>
            </w:pPr>
            <w:r>
              <w:rPr>
                <w:rFonts w:ascii="Times New Roman" w:hAnsi="Times New Roman" w:cs="Times New Roman"/>
                <w:w w:val="95"/>
              </w:rPr>
              <w:t>The brewer's seal is at the end of its</w:t>
            </w:r>
            <w:r>
              <w:rPr>
                <w:rFonts w:ascii="Times New Roman" w:hAnsi="Times New Roman" w:cs="Times New Roman"/>
                <w:spacing w:val="-97"/>
                <w:w w:val="95"/>
              </w:rPr>
              <w:t xml:space="preserve"> </w:t>
            </w:r>
            <w:r>
              <w:rPr>
                <w:rFonts w:ascii="Times New Roman" w:hAnsi="Times New Roman" w:cs="Times New Roman"/>
              </w:rPr>
              <w:t xml:space="preserve">life </w:t>
            </w:r>
          </w:p>
        </w:tc>
        <w:tc>
          <w:tcPr>
            <w:tcW w:w="1805" w:type="pct"/>
          </w:tcPr>
          <w:p w14:paraId="10E7852F" w14:textId="77777777" w:rsidR="00C85ABD" w:rsidRDefault="00961E4D">
            <w:pPr>
              <w:pStyle w:val="TableParagraph"/>
              <w:spacing w:before="32"/>
              <w:rPr>
                <w:rFonts w:ascii="Times New Roman" w:hAnsi="Times New Roman" w:cs="Times New Roman"/>
              </w:rPr>
            </w:pPr>
            <w:r>
              <w:rPr>
                <w:rFonts w:ascii="Times New Roman" w:hAnsi="Times New Roman" w:cs="Times New Roman"/>
              </w:rPr>
              <w:t xml:space="preserve">Replacement </w:t>
            </w:r>
          </w:p>
        </w:tc>
      </w:tr>
      <w:tr w:rsidR="00C85ABD" w14:paraId="2D018A77" w14:textId="77777777" w:rsidTr="001863D2">
        <w:trPr>
          <w:trHeight w:val="832"/>
          <w:jc w:val="center"/>
        </w:trPr>
        <w:tc>
          <w:tcPr>
            <w:tcW w:w="1011" w:type="pct"/>
            <w:gridSpan w:val="2"/>
            <w:vMerge/>
            <w:tcBorders>
              <w:top w:val="nil"/>
            </w:tcBorders>
          </w:tcPr>
          <w:p w14:paraId="4BCB394B" w14:textId="77777777" w:rsidR="00C85ABD" w:rsidRDefault="00C85ABD">
            <w:pPr>
              <w:rPr>
                <w:rFonts w:ascii="Times New Roman" w:hAnsi="Times New Roman" w:cs="Times New Roman"/>
                <w:sz w:val="2"/>
                <w:szCs w:val="2"/>
              </w:rPr>
            </w:pPr>
          </w:p>
        </w:tc>
        <w:tc>
          <w:tcPr>
            <w:tcW w:w="2184" w:type="pct"/>
          </w:tcPr>
          <w:p w14:paraId="4E61CFFB" w14:textId="77777777" w:rsidR="00C85ABD" w:rsidRDefault="00961E4D">
            <w:pPr>
              <w:pStyle w:val="TableParagraph"/>
              <w:spacing w:before="30"/>
              <w:rPr>
                <w:rFonts w:ascii="Times New Roman" w:hAnsi="Times New Roman" w:cs="Times New Roman"/>
              </w:rPr>
            </w:pPr>
            <w:r>
              <w:rPr>
                <w:rFonts w:ascii="Times New Roman" w:hAnsi="Times New Roman" w:cs="Times New Roman"/>
                <w:w w:val="95"/>
              </w:rPr>
              <w:t>Incorrect</w:t>
            </w:r>
            <w:r>
              <w:rPr>
                <w:rFonts w:ascii="Times New Roman" w:hAnsi="Times New Roman" w:cs="Times New Roman"/>
                <w:spacing w:val="-19"/>
                <w:w w:val="95"/>
              </w:rPr>
              <w:t xml:space="preserve"> </w:t>
            </w:r>
            <w:r>
              <w:rPr>
                <w:rFonts w:ascii="Times New Roman" w:hAnsi="Times New Roman" w:cs="Times New Roman"/>
                <w:w w:val="95"/>
              </w:rPr>
              <w:t>flow</w:t>
            </w:r>
            <w:r>
              <w:rPr>
                <w:rFonts w:ascii="Times New Roman" w:hAnsi="Times New Roman" w:cs="Times New Roman"/>
                <w:spacing w:val="-18"/>
                <w:w w:val="95"/>
              </w:rPr>
              <w:t xml:space="preserve"> </w:t>
            </w:r>
            <w:r>
              <w:rPr>
                <w:rFonts w:ascii="Times New Roman" w:hAnsi="Times New Roman" w:cs="Times New Roman"/>
                <w:w w:val="95"/>
              </w:rPr>
              <w:t>meter</w:t>
            </w:r>
            <w:r>
              <w:rPr>
                <w:rFonts w:ascii="Times New Roman" w:hAnsi="Times New Roman" w:cs="Times New Roman"/>
                <w:spacing w:val="-19"/>
                <w:w w:val="95"/>
              </w:rPr>
              <w:t xml:space="preserve"> </w:t>
            </w:r>
            <w:r>
              <w:rPr>
                <w:rFonts w:ascii="Times New Roman" w:hAnsi="Times New Roman" w:cs="Times New Roman"/>
                <w:w w:val="95"/>
              </w:rPr>
              <w:t>pulse</w:t>
            </w:r>
            <w:r>
              <w:rPr>
                <w:rFonts w:ascii="Times New Roman" w:hAnsi="Times New Roman" w:cs="Times New Roman"/>
                <w:spacing w:val="-18"/>
                <w:w w:val="95"/>
              </w:rPr>
              <w:t xml:space="preserve"> </w:t>
            </w:r>
            <w:r>
              <w:rPr>
                <w:rFonts w:ascii="Times New Roman" w:hAnsi="Times New Roman" w:cs="Times New Roman"/>
                <w:w w:val="95"/>
              </w:rPr>
              <w:t>count</w:t>
            </w:r>
            <w:r>
              <w:rPr>
                <w:rFonts w:ascii="Times New Roman" w:hAnsi="Times New Roman" w:cs="Times New Roman"/>
              </w:rPr>
              <w:t xml:space="preserve"> </w:t>
            </w:r>
          </w:p>
        </w:tc>
        <w:tc>
          <w:tcPr>
            <w:tcW w:w="1805" w:type="pct"/>
          </w:tcPr>
          <w:p w14:paraId="1974B2F1" w14:textId="77777777" w:rsidR="00C85ABD" w:rsidRDefault="00961E4D">
            <w:pPr>
              <w:pStyle w:val="TableParagraph"/>
              <w:spacing w:before="30"/>
              <w:rPr>
                <w:rFonts w:ascii="Times New Roman" w:hAnsi="Times New Roman" w:cs="Times New Roman"/>
              </w:rPr>
            </w:pPr>
            <w:r>
              <w:rPr>
                <w:rFonts w:ascii="Times New Roman" w:hAnsi="Times New Roman" w:cs="Times New Roman"/>
              </w:rPr>
              <w:t xml:space="preserve">Reset </w:t>
            </w:r>
          </w:p>
        </w:tc>
      </w:tr>
      <w:tr w:rsidR="00C85ABD" w14:paraId="58D6DE93" w14:textId="77777777" w:rsidTr="001863D2">
        <w:trPr>
          <w:trHeight w:val="832"/>
          <w:jc w:val="center"/>
        </w:trPr>
        <w:tc>
          <w:tcPr>
            <w:tcW w:w="1011" w:type="pct"/>
            <w:gridSpan w:val="2"/>
            <w:vMerge/>
            <w:tcBorders>
              <w:top w:val="nil"/>
            </w:tcBorders>
          </w:tcPr>
          <w:p w14:paraId="2F29B293" w14:textId="77777777" w:rsidR="00C85ABD" w:rsidRDefault="00C85ABD">
            <w:pPr>
              <w:rPr>
                <w:rFonts w:ascii="Times New Roman" w:hAnsi="Times New Roman" w:cs="Times New Roman"/>
                <w:sz w:val="2"/>
                <w:szCs w:val="2"/>
              </w:rPr>
            </w:pPr>
          </w:p>
        </w:tc>
        <w:tc>
          <w:tcPr>
            <w:tcW w:w="2184" w:type="pct"/>
          </w:tcPr>
          <w:p w14:paraId="6DB485D8" w14:textId="77777777" w:rsidR="00C85ABD" w:rsidRDefault="00961E4D">
            <w:pPr>
              <w:pStyle w:val="TableParagraph"/>
              <w:spacing w:before="18" w:line="270" w:lineRule="atLeast"/>
              <w:ind w:right="31"/>
              <w:rPr>
                <w:rFonts w:ascii="Times New Roman" w:hAnsi="Times New Roman" w:cs="Times New Roman"/>
              </w:rPr>
            </w:pPr>
            <w:r>
              <w:rPr>
                <w:rFonts w:ascii="Times New Roman" w:hAnsi="Times New Roman" w:cs="Times New Roman"/>
                <w:w w:val="95"/>
              </w:rPr>
              <w:t>First</w:t>
            </w:r>
            <w:r>
              <w:rPr>
                <w:rFonts w:ascii="Times New Roman" w:hAnsi="Times New Roman" w:cs="Times New Roman"/>
                <w:spacing w:val="-11"/>
                <w:w w:val="95"/>
              </w:rPr>
              <w:t xml:space="preserve"> </w:t>
            </w:r>
            <w:r>
              <w:rPr>
                <w:rFonts w:ascii="Times New Roman" w:hAnsi="Times New Roman" w:cs="Times New Roman"/>
                <w:w w:val="95"/>
              </w:rPr>
              <w:t>time</w:t>
            </w:r>
            <w:r>
              <w:rPr>
                <w:rFonts w:ascii="Times New Roman" w:hAnsi="Times New Roman" w:cs="Times New Roman"/>
                <w:spacing w:val="-10"/>
                <w:w w:val="95"/>
              </w:rPr>
              <w:t xml:space="preserve"> </w:t>
            </w:r>
            <w:r>
              <w:rPr>
                <w:rFonts w:ascii="Times New Roman" w:hAnsi="Times New Roman" w:cs="Times New Roman"/>
                <w:w w:val="95"/>
              </w:rPr>
              <w:t>using</w:t>
            </w:r>
            <w:r>
              <w:rPr>
                <w:rFonts w:ascii="Times New Roman" w:hAnsi="Times New Roman" w:cs="Times New Roman"/>
                <w:spacing w:val="-11"/>
                <w:w w:val="95"/>
              </w:rPr>
              <w:t xml:space="preserve"> </w:t>
            </w:r>
            <w:r>
              <w:rPr>
                <w:rFonts w:ascii="Times New Roman" w:hAnsi="Times New Roman" w:cs="Times New Roman"/>
                <w:w w:val="95"/>
              </w:rPr>
              <w:t>the</w:t>
            </w:r>
            <w:r>
              <w:rPr>
                <w:rFonts w:ascii="Times New Roman" w:hAnsi="Times New Roman" w:cs="Times New Roman"/>
                <w:spacing w:val="-10"/>
                <w:w w:val="95"/>
              </w:rPr>
              <w:t xml:space="preserve"> </w:t>
            </w:r>
            <w:r>
              <w:rPr>
                <w:rFonts w:ascii="Times New Roman" w:hAnsi="Times New Roman" w:cs="Times New Roman"/>
                <w:w w:val="95"/>
              </w:rPr>
              <w:t>machine,</w:t>
            </w:r>
            <w:r>
              <w:rPr>
                <w:rFonts w:ascii="Times New Roman" w:hAnsi="Times New Roman" w:cs="Times New Roman"/>
                <w:spacing w:val="-10"/>
                <w:w w:val="95"/>
              </w:rPr>
              <w:t xml:space="preserve"> </w:t>
            </w:r>
            <w:r>
              <w:rPr>
                <w:rFonts w:ascii="Times New Roman" w:hAnsi="Times New Roman" w:cs="Times New Roman"/>
                <w:w w:val="95"/>
              </w:rPr>
              <w:t>there</w:t>
            </w:r>
            <w:r>
              <w:rPr>
                <w:rFonts w:ascii="Times New Roman" w:hAnsi="Times New Roman" w:cs="Times New Roman"/>
                <w:spacing w:val="-12"/>
                <w:w w:val="95"/>
              </w:rPr>
              <w:t xml:space="preserve"> </w:t>
            </w:r>
            <w:r>
              <w:rPr>
                <w:rFonts w:ascii="Times New Roman" w:hAnsi="Times New Roman" w:cs="Times New Roman"/>
                <w:w w:val="95"/>
              </w:rPr>
              <w:t>is</w:t>
            </w:r>
            <w:r>
              <w:rPr>
                <w:rFonts w:ascii="Times New Roman" w:hAnsi="Times New Roman" w:cs="Times New Roman"/>
                <w:spacing w:val="-10"/>
                <w:w w:val="95"/>
              </w:rPr>
              <w:t xml:space="preserve"> </w:t>
            </w:r>
            <w:r>
              <w:rPr>
                <w:rFonts w:ascii="Times New Roman" w:hAnsi="Times New Roman" w:cs="Times New Roman"/>
                <w:w w:val="95"/>
              </w:rPr>
              <w:t>air</w:t>
            </w:r>
            <w:r>
              <w:rPr>
                <w:rFonts w:ascii="Times New Roman" w:hAnsi="Times New Roman" w:cs="Times New Roman"/>
                <w:spacing w:val="-97"/>
                <w:w w:val="95"/>
              </w:rPr>
              <w:t xml:space="preserve"> </w:t>
            </w:r>
            <w:r>
              <w:rPr>
                <w:rFonts w:ascii="Times New Roman" w:hAnsi="Times New Roman" w:cs="Times New Roman"/>
              </w:rPr>
              <w:t>in</w:t>
            </w:r>
            <w:r>
              <w:rPr>
                <w:rFonts w:ascii="Times New Roman" w:hAnsi="Times New Roman" w:cs="Times New Roman"/>
                <w:spacing w:val="-9"/>
              </w:rPr>
              <w:t xml:space="preserve"> </w:t>
            </w:r>
            <w:r>
              <w:rPr>
                <w:rFonts w:ascii="Times New Roman" w:hAnsi="Times New Roman" w:cs="Times New Roman"/>
              </w:rPr>
              <w:t>the</w:t>
            </w:r>
            <w:r>
              <w:rPr>
                <w:rFonts w:ascii="Times New Roman" w:hAnsi="Times New Roman" w:cs="Times New Roman"/>
                <w:spacing w:val="-9"/>
              </w:rPr>
              <w:t xml:space="preserve"> </w:t>
            </w:r>
            <w:r>
              <w:rPr>
                <w:rFonts w:ascii="Times New Roman" w:hAnsi="Times New Roman" w:cs="Times New Roman"/>
              </w:rPr>
              <w:t xml:space="preserve">pipe </w:t>
            </w:r>
          </w:p>
        </w:tc>
        <w:tc>
          <w:tcPr>
            <w:tcW w:w="1805" w:type="pct"/>
          </w:tcPr>
          <w:p w14:paraId="417FA482" w14:textId="77777777" w:rsidR="00C85ABD" w:rsidRDefault="00961E4D">
            <w:pPr>
              <w:pStyle w:val="TableParagraph"/>
              <w:spacing w:before="33"/>
              <w:rPr>
                <w:rFonts w:ascii="Times New Roman" w:hAnsi="Times New Roman" w:cs="Times New Roman"/>
              </w:rPr>
            </w:pPr>
            <w:r>
              <w:rPr>
                <w:rFonts w:ascii="Times New Roman" w:hAnsi="Times New Roman" w:cs="Times New Roman"/>
                <w:w w:val="95"/>
              </w:rPr>
              <w:t>Reboot</w:t>
            </w:r>
            <w:r>
              <w:rPr>
                <w:rFonts w:ascii="Times New Roman" w:hAnsi="Times New Roman" w:cs="Times New Roman"/>
                <w:spacing w:val="-17"/>
                <w:w w:val="95"/>
              </w:rPr>
              <w:t xml:space="preserve"> </w:t>
            </w:r>
            <w:r>
              <w:rPr>
                <w:rFonts w:ascii="Times New Roman" w:hAnsi="Times New Roman" w:cs="Times New Roman"/>
                <w:w w:val="95"/>
              </w:rPr>
              <w:t>and</w:t>
            </w:r>
            <w:r>
              <w:rPr>
                <w:rFonts w:ascii="Times New Roman" w:hAnsi="Times New Roman" w:cs="Times New Roman"/>
                <w:spacing w:val="-17"/>
                <w:w w:val="95"/>
              </w:rPr>
              <w:t xml:space="preserve"> </w:t>
            </w:r>
            <w:r>
              <w:rPr>
                <w:rFonts w:ascii="Times New Roman" w:hAnsi="Times New Roman" w:cs="Times New Roman"/>
                <w:w w:val="95"/>
              </w:rPr>
              <w:t>retry</w:t>
            </w:r>
            <w:r>
              <w:rPr>
                <w:rFonts w:ascii="Times New Roman" w:hAnsi="Times New Roman" w:cs="Times New Roman"/>
                <w:spacing w:val="-17"/>
                <w:w w:val="95"/>
              </w:rPr>
              <w:t xml:space="preserve"> </w:t>
            </w:r>
            <w:r>
              <w:rPr>
                <w:rFonts w:ascii="Times New Roman" w:hAnsi="Times New Roman" w:cs="Times New Roman"/>
                <w:w w:val="95"/>
              </w:rPr>
              <w:t>more</w:t>
            </w:r>
            <w:r>
              <w:rPr>
                <w:rFonts w:ascii="Times New Roman" w:hAnsi="Times New Roman" w:cs="Times New Roman"/>
                <w:spacing w:val="-18"/>
                <w:w w:val="95"/>
              </w:rPr>
              <w:t xml:space="preserve"> </w:t>
            </w:r>
            <w:r>
              <w:rPr>
                <w:rFonts w:ascii="Times New Roman" w:hAnsi="Times New Roman" w:cs="Times New Roman"/>
                <w:w w:val="95"/>
              </w:rPr>
              <w:t>than</w:t>
            </w:r>
            <w:r>
              <w:rPr>
                <w:rFonts w:ascii="Times New Roman" w:hAnsi="Times New Roman" w:cs="Times New Roman"/>
                <w:spacing w:val="-19"/>
                <w:w w:val="95"/>
              </w:rPr>
              <w:t xml:space="preserve"> </w:t>
            </w:r>
            <w:r>
              <w:rPr>
                <w:rFonts w:ascii="Times New Roman" w:hAnsi="Times New Roman" w:cs="Times New Roman"/>
                <w:w w:val="95"/>
              </w:rPr>
              <w:t>3</w:t>
            </w:r>
            <w:r>
              <w:rPr>
                <w:rFonts w:ascii="Times New Roman" w:hAnsi="Times New Roman" w:cs="Times New Roman"/>
                <w:spacing w:val="-8"/>
                <w:w w:val="95"/>
              </w:rPr>
              <w:t xml:space="preserve"> </w:t>
            </w:r>
            <w:r>
              <w:rPr>
                <w:rFonts w:ascii="Times New Roman" w:hAnsi="Times New Roman" w:cs="Times New Roman"/>
                <w:w w:val="95"/>
              </w:rPr>
              <w:t>times</w:t>
            </w:r>
            <w:r>
              <w:rPr>
                <w:rFonts w:ascii="Times New Roman" w:hAnsi="Times New Roman" w:cs="Times New Roman"/>
              </w:rPr>
              <w:t xml:space="preserve"> </w:t>
            </w:r>
          </w:p>
        </w:tc>
      </w:tr>
      <w:tr w:rsidR="00C85ABD" w14:paraId="121B9ED8" w14:textId="77777777" w:rsidTr="001863D2">
        <w:trPr>
          <w:trHeight w:val="832"/>
          <w:jc w:val="center"/>
        </w:trPr>
        <w:tc>
          <w:tcPr>
            <w:tcW w:w="1011" w:type="pct"/>
            <w:gridSpan w:val="2"/>
            <w:vMerge w:val="restart"/>
          </w:tcPr>
          <w:p w14:paraId="462594F4" w14:textId="77777777" w:rsidR="00C85ABD" w:rsidRDefault="00961E4D">
            <w:pPr>
              <w:pStyle w:val="TableParagraph"/>
              <w:spacing w:before="0" w:line="254" w:lineRule="exact"/>
              <w:ind w:left="4"/>
              <w:rPr>
                <w:rFonts w:ascii="Times New Roman" w:hAnsi="Times New Roman" w:cs="Times New Roman"/>
                <w:sz w:val="20"/>
              </w:rPr>
            </w:pPr>
            <w:r>
              <w:rPr>
                <w:rFonts w:ascii="Times New Roman" w:hAnsi="Times New Roman" w:cs="Times New Roman"/>
                <w:sz w:val="20"/>
              </w:rPr>
              <w:t xml:space="preserve"> </w:t>
            </w:r>
          </w:p>
          <w:p w14:paraId="2AD02F88" w14:textId="77777777" w:rsidR="00C85ABD" w:rsidRDefault="00961E4D">
            <w:pPr>
              <w:pStyle w:val="TableParagraph"/>
              <w:spacing w:before="124" w:line="270" w:lineRule="atLeast"/>
              <w:ind w:left="260"/>
              <w:rPr>
                <w:rFonts w:ascii="Times New Roman" w:hAnsi="Times New Roman" w:cs="Times New Roman"/>
              </w:rPr>
            </w:pPr>
            <w:r>
              <w:rPr>
                <w:rFonts w:ascii="Times New Roman" w:hAnsi="Times New Roman" w:cs="Times New Roman"/>
                <w:w w:val="95"/>
              </w:rPr>
              <w:t>The machine does</w:t>
            </w:r>
            <w:r>
              <w:rPr>
                <w:rFonts w:ascii="Times New Roman" w:hAnsi="Times New Roman" w:cs="Times New Roman"/>
                <w:spacing w:val="-97"/>
                <w:w w:val="95"/>
              </w:rPr>
              <w:t xml:space="preserve"> </w:t>
            </w:r>
            <w:r>
              <w:rPr>
                <w:rFonts w:ascii="Times New Roman" w:hAnsi="Times New Roman" w:cs="Times New Roman"/>
                <w:spacing w:val="-1"/>
              </w:rPr>
              <w:t xml:space="preserve">not come </w:t>
            </w:r>
            <w:r>
              <w:rPr>
                <w:rFonts w:ascii="Times New Roman" w:hAnsi="Times New Roman" w:cs="Times New Roman"/>
              </w:rPr>
              <w:t>out of</w:t>
            </w:r>
            <w:r>
              <w:rPr>
                <w:rFonts w:ascii="Times New Roman" w:hAnsi="Times New Roman" w:cs="Times New Roman"/>
                <w:spacing w:val="-102"/>
              </w:rPr>
              <w:t xml:space="preserve"> </w:t>
            </w:r>
            <w:r>
              <w:rPr>
                <w:rFonts w:ascii="Times New Roman" w:hAnsi="Times New Roman" w:cs="Times New Roman"/>
              </w:rPr>
              <w:t>the two-</w:t>
            </w:r>
            <w:r>
              <w:rPr>
                <w:rFonts w:ascii="Times New Roman" w:hAnsi="Times New Roman" w:cs="Times New Roman"/>
                <w:spacing w:val="1"/>
              </w:rPr>
              <w:t xml:space="preserve"> </w:t>
            </w:r>
            <w:r>
              <w:rPr>
                <w:rFonts w:ascii="Times New Roman" w:hAnsi="Times New Roman" w:cs="Times New Roman"/>
                <w:w w:val="95"/>
              </w:rPr>
              <w:t>dimensional</w:t>
            </w:r>
            <w:r>
              <w:rPr>
                <w:rFonts w:ascii="Times New Roman" w:hAnsi="Times New Roman" w:cs="Times New Roman"/>
                <w:spacing w:val="-21"/>
                <w:w w:val="95"/>
              </w:rPr>
              <w:t xml:space="preserve"> </w:t>
            </w:r>
            <w:r>
              <w:rPr>
                <w:rFonts w:ascii="Times New Roman" w:hAnsi="Times New Roman" w:cs="Times New Roman"/>
                <w:w w:val="95"/>
              </w:rPr>
              <w:t>code</w:t>
            </w:r>
            <w:r>
              <w:rPr>
                <w:rFonts w:ascii="Times New Roman" w:hAnsi="Times New Roman" w:cs="Times New Roman"/>
              </w:rPr>
              <w:t xml:space="preserve"> </w:t>
            </w:r>
          </w:p>
        </w:tc>
        <w:tc>
          <w:tcPr>
            <w:tcW w:w="2184" w:type="pct"/>
          </w:tcPr>
          <w:p w14:paraId="0FBC348C" w14:textId="77777777" w:rsidR="00C85ABD" w:rsidRDefault="00961E4D">
            <w:pPr>
              <w:pStyle w:val="TableParagraph"/>
              <w:spacing w:before="32"/>
              <w:rPr>
                <w:rFonts w:ascii="Times New Roman" w:hAnsi="Times New Roman" w:cs="Times New Roman"/>
              </w:rPr>
            </w:pPr>
            <w:r>
              <w:rPr>
                <w:rFonts w:ascii="Times New Roman" w:hAnsi="Times New Roman" w:cs="Times New Roman"/>
                <w:w w:val="95"/>
              </w:rPr>
              <w:t>Poor</w:t>
            </w:r>
            <w:r>
              <w:rPr>
                <w:rFonts w:ascii="Times New Roman" w:hAnsi="Times New Roman" w:cs="Times New Roman"/>
                <w:spacing w:val="-20"/>
                <w:w w:val="95"/>
              </w:rPr>
              <w:t xml:space="preserve"> </w:t>
            </w:r>
            <w:r>
              <w:rPr>
                <w:rFonts w:ascii="Times New Roman" w:hAnsi="Times New Roman" w:cs="Times New Roman"/>
                <w:w w:val="95"/>
              </w:rPr>
              <w:t>network</w:t>
            </w:r>
            <w:r>
              <w:rPr>
                <w:rFonts w:ascii="Times New Roman" w:hAnsi="Times New Roman" w:cs="Times New Roman"/>
                <w:spacing w:val="-19"/>
                <w:w w:val="95"/>
              </w:rPr>
              <w:t xml:space="preserve"> </w:t>
            </w:r>
            <w:r>
              <w:rPr>
                <w:rFonts w:ascii="Times New Roman" w:hAnsi="Times New Roman" w:cs="Times New Roman"/>
                <w:w w:val="95"/>
              </w:rPr>
              <w:t>signal</w:t>
            </w:r>
            <w:r>
              <w:rPr>
                <w:rFonts w:ascii="Times New Roman" w:hAnsi="Times New Roman" w:cs="Times New Roman"/>
              </w:rPr>
              <w:t xml:space="preserve"> </w:t>
            </w:r>
          </w:p>
        </w:tc>
        <w:tc>
          <w:tcPr>
            <w:tcW w:w="1805" w:type="pct"/>
          </w:tcPr>
          <w:p w14:paraId="4238A4EB" w14:textId="77777777" w:rsidR="00C85ABD" w:rsidRDefault="00961E4D">
            <w:pPr>
              <w:pStyle w:val="TableParagraph"/>
              <w:spacing w:before="20" w:line="270" w:lineRule="atLeast"/>
              <w:ind w:right="-29"/>
              <w:rPr>
                <w:rFonts w:ascii="Times New Roman" w:hAnsi="Times New Roman" w:cs="Times New Roman"/>
              </w:rPr>
            </w:pPr>
            <w:r>
              <w:rPr>
                <w:rFonts w:ascii="Times New Roman" w:hAnsi="Times New Roman" w:cs="Times New Roman"/>
                <w:w w:val="95"/>
              </w:rPr>
              <w:t>Replace the signal card of other</w:t>
            </w:r>
            <w:r>
              <w:rPr>
                <w:rFonts w:ascii="Times New Roman" w:hAnsi="Times New Roman" w:cs="Times New Roman"/>
                <w:spacing w:val="-97"/>
                <w:w w:val="95"/>
              </w:rPr>
              <w:t xml:space="preserve"> </w:t>
            </w:r>
            <w:r>
              <w:rPr>
                <w:rFonts w:ascii="Times New Roman" w:hAnsi="Times New Roman" w:cs="Times New Roman"/>
              </w:rPr>
              <w:t xml:space="preserve">carriers </w:t>
            </w:r>
          </w:p>
        </w:tc>
      </w:tr>
      <w:tr w:rsidR="00C85ABD" w14:paraId="26B7676C" w14:textId="77777777" w:rsidTr="001863D2">
        <w:trPr>
          <w:trHeight w:val="832"/>
          <w:jc w:val="center"/>
        </w:trPr>
        <w:tc>
          <w:tcPr>
            <w:tcW w:w="1011" w:type="pct"/>
            <w:gridSpan w:val="2"/>
            <w:vMerge/>
            <w:tcBorders>
              <w:top w:val="nil"/>
            </w:tcBorders>
          </w:tcPr>
          <w:p w14:paraId="48A98548" w14:textId="77777777" w:rsidR="00C85ABD" w:rsidRDefault="00C85ABD">
            <w:pPr>
              <w:rPr>
                <w:rFonts w:ascii="Times New Roman" w:hAnsi="Times New Roman" w:cs="Times New Roman"/>
                <w:sz w:val="2"/>
                <w:szCs w:val="2"/>
              </w:rPr>
            </w:pPr>
          </w:p>
        </w:tc>
        <w:tc>
          <w:tcPr>
            <w:tcW w:w="2184" w:type="pct"/>
          </w:tcPr>
          <w:p w14:paraId="2A6AF991" w14:textId="77777777" w:rsidR="00C85ABD" w:rsidRDefault="00961E4D">
            <w:pPr>
              <w:pStyle w:val="TableParagraph"/>
              <w:spacing w:before="31"/>
              <w:rPr>
                <w:rFonts w:ascii="Times New Roman" w:hAnsi="Times New Roman" w:cs="Times New Roman"/>
              </w:rPr>
            </w:pPr>
            <w:r>
              <w:rPr>
                <w:rFonts w:ascii="Times New Roman" w:hAnsi="Times New Roman" w:cs="Times New Roman"/>
                <w:spacing w:val="-1"/>
              </w:rPr>
              <w:t>4G</w:t>
            </w:r>
            <w:r>
              <w:rPr>
                <w:rFonts w:ascii="Times New Roman" w:hAnsi="Times New Roman" w:cs="Times New Roman"/>
                <w:spacing w:val="-10"/>
              </w:rPr>
              <w:t xml:space="preserve"> </w:t>
            </w:r>
            <w:r>
              <w:rPr>
                <w:rFonts w:ascii="Times New Roman" w:hAnsi="Times New Roman" w:cs="Times New Roman"/>
                <w:spacing w:val="-1"/>
              </w:rPr>
              <w:t>Card</w:t>
            </w:r>
            <w:r>
              <w:rPr>
                <w:rFonts w:ascii="Times New Roman" w:hAnsi="Times New Roman" w:cs="Times New Roman"/>
                <w:spacing w:val="-22"/>
              </w:rPr>
              <w:t xml:space="preserve"> </w:t>
            </w:r>
            <w:r>
              <w:rPr>
                <w:rFonts w:ascii="Times New Roman" w:hAnsi="Times New Roman" w:cs="Times New Roman"/>
                <w:spacing w:val="-1"/>
              </w:rPr>
              <w:t>Default</w:t>
            </w:r>
            <w:r>
              <w:rPr>
                <w:rFonts w:ascii="Times New Roman" w:hAnsi="Times New Roman" w:cs="Times New Roman"/>
              </w:rPr>
              <w:t xml:space="preserve"> </w:t>
            </w:r>
          </w:p>
        </w:tc>
        <w:tc>
          <w:tcPr>
            <w:tcW w:w="1805" w:type="pct"/>
          </w:tcPr>
          <w:p w14:paraId="64F5046B" w14:textId="77777777" w:rsidR="00C85ABD" w:rsidRDefault="00961E4D">
            <w:pPr>
              <w:pStyle w:val="TableParagraph"/>
              <w:spacing w:before="31"/>
              <w:rPr>
                <w:rFonts w:ascii="Times New Roman" w:hAnsi="Times New Roman" w:cs="Times New Roman"/>
              </w:rPr>
            </w:pPr>
            <w:r>
              <w:rPr>
                <w:rFonts w:ascii="Times New Roman" w:hAnsi="Times New Roman" w:cs="Times New Roman"/>
                <w:spacing w:val="-1"/>
                <w:w w:val="95"/>
              </w:rPr>
              <w:t>Contact</w:t>
            </w:r>
            <w:r>
              <w:rPr>
                <w:rFonts w:ascii="Times New Roman" w:hAnsi="Times New Roman" w:cs="Times New Roman"/>
                <w:spacing w:val="-19"/>
                <w:w w:val="95"/>
              </w:rPr>
              <w:t xml:space="preserve"> </w:t>
            </w:r>
            <w:proofErr w:type="spellStart"/>
            <w:r>
              <w:rPr>
                <w:rFonts w:ascii="Times New Roman" w:hAnsi="Times New Roman" w:cs="Times New Roman"/>
                <w:spacing w:val="-1"/>
                <w:w w:val="95"/>
              </w:rPr>
              <w:t>McKays</w:t>
            </w:r>
            <w:proofErr w:type="spellEnd"/>
            <w:r>
              <w:rPr>
                <w:rFonts w:ascii="Times New Roman" w:hAnsi="Times New Roman" w:cs="Times New Roman"/>
                <w:spacing w:val="-19"/>
                <w:w w:val="95"/>
              </w:rPr>
              <w:t xml:space="preserve"> </w:t>
            </w:r>
            <w:r>
              <w:rPr>
                <w:rFonts w:ascii="Times New Roman" w:hAnsi="Times New Roman" w:cs="Times New Roman"/>
                <w:spacing w:val="-1"/>
                <w:w w:val="95"/>
              </w:rPr>
              <w:t>after-sales</w:t>
            </w:r>
            <w:r>
              <w:rPr>
                <w:rFonts w:ascii="Times New Roman" w:hAnsi="Times New Roman" w:cs="Times New Roman"/>
                <w:spacing w:val="-18"/>
                <w:w w:val="95"/>
              </w:rPr>
              <w:t xml:space="preserve"> </w:t>
            </w:r>
            <w:r>
              <w:rPr>
                <w:rFonts w:ascii="Times New Roman" w:hAnsi="Times New Roman" w:cs="Times New Roman"/>
                <w:w w:val="95"/>
              </w:rPr>
              <w:t>service</w:t>
            </w:r>
            <w:r>
              <w:rPr>
                <w:rFonts w:ascii="Times New Roman" w:hAnsi="Times New Roman" w:cs="Times New Roman"/>
              </w:rPr>
              <w:t xml:space="preserve"> </w:t>
            </w:r>
          </w:p>
        </w:tc>
      </w:tr>
      <w:tr w:rsidR="00C85ABD" w14:paraId="07C0EE93" w14:textId="77777777" w:rsidTr="001863D2">
        <w:trPr>
          <w:trHeight w:val="832"/>
          <w:jc w:val="center"/>
        </w:trPr>
        <w:tc>
          <w:tcPr>
            <w:tcW w:w="1011" w:type="pct"/>
            <w:gridSpan w:val="2"/>
            <w:vMerge/>
            <w:tcBorders>
              <w:top w:val="nil"/>
            </w:tcBorders>
          </w:tcPr>
          <w:p w14:paraId="650758F3" w14:textId="77777777" w:rsidR="00C85ABD" w:rsidRDefault="00C85ABD">
            <w:pPr>
              <w:rPr>
                <w:rFonts w:ascii="Times New Roman" w:hAnsi="Times New Roman" w:cs="Times New Roman"/>
                <w:sz w:val="2"/>
                <w:szCs w:val="2"/>
              </w:rPr>
            </w:pPr>
          </w:p>
        </w:tc>
        <w:tc>
          <w:tcPr>
            <w:tcW w:w="2184" w:type="pct"/>
          </w:tcPr>
          <w:p w14:paraId="65EC3D63" w14:textId="77777777" w:rsidR="00C85ABD" w:rsidRDefault="00961E4D">
            <w:pPr>
              <w:pStyle w:val="TableParagraph"/>
              <w:spacing w:before="32"/>
              <w:rPr>
                <w:rFonts w:ascii="Times New Roman" w:hAnsi="Times New Roman" w:cs="Times New Roman"/>
              </w:rPr>
            </w:pPr>
            <w:r>
              <w:rPr>
                <w:rFonts w:ascii="Times New Roman" w:hAnsi="Times New Roman" w:cs="Times New Roman"/>
                <w:spacing w:val="-1"/>
                <w:w w:val="95"/>
              </w:rPr>
              <w:t>Backend</w:t>
            </w:r>
            <w:r>
              <w:rPr>
                <w:rFonts w:ascii="Times New Roman" w:hAnsi="Times New Roman" w:cs="Times New Roman"/>
                <w:spacing w:val="-20"/>
                <w:w w:val="95"/>
              </w:rPr>
              <w:t xml:space="preserve"> </w:t>
            </w:r>
            <w:r>
              <w:rPr>
                <w:rFonts w:ascii="Times New Roman" w:hAnsi="Times New Roman" w:cs="Times New Roman"/>
                <w:spacing w:val="-1"/>
                <w:w w:val="95"/>
              </w:rPr>
              <w:t>server</w:t>
            </w:r>
            <w:r>
              <w:rPr>
                <w:rFonts w:ascii="Times New Roman" w:hAnsi="Times New Roman" w:cs="Times New Roman"/>
                <w:spacing w:val="-20"/>
                <w:w w:val="95"/>
              </w:rPr>
              <w:t xml:space="preserve"> </w:t>
            </w:r>
            <w:r>
              <w:rPr>
                <w:rFonts w:ascii="Times New Roman" w:hAnsi="Times New Roman" w:cs="Times New Roman"/>
                <w:w w:val="95"/>
              </w:rPr>
              <w:t>exception</w:t>
            </w:r>
            <w:r>
              <w:rPr>
                <w:rFonts w:ascii="Times New Roman" w:hAnsi="Times New Roman" w:cs="Times New Roman"/>
                <w:spacing w:val="-20"/>
                <w:w w:val="95"/>
              </w:rPr>
              <w:t xml:space="preserve"> </w:t>
            </w:r>
            <w:r>
              <w:rPr>
                <w:rFonts w:ascii="Times New Roman" w:hAnsi="Times New Roman" w:cs="Times New Roman"/>
                <w:w w:val="95"/>
              </w:rPr>
              <w:t>problem</w:t>
            </w:r>
            <w:r>
              <w:rPr>
                <w:rFonts w:ascii="Times New Roman" w:hAnsi="Times New Roman" w:cs="Times New Roman"/>
              </w:rPr>
              <w:t xml:space="preserve"> </w:t>
            </w:r>
          </w:p>
        </w:tc>
        <w:tc>
          <w:tcPr>
            <w:tcW w:w="1805" w:type="pct"/>
          </w:tcPr>
          <w:p w14:paraId="32FBFA5F" w14:textId="77777777" w:rsidR="00C85ABD" w:rsidRDefault="00961E4D">
            <w:pPr>
              <w:pStyle w:val="TableParagraph"/>
              <w:spacing w:before="32"/>
              <w:rPr>
                <w:rFonts w:ascii="Times New Roman" w:hAnsi="Times New Roman" w:cs="Times New Roman"/>
              </w:rPr>
            </w:pPr>
            <w:r>
              <w:rPr>
                <w:rFonts w:ascii="Times New Roman" w:hAnsi="Times New Roman" w:cs="Times New Roman"/>
                <w:spacing w:val="-1"/>
                <w:w w:val="95"/>
              </w:rPr>
              <w:t>Contact</w:t>
            </w:r>
            <w:r>
              <w:rPr>
                <w:rFonts w:ascii="Times New Roman" w:hAnsi="Times New Roman" w:cs="Times New Roman"/>
                <w:spacing w:val="-19"/>
                <w:w w:val="95"/>
              </w:rPr>
              <w:t xml:space="preserve"> </w:t>
            </w:r>
            <w:proofErr w:type="spellStart"/>
            <w:r>
              <w:rPr>
                <w:rFonts w:ascii="Times New Roman" w:hAnsi="Times New Roman" w:cs="Times New Roman"/>
                <w:spacing w:val="-1"/>
                <w:w w:val="95"/>
              </w:rPr>
              <w:t>McKays</w:t>
            </w:r>
            <w:proofErr w:type="spellEnd"/>
            <w:r>
              <w:rPr>
                <w:rFonts w:ascii="Times New Roman" w:hAnsi="Times New Roman" w:cs="Times New Roman"/>
                <w:spacing w:val="-19"/>
                <w:w w:val="95"/>
              </w:rPr>
              <w:t xml:space="preserve"> </w:t>
            </w:r>
            <w:r>
              <w:rPr>
                <w:rFonts w:ascii="Times New Roman" w:hAnsi="Times New Roman" w:cs="Times New Roman"/>
                <w:spacing w:val="-1"/>
                <w:w w:val="95"/>
              </w:rPr>
              <w:t>after-sales</w:t>
            </w:r>
            <w:r>
              <w:rPr>
                <w:rFonts w:ascii="Times New Roman" w:hAnsi="Times New Roman" w:cs="Times New Roman"/>
                <w:spacing w:val="-18"/>
                <w:w w:val="95"/>
              </w:rPr>
              <w:t xml:space="preserve"> </w:t>
            </w:r>
            <w:r>
              <w:rPr>
                <w:rFonts w:ascii="Times New Roman" w:hAnsi="Times New Roman" w:cs="Times New Roman"/>
                <w:w w:val="95"/>
              </w:rPr>
              <w:t>service</w:t>
            </w:r>
            <w:r>
              <w:rPr>
                <w:rFonts w:ascii="Times New Roman" w:hAnsi="Times New Roman" w:cs="Times New Roman"/>
              </w:rPr>
              <w:t xml:space="preserve"> </w:t>
            </w:r>
          </w:p>
        </w:tc>
      </w:tr>
      <w:tr w:rsidR="00C85ABD" w14:paraId="60B409CD" w14:textId="77777777" w:rsidTr="001863D2">
        <w:trPr>
          <w:trHeight w:val="832"/>
          <w:jc w:val="center"/>
        </w:trPr>
        <w:tc>
          <w:tcPr>
            <w:tcW w:w="1011" w:type="pct"/>
            <w:gridSpan w:val="2"/>
          </w:tcPr>
          <w:p w14:paraId="0F8D2BA3" w14:textId="77777777" w:rsidR="00C85ABD" w:rsidRDefault="00961E4D">
            <w:pPr>
              <w:pStyle w:val="TableParagraph"/>
              <w:spacing w:before="22" w:line="270" w:lineRule="atLeast"/>
              <w:ind w:left="655" w:right="532" w:firstLine="49"/>
              <w:jc w:val="both"/>
              <w:rPr>
                <w:rFonts w:ascii="Times New Roman" w:hAnsi="Times New Roman" w:cs="Times New Roman"/>
              </w:rPr>
            </w:pPr>
            <w:r>
              <w:rPr>
                <w:rFonts w:ascii="Times New Roman" w:hAnsi="Times New Roman" w:cs="Times New Roman"/>
              </w:rPr>
              <w:t>Boiler</w:t>
            </w:r>
            <w:r>
              <w:rPr>
                <w:rFonts w:ascii="Times New Roman" w:hAnsi="Times New Roman" w:cs="Times New Roman"/>
                <w:spacing w:val="1"/>
              </w:rPr>
              <w:t xml:space="preserve"> </w:t>
            </w:r>
            <w:r>
              <w:rPr>
                <w:rFonts w:ascii="Times New Roman" w:hAnsi="Times New Roman" w:cs="Times New Roman"/>
              </w:rPr>
              <w:t>filling</w:t>
            </w:r>
            <w:r>
              <w:rPr>
                <w:rFonts w:ascii="Times New Roman" w:hAnsi="Times New Roman" w:cs="Times New Roman"/>
                <w:spacing w:val="-103"/>
              </w:rPr>
              <w:t xml:space="preserve"> </w:t>
            </w:r>
            <w:r>
              <w:rPr>
                <w:rFonts w:ascii="Times New Roman" w:hAnsi="Times New Roman" w:cs="Times New Roman"/>
              </w:rPr>
              <w:t xml:space="preserve">failure </w:t>
            </w:r>
          </w:p>
        </w:tc>
        <w:tc>
          <w:tcPr>
            <w:tcW w:w="2184" w:type="pct"/>
          </w:tcPr>
          <w:p w14:paraId="35CFC277" w14:textId="77777777" w:rsidR="00C85ABD" w:rsidRDefault="00961E4D">
            <w:pPr>
              <w:pStyle w:val="TableParagraph"/>
              <w:spacing w:before="32" w:line="242" w:lineRule="auto"/>
              <w:rPr>
                <w:rFonts w:ascii="Times New Roman" w:hAnsi="Times New Roman" w:cs="Times New Roman"/>
              </w:rPr>
            </w:pPr>
            <w:r>
              <w:rPr>
                <w:rFonts w:ascii="Times New Roman" w:hAnsi="Times New Roman" w:cs="Times New Roman"/>
                <w:w w:val="95"/>
              </w:rPr>
              <w:t>This time using the machine, the pipe has</w:t>
            </w:r>
            <w:r>
              <w:rPr>
                <w:rFonts w:ascii="Times New Roman" w:hAnsi="Times New Roman" w:cs="Times New Roman"/>
                <w:spacing w:val="-97"/>
                <w:w w:val="95"/>
              </w:rPr>
              <w:t xml:space="preserve"> </w:t>
            </w:r>
            <w:r>
              <w:rPr>
                <w:rFonts w:ascii="Times New Roman" w:hAnsi="Times New Roman" w:cs="Times New Roman"/>
              </w:rPr>
              <w:t xml:space="preserve">air </w:t>
            </w:r>
          </w:p>
        </w:tc>
        <w:tc>
          <w:tcPr>
            <w:tcW w:w="1805" w:type="pct"/>
          </w:tcPr>
          <w:p w14:paraId="7E64162F" w14:textId="77777777" w:rsidR="00C85ABD" w:rsidRDefault="00961E4D">
            <w:pPr>
              <w:pStyle w:val="TableParagraph"/>
              <w:spacing w:before="32" w:line="242" w:lineRule="auto"/>
              <w:ind w:right="12"/>
              <w:rPr>
                <w:rFonts w:ascii="Times New Roman" w:hAnsi="Times New Roman" w:cs="Times New Roman"/>
              </w:rPr>
            </w:pPr>
            <w:r>
              <w:rPr>
                <w:rFonts w:ascii="Times New Roman" w:hAnsi="Times New Roman" w:cs="Times New Roman"/>
                <w:w w:val="95"/>
              </w:rPr>
              <w:t>Power off for two minutes to start</w:t>
            </w:r>
            <w:r>
              <w:rPr>
                <w:rFonts w:ascii="Times New Roman" w:hAnsi="Times New Roman" w:cs="Times New Roman"/>
                <w:spacing w:val="-97"/>
                <w:w w:val="95"/>
              </w:rPr>
              <w:t xml:space="preserve"> </w:t>
            </w:r>
            <w:r>
              <w:rPr>
                <w:rFonts w:ascii="Times New Roman" w:hAnsi="Times New Roman" w:cs="Times New Roman"/>
              </w:rPr>
              <w:t xml:space="preserve">again </w:t>
            </w:r>
          </w:p>
        </w:tc>
      </w:tr>
    </w:tbl>
    <w:p w14:paraId="54B51210" w14:textId="77777777" w:rsidR="00C85ABD" w:rsidRDefault="00C85ABD">
      <w:pPr>
        <w:ind w:left="160"/>
        <w:rPr>
          <w:rFonts w:ascii="Times New Roman" w:hAnsi="Times New Roman" w:cs="Times New Roman"/>
          <w:sz w:val="15"/>
        </w:rPr>
      </w:pPr>
    </w:p>
    <w:sectPr w:rsidR="00C85ABD">
      <w:headerReference w:type="default" r:id="rId132"/>
      <w:footerReference w:type="default" r:id="rId133"/>
      <w:pgSz w:w="11910" w:h="16840"/>
      <w:pgMar w:top="1157" w:right="686" w:bottom="1157" w:left="629" w:header="560" w:footer="9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88400" w14:textId="77777777" w:rsidR="00764DFC" w:rsidRDefault="00764DFC">
      <w:r>
        <w:separator/>
      </w:r>
    </w:p>
  </w:endnote>
  <w:endnote w:type="continuationSeparator" w:id="0">
    <w:p w14:paraId="6D86079E" w14:textId="77777777" w:rsidR="00764DFC" w:rsidRDefault="00764D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default"/>
  </w:font>
  <w:font w:name="Arial Unicode MS">
    <w:altName w:val="Malgun Gothic Semilight"/>
    <w:panose1 w:val="020B0604020202020204"/>
    <w:charset w:val="86"/>
    <w:family w:val="swiss"/>
    <w:pitch w:val="default"/>
    <w:sig w:usb0="00000000" w:usb1="00000000"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E0524" w14:textId="77777777" w:rsidR="00C85ABD" w:rsidRDefault="00961E4D">
    <w:pPr>
      <w:pStyle w:val="a6"/>
      <w:jc w:val="center"/>
    </w:pPr>
    <w:r>
      <w:rPr>
        <w:noProof/>
      </w:rPr>
      <mc:AlternateContent>
        <mc:Choice Requires="wps">
          <w:drawing>
            <wp:anchor distT="0" distB="0" distL="114300" distR="114300" simplePos="0" relativeHeight="251638784" behindDoc="0" locked="0" layoutInCell="1" allowOverlap="1" wp14:anchorId="24189BEC" wp14:editId="22186289">
              <wp:simplePos x="0" y="0"/>
              <wp:positionH relativeFrom="margin">
                <wp:align>center</wp:align>
              </wp:positionH>
              <wp:positionV relativeFrom="paragraph">
                <wp:posOffset>0</wp:posOffset>
              </wp:positionV>
              <wp:extent cx="2759710" cy="222250"/>
              <wp:effectExtent l="0" t="0" r="0" b="0"/>
              <wp:wrapNone/>
              <wp:docPr id="295" name="文本框 295"/>
              <wp:cNvGraphicFramePr/>
              <a:graphic xmlns:a="http://schemas.openxmlformats.org/drawingml/2006/main">
                <a:graphicData uri="http://schemas.microsoft.com/office/word/2010/wordprocessingShape">
                  <wps:wsp>
                    <wps:cNvSpPr txBox="1"/>
                    <wps:spPr>
                      <a:xfrm>
                        <a:off x="0" y="0"/>
                        <a:ext cx="2759710" cy="222250"/>
                      </a:xfrm>
                      <a:prstGeom prst="rect">
                        <a:avLst/>
                      </a:prstGeom>
                      <a:noFill/>
                      <a:ln>
                        <a:noFill/>
                      </a:ln>
                    </wps:spPr>
                    <wps:txbx>
                      <w:txbxContent>
                        <w:p w14:paraId="3F19F8AC" w14:textId="7C0C7CC1" w:rsidR="00C85ABD" w:rsidRDefault="00561E91">
                          <w:pPr>
                            <w:spacing w:line="237" w:lineRule="auto"/>
                            <w:ind w:left="60" w:right="78"/>
                            <w:jc w:val="center"/>
                            <w:rPr>
                              <w:rFonts w:ascii="Calibri"/>
                              <w:sz w:val="18"/>
                            </w:rPr>
                          </w:pPr>
                          <w:r>
                            <w:rPr>
                              <w:rFonts w:hint="eastAsia"/>
                              <w:w w:val="110"/>
                              <w:sz w:val="18"/>
                              <w:lang w:eastAsia="zh-CN"/>
                            </w:rPr>
                            <w:t>EVOCA</w:t>
                          </w:r>
                          <w:r w:rsidR="00961E4D">
                            <w:rPr>
                              <w:rFonts w:hint="eastAsia"/>
                              <w:w w:val="110"/>
                              <w:sz w:val="18"/>
                              <w:lang w:eastAsia="zh-CN"/>
                            </w:rPr>
                            <w:t xml:space="preserve"> </w:t>
                          </w:r>
                          <w:r w:rsidR="00961E4D">
                            <w:rPr>
                              <w:w w:val="110"/>
                              <w:sz w:val="18"/>
                            </w:rPr>
                            <w:t>Product</w:t>
                          </w:r>
                          <w:r w:rsidR="00961E4D">
                            <w:rPr>
                              <w:spacing w:val="1"/>
                              <w:w w:val="110"/>
                              <w:sz w:val="18"/>
                            </w:rPr>
                            <w:t xml:space="preserve"> </w:t>
                          </w:r>
                          <w:r w:rsidR="00961E4D">
                            <w:rPr>
                              <w:w w:val="110"/>
                              <w:sz w:val="18"/>
                            </w:rPr>
                            <w:t>Service</w:t>
                          </w:r>
                          <w:r w:rsidR="00961E4D">
                            <w:rPr>
                              <w:spacing w:val="18"/>
                              <w:w w:val="110"/>
                              <w:sz w:val="18"/>
                            </w:rPr>
                            <w:t xml:space="preserve"> </w:t>
                          </w:r>
                          <w:r w:rsidR="00961E4D">
                            <w:rPr>
                              <w:spacing w:val="45"/>
                              <w:w w:val="130"/>
                              <w:sz w:val="18"/>
                            </w:rPr>
                            <w:t>Manual</w:t>
                          </w:r>
                          <w:r w:rsidR="00961E4D">
                            <w:rPr>
                              <w:spacing w:val="46"/>
                              <w:w w:val="130"/>
                              <w:sz w:val="18"/>
                            </w:rPr>
                            <w:t xml:space="preserve"> </w:t>
                          </w:r>
                          <w:r w:rsidR="00961E4D">
                            <w:fldChar w:fldCharType="begin"/>
                          </w:r>
                          <w:r w:rsidR="00961E4D">
                            <w:rPr>
                              <w:rFonts w:ascii="Calibri"/>
                              <w:w w:val="110"/>
                              <w:sz w:val="18"/>
                            </w:rPr>
                            <w:instrText xml:space="preserve"> PAGE </w:instrText>
                          </w:r>
                          <w:r w:rsidR="00961E4D">
                            <w:fldChar w:fldCharType="separate"/>
                          </w:r>
                          <w:r w:rsidR="00961E4D">
                            <w:t>10</w:t>
                          </w:r>
                          <w:r w:rsidR="00961E4D">
                            <w:fldChar w:fldCharType="end"/>
                          </w:r>
                        </w:p>
                      </w:txbxContent>
                    </wps:txbx>
                    <wps:bodyPr lIns="0" tIns="0" rIns="0" bIns="0" upright="1"/>
                  </wps:wsp>
                </a:graphicData>
              </a:graphic>
            </wp:anchor>
          </w:drawing>
        </mc:Choice>
        <mc:Fallback>
          <w:pict>
            <v:shapetype w14:anchorId="24189BEC" id="_x0000_t202" coordsize="21600,21600" o:spt="202" path="m,l,21600r21600,l21600,xe">
              <v:stroke joinstyle="miter"/>
              <v:path gradientshapeok="t" o:connecttype="rect"/>
            </v:shapetype>
            <v:shape id="文本框 295" o:spid="_x0000_s1126" type="#_x0000_t202" style="position:absolute;left:0;text-align:left;margin-left:0;margin-top:0;width:217.3pt;height:17.5pt;z-index:251638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" filled="f" stroked="f">
              <v:textbox inset="0,0,0,0">
                <w:txbxContent>
                  <w:p w14:paraId="3F19F8AC" w14:textId="7C0C7CC1" w:rsidR="00C85ABD" w:rsidRDefault="00561E91">
                    <w:pPr>
                      <w:spacing w:line="237" w:lineRule="auto"/>
                      <w:ind w:left="60" w:right="78"/>
                      <w:jc w:val="center"/>
                      <w:rPr>
                        <w:rFonts w:ascii="Calibri"/>
                        <w:sz w:val="18"/>
                      </w:rPr>
                    </w:pPr>
                    <w:r>
                      <w:rPr>
                        <w:rFonts w:hint="eastAsia"/>
                        <w:w w:val="110"/>
                        <w:sz w:val="18"/>
                        <w:lang w:eastAsia="zh-CN"/>
                      </w:rPr>
                      <w:t>EVOCA</w:t>
                    </w:r>
                    <w:r w:rsidR="00961E4D">
                      <w:rPr>
                        <w:rFonts w:hint="eastAsia"/>
                        <w:w w:val="110"/>
                        <w:sz w:val="18"/>
                        <w:lang w:eastAsia="zh-CN"/>
                      </w:rPr>
                      <w:t xml:space="preserve"> </w:t>
                    </w:r>
                    <w:r w:rsidR="00961E4D">
                      <w:rPr>
                        <w:w w:val="110"/>
                        <w:sz w:val="18"/>
                      </w:rPr>
                      <w:t>Product</w:t>
                    </w:r>
                    <w:r w:rsidR="00961E4D">
                      <w:rPr>
                        <w:spacing w:val="1"/>
                        <w:w w:val="110"/>
                        <w:sz w:val="18"/>
                      </w:rPr>
                      <w:t xml:space="preserve"> </w:t>
                    </w:r>
                    <w:r w:rsidR="00961E4D">
                      <w:rPr>
                        <w:w w:val="110"/>
                        <w:sz w:val="18"/>
                      </w:rPr>
                      <w:t>Service</w:t>
                    </w:r>
                    <w:r w:rsidR="00961E4D">
                      <w:rPr>
                        <w:spacing w:val="18"/>
                        <w:w w:val="110"/>
                        <w:sz w:val="18"/>
                      </w:rPr>
                      <w:t xml:space="preserve"> </w:t>
                    </w:r>
                    <w:r w:rsidR="00961E4D">
                      <w:rPr>
                        <w:spacing w:val="45"/>
                        <w:w w:val="130"/>
                        <w:sz w:val="18"/>
                      </w:rPr>
                      <w:t>Manual</w:t>
                    </w:r>
                    <w:r w:rsidR="00961E4D">
                      <w:rPr>
                        <w:spacing w:val="46"/>
                        <w:w w:val="130"/>
                        <w:sz w:val="18"/>
                      </w:rPr>
                      <w:t xml:space="preserve"> </w:t>
                    </w:r>
                    <w:r w:rsidR="00961E4D">
                      <w:fldChar w:fldCharType="begin"/>
                    </w:r>
                    <w:r w:rsidR="00961E4D">
                      <w:rPr>
                        <w:rFonts w:ascii="Calibri"/>
                        <w:w w:val="110"/>
                        <w:sz w:val="18"/>
                      </w:rPr>
                      <w:instrText xml:space="preserve"> PAGE </w:instrText>
                    </w:r>
                    <w:r w:rsidR="00961E4D">
                      <w:fldChar w:fldCharType="separate"/>
                    </w:r>
                    <w:r w:rsidR="00961E4D">
                      <w:t>10</w:t>
                    </w:r>
                    <w:r w:rsidR="00961E4D">
                      <w:fldChar w:fldCharType="end"/>
                    </w:r>
                  </w:p>
                </w:txbxContent>
              </v:textbox>
              <w10:wrap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4F62B" w14:textId="56E1B73B" w:rsidR="00C85ABD" w:rsidRDefault="00EA0CC3">
    <w:pPr>
      <w:pStyle w:val="a4"/>
      <w:spacing w:line="14" w:lineRule="auto"/>
      <w:rPr>
        <w:sz w:val="20"/>
        <w:lang w:eastAsia="zh-CN"/>
      </w:rPr>
    </w:pPr>
    <w:r>
      <w:rPr>
        <w:noProof/>
      </w:rPr>
      <mc:AlternateContent>
        <mc:Choice Requires="wps">
          <w:drawing>
            <wp:anchor distT="0" distB="0" distL="114300" distR="114300" simplePos="0" relativeHeight="251714560" behindDoc="0" locked="0" layoutInCell="1" allowOverlap="1" wp14:anchorId="31A721FC" wp14:editId="01D23992">
              <wp:simplePos x="0" y="0"/>
              <wp:positionH relativeFrom="margin">
                <wp:align>center</wp:align>
              </wp:positionH>
              <wp:positionV relativeFrom="paragraph">
                <wp:posOffset>-132080</wp:posOffset>
              </wp:positionV>
              <wp:extent cx="1828800" cy="210820"/>
              <wp:effectExtent l="0" t="0" r="0" b="0"/>
              <wp:wrapNone/>
              <wp:docPr id="611193757" name="文本框 611193757"/>
              <wp:cNvGraphicFramePr/>
              <a:graphic xmlns:a="http://schemas.openxmlformats.org/drawingml/2006/main">
                <a:graphicData uri="http://schemas.microsoft.com/office/word/2010/wordprocessingShape">
                  <wps:wsp>
                    <wps:cNvSpPr txBox="1"/>
                    <wps:spPr>
                      <a:xfrm>
                        <a:off x="0" y="0"/>
                        <a:ext cx="1828800" cy="210820"/>
                      </a:xfrm>
                      <a:prstGeom prst="rect">
                        <a:avLst/>
                      </a:prstGeom>
                      <a:noFill/>
                      <a:ln w="6350">
                        <a:noFill/>
                      </a:ln>
                      <a:effectLst/>
                    </wps:spPr>
                    <wps:txbx>
                      <w:txbxContent>
                        <w:p w14:paraId="6C7358D9" w14:textId="5D4549E8" w:rsidR="00EA0CC3" w:rsidRDefault="00561E91" w:rsidP="00B63ADF">
                          <w:pPr>
                            <w:spacing w:line="237" w:lineRule="auto"/>
                            <w:ind w:left="60" w:right="78"/>
                            <w:jc w:val="center"/>
                          </w:pPr>
                          <w:r>
                            <w:rPr>
                              <w:w w:val="110"/>
                              <w:lang w:eastAsia="zh-CN"/>
                            </w:rPr>
                            <w:t>EVOCA</w:t>
                          </w:r>
                          <w:r w:rsidR="00EA0CC3">
                            <w:rPr>
                              <w:w w:val="110"/>
                              <w:lang w:eastAsia="zh-CN"/>
                            </w:rPr>
                            <w:t xml:space="preserve"> </w:t>
                          </w:r>
                          <w:r w:rsidR="00EA0CC3">
                            <w:rPr>
                              <w:w w:val="110"/>
                            </w:rPr>
                            <w:t>Product</w:t>
                          </w:r>
                          <w:r w:rsidR="00EA0CC3">
                            <w:rPr>
                              <w:spacing w:val="1"/>
                              <w:w w:val="110"/>
                            </w:rPr>
                            <w:t xml:space="preserve"> </w:t>
                          </w:r>
                          <w:r w:rsidR="00EA0CC3">
                            <w:rPr>
                              <w:w w:val="110"/>
                            </w:rPr>
                            <w:t>Service</w:t>
                          </w:r>
                          <w:r w:rsidR="00EA0CC3">
                            <w:rPr>
                              <w:spacing w:val="18"/>
                              <w:w w:val="110"/>
                            </w:rPr>
                            <w:t xml:space="preserve"> </w:t>
                          </w:r>
                          <w:r w:rsidR="00EA0CC3">
                            <w:rPr>
                              <w:spacing w:val="45"/>
                              <w:w w:val="130"/>
                            </w:rPr>
                            <w:t>Manual</w:t>
                          </w:r>
                          <w:r w:rsidR="00EA0CC3">
                            <w:rPr>
                              <w:spacing w:val="46"/>
                              <w:w w:val="130"/>
                            </w:rPr>
                            <w:t xml:space="preserve"> </w:t>
                          </w:r>
                          <w:r w:rsidR="00EA0CC3">
                            <w:fldChar w:fldCharType="begin"/>
                          </w:r>
                          <w:r w:rsidR="00EA0CC3">
                            <w:rPr>
                              <w:w w:val="110"/>
                            </w:rPr>
                            <w:instrText xml:space="preserve"> PAGE </w:instrText>
                          </w:r>
                          <w:r w:rsidR="00EA0CC3">
                            <w:fldChar w:fldCharType="separate"/>
                          </w:r>
                          <w:r w:rsidR="00EA0CC3">
                            <w:t>20</w:t>
                          </w:r>
                          <w:r w:rsidR="00EA0CC3">
                            <w:fldChar w:fldCharType="end"/>
                          </w:r>
                        </w:p>
                      </w:txbxContent>
                    </wps:txbx>
                    <wps:bodyPr rot="0" spcFirstLastPara="0" vertOverflow="overflow" horzOverflow="overflow" vert="horz" wrap="none" lIns="0" tIns="0" rIns="0" bIns="0" numCol="1" spcCol="0" rtlCol="0" fromWordArt="0" anchor="t" anchorCtr="0" forceAA="0" compatLnSpc="1">
                      <a:noAutofit/>
                    </wps:bodyPr>
                  </wps:wsp>
                </a:graphicData>
              </a:graphic>
              <wp14:sizeRelV relativeFrom="margin">
                <wp14:pctHeight>0</wp14:pctHeight>
              </wp14:sizeRelV>
            </wp:anchor>
          </w:drawing>
        </mc:Choice>
        <mc:Fallback>
          <w:pict>
            <v:shapetype w14:anchorId="31A721FC" id="_x0000_t202" coordsize="21600,21600" o:spt="202" path="m,l,21600r21600,l21600,xe">
              <v:stroke joinstyle="miter"/>
              <v:path gradientshapeok="t" o:connecttype="rect"/>
            </v:shapetype>
            <v:shape id="文本框 611193757" o:spid="_x0000_s1149" type="#_x0000_t202" style="position:absolute;margin-left:0;margin-top:-10.4pt;width:2in;height:16.6pt;z-index:25171456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" filled="f" stroked="f" strokeweight=".5pt">
              <v:textbox inset="0,0,0,0">
                <w:txbxContent>
                  <w:p w14:paraId="6C7358D9" w14:textId="5D4549E8" w:rsidR="00EA0CC3" w:rsidRDefault="00561E91" w:rsidP="00B63ADF">
                    <w:pPr>
                      <w:spacing w:line="237" w:lineRule="auto"/>
                      <w:ind w:left="60" w:right="78"/>
                      <w:jc w:val="center"/>
                    </w:pPr>
                    <w:r>
                      <w:rPr>
                        <w:w w:val="110"/>
                        <w:lang w:eastAsia="zh-CN"/>
                      </w:rPr>
                      <w:t>EVOCA</w:t>
                    </w:r>
                    <w:r w:rsidR="00EA0CC3">
                      <w:rPr>
                        <w:w w:val="110"/>
                        <w:lang w:eastAsia="zh-CN"/>
                      </w:rPr>
                      <w:t xml:space="preserve"> </w:t>
                    </w:r>
                    <w:r w:rsidR="00EA0CC3">
                      <w:rPr>
                        <w:w w:val="110"/>
                      </w:rPr>
                      <w:t>Product</w:t>
                    </w:r>
                    <w:r w:rsidR="00EA0CC3">
                      <w:rPr>
                        <w:spacing w:val="1"/>
                        <w:w w:val="110"/>
                      </w:rPr>
                      <w:t xml:space="preserve"> </w:t>
                    </w:r>
                    <w:r w:rsidR="00EA0CC3">
                      <w:rPr>
                        <w:w w:val="110"/>
                      </w:rPr>
                      <w:t>Service</w:t>
                    </w:r>
                    <w:r w:rsidR="00EA0CC3">
                      <w:rPr>
                        <w:spacing w:val="18"/>
                        <w:w w:val="110"/>
                      </w:rPr>
                      <w:t xml:space="preserve"> </w:t>
                    </w:r>
                    <w:r w:rsidR="00EA0CC3">
                      <w:rPr>
                        <w:spacing w:val="45"/>
                        <w:w w:val="130"/>
                      </w:rPr>
                      <w:t>Manual</w:t>
                    </w:r>
                    <w:r w:rsidR="00EA0CC3">
                      <w:rPr>
                        <w:spacing w:val="46"/>
                        <w:w w:val="130"/>
                      </w:rPr>
                      <w:t xml:space="preserve"> </w:t>
                    </w:r>
                    <w:r w:rsidR="00EA0CC3">
                      <w:fldChar w:fldCharType="begin"/>
                    </w:r>
                    <w:r w:rsidR="00EA0CC3">
                      <w:rPr>
                        <w:w w:val="110"/>
                      </w:rPr>
                      <w:instrText xml:space="preserve"> PAGE </w:instrText>
                    </w:r>
                    <w:r w:rsidR="00EA0CC3">
                      <w:fldChar w:fldCharType="separate"/>
                    </w:r>
                    <w:r w:rsidR="00EA0CC3">
                      <w:t>20</w:t>
                    </w:r>
                    <w:r w:rsidR="00EA0CC3">
                      <w:fldChar w:fldCharType="end"/>
                    </w:r>
                  </w:p>
                </w:txbxContent>
              </v:textbox>
              <w10:wrap anchorx="margin"/>
            </v:shape>
          </w:pict>
        </mc:Fallback>
      </mc:AlternateContent>
    </w:r>
    <w:r w:rsidR="00961E4D">
      <w:rPr>
        <w:noProof/>
      </w:rPr>
      <mc:AlternateContent>
        <mc:Choice Requires="wps">
          <w:drawing>
            <wp:anchor distT="0" distB="0" distL="114300" distR="114300" simplePos="0" relativeHeight="251658240" behindDoc="1" locked="0" layoutInCell="1" allowOverlap="1" wp14:anchorId="6D122C63" wp14:editId="2C3F3078">
              <wp:simplePos x="0" y="0"/>
              <wp:positionH relativeFrom="page">
                <wp:posOffset>228600</wp:posOffset>
              </wp:positionH>
              <wp:positionV relativeFrom="page">
                <wp:posOffset>9955530</wp:posOffset>
              </wp:positionV>
              <wp:extent cx="85725" cy="14605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85725" cy="146050"/>
                      </a:xfrm>
                      <a:prstGeom prst="rect">
                        <a:avLst/>
                      </a:prstGeom>
                      <a:noFill/>
                      <a:ln>
                        <a:noFill/>
                      </a:ln>
                    </wps:spPr>
                    <wps:txbx>
                      <w:txbxContent>
                        <w:p w14:paraId="0958515B" w14:textId="77777777" w:rsidR="00C85ABD" w:rsidRDefault="00961E4D">
                          <w:pPr>
                            <w:spacing w:line="230" w:lineRule="exact"/>
                            <w:ind w:left="20"/>
                            <w:rPr>
                              <w:sz w:val="19"/>
                            </w:rPr>
                          </w:pPr>
                          <w:r>
                            <w:rPr>
                              <w:w w:val="99"/>
                              <w:sz w:val="19"/>
                            </w:rPr>
                            <w:t xml:space="preserve"> </w:t>
                          </w:r>
                        </w:p>
                      </w:txbxContent>
                    </wps:txbx>
                    <wps:bodyPr lIns="0" tIns="0" rIns="0" bIns="0" upright="1"/>
                  </wps:wsp>
                </a:graphicData>
              </a:graphic>
            </wp:anchor>
          </w:drawing>
        </mc:Choice>
        <mc:Fallback>
          <w:pict>
            <v:shape w14:anchorId="6D122C63" id="文本框 22" o:spid="_x0000_s1150" type="#_x0000_t202" style="position:absolute;margin-left:18pt;margin-top:783.9pt;width:6.75pt;height:11.5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" filled="f" stroked="f">
              <v:textbox inset="0,0,0,0">
                <w:txbxContent>
                  <w:p w14:paraId="0958515B" w14:textId="77777777" w:rsidR="00C85ABD" w:rsidRDefault="00961E4D">
                    <w:pPr>
                      <w:spacing w:line="230" w:lineRule="exact"/>
                      <w:ind w:left="20"/>
                      <w:rPr>
                        <w:sz w:val="19"/>
                      </w:rPr>
                    </w:pPr>
                    <w:r>
                      <w:rPr>
                        <w:w w:val="99"/>
                        <w:sz w:val="19"/>
                      </w:rPr>
                      <w:t xml:space="preserve"> </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9DD74" w14:textId="77DFBD83" w:rsidR="00C85ABD" w:rsidRDefault="00EA0CC3">
    <w:pPr>
      <w:pStyle w:val="a4"/>
      <w:spacing w:line="14" w:lineRule="auto"/>
      <w:rPr>
        <w:sz w:val="2"/>
      </w:rPr>
    </w:pPr>
    <w:r>
      <w:rPr>
        <w:noProof/>
      </w:rPr>
      <mc:AlternateContent>
        <mc:Choice Requires="wps">
          <w:drawing>
            <wp:anchor distT="0" distB="0" distL="114300" distR="114300" simplePos="0" relativeHeight="251716608" behindDoc="0" locked="0" layoutInCell="1" allowOverlap="1" wp14:anchorId="73D7C547" wp14:editId="3B850DDF">
              <wp:simplePos x="0" y="0"/>
              <wp:positionH relativeFrom="page">
                <wp:posOffset>2438400</wp:posOffset>
              </wp:positionH>
              <wp:positionV relativeFrom="paragraph">
                <wp:posOffset>-33020</wp:posOffset>
              </wp:positionV>
              <wp:extent cx="1828800" cy="210820"/>
              <wp:effectExtent l="0" t="0" r="0" b="0"/>
              <wp:wrapNone/>
              <wp:docPr id="2137470409" name="文本框 2137470409"/>
              <wp:cNvGraphicFramePr/>
              <a:graphic xmlns:a="http://schemas.openxmlformats.org/drawingml/2006/main">
                <a:graphicData uri="http://schemas.microsoft.com/office/word/2010/wordprocessingShape">
                  <wps:wsp>
                    <wps:cNvSpPr txBox="1"/>
                    <wps:spPr>
                      <a:xfrm>
                        <a:off x="0" y="0"/>
                        <a:ext cx="1828800" cy="210820"/>
                      </a:xfrm>
                      <a:prstGeom prst="rect">
                        <a:avLst/>
                      </a:prstGeom>
                      <a:noFill/>
                      <a:ln w="6350">
                        <a:noFill/>
                      </a:ln>
                      <a:effectLst/>
                    </wps:spPr>
                    <wps:txbx>
                      <w:txbxContent>
                        <w:p w14:paraId="21DC9665" w14:textId="6576756F" w:rsidR="00EA0CC3" w:rsidRDefault="00561E91" w:rsidP="00EA0CC3">
                          <w:pPr>
                            <w:spacing w:line="237" w:lineRule="auto"/>
                            <w:ind w:left="60" w:right="78"/>
                            <w:jc w:val="center"/>
                          </w:pPr>
                          <w:r>
                            <w:rPr>
                              <w:w w:val="110"/>
                              <w:lang w:eastAsia="zh-CN"/>
                            </w:rPr>
                            <w:t>EVOCA</w:t>
                          </w:r>
                          <w:r w:rsidR="00EA0CC3">
                            <w:rPr>
                              <w:w w:val="110"/>
                              <w:lang w:eastAsia="zh-CN"/>
                            </w:rPr>
                            <w:t xml:space="preserve"> </w:t>
                          </w:r>
                          <w:r w:rsidR="00EA0CC3">
                            <w:rPr>
                              <w:w w:val="110"/>
                            </w:rPr>
                            <w:t>Product</w:t>
                          </w:r>
                          <w:r w:rsidR="00EA0CC3">
                            <w:rPr>
                              <w:spacing w:val="1"/>
                              <w:w w:val="110"/>
                            </w:rPr>
                            <w:t xml:space="preserve"> </w:t>
                          </w:r>
                          <w:r w:rsidR="00EA0CC3">
                            <w:rPr>
                              <w:w w:val="110"/>
                            </w:rPr>
                            <w:t>Service</w:t>
                          </w:r>
                          <w:r w:rsidR="00EA0CC3">
                            <w:rPr>
                              <w:spacing w:val="18"/>
                              <w:w w:val="110"/>
                            </w:rPr>
                            <w:t xml:space="preserve"> </w:t>
                          </w:r>
                          <w:r w:rsidR="00EA0CC3">
                            <w:rPr>
                              <w:spacing w:val="45"/>
                              <w:w w:val="130"/>
                            </w:rPr>
                            <w:t>Manual</w:t>
                          </w:r>
                          <w:r w:rsidR="00EA0CC3">
                            <w:rPr>
                              <w:spacing w:val="46"/>
                              <w:w w:val="130"/>
                            </w:rPr>
                            <w:t xml:space="preserve"> </w:t>
                          </w:r>
                          <w:r w:rsidR="00EA0CC3">
                            <w:fldChar w:fldCharType="begin"/>
                          </w:r>
                          <w:r w:rsidR="00EA0CC3">
                            <w:rPr>
                              <w:w w:val="110"/>
                            </w:rPr>
                            <w:instrText xml:space="preserve"> PAGE </w:instrText>
                          </w:r>
                          <w:r w:rsidR="00EA0CC3">
                            <w:fldChar w:fldCharType="separate"/>
                          </w:r>
                          <w:r w:rsidR="00EA0CC3">
                            <w:t>20</w:t>
                          </w:r>
                          <w:r w:rsidR="00EA0CC3">
                            <w:fldChar w:fldCharType="end"/>
                          </w:r>
                        </w:p>
                      </w:txbxContent>
                    </wps:txbx>
                    <wps:bodyPr rot="0" spcFirstLastPara="0" vertOverflow="overflow" horzOverflow="overflow" vert="horz" wrap="none" lIns="0" tIns="0" rIns="0" bIns="0" numCol="1" spcCol="0" rtlCol="0" fromWordArt="0" anchor="t" anchorCtr="0" forceAA="0" compatLnSpc="1">
                      <a:noAutofit/>
                    </wps:bodyPr>
                  </wps:wsp>
                </a:graphicData>
              </a:graphic>
              <wp14:sizeRelV relativeFrom="margin">
                <wp14:pctHeight>0</wp14:pctHeight>
              </wp14:sizeRelV>
            </wp:anchor>
          </w:drawing>
        </mc:Choice>
        <mc:Fallback>
          <w:pict>
            <v:shapetype w14:anchorId="73D7C547" id="_x0000_t202" coordsize="21600,21600" o:spt="202" path="m,l,21600r21600,l21600,xe">
              <v:stroke joinstyle="miter"/>
              <v:path gradientshapeok="t" o:connecttype="rect"/>
            </v:shapetype>
            <v:shape id="文本框 2137470409" o:spid="_x0000_s1151" type="#_x0000_t202" style="position:absolute;margin-left:192pt;margin-top:-2.6pt;width:2in;height:16.6pt;z-index:251716608;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" filled="f" stroked="f" strokeweight=".5pt">
              <v:textbox inset="0,0,0,0">
                <w:txbxContent>
                  <w:p w14:paraId="21DC9665" w14:textId="6576756F" w:rsidR="00EA0CC3" w:rsidRDefault="00561E91" w:rsidP="00EA0CC3">
                    <w:pPr>
                      <w:spacing w:line="237" w:lineRule="auto"/>
                      <w:ind w:left="60" w:right="78"/>
                      <w:jc w:val="center"/>
                    </w:pPr>
                    <w:r>
                      <w:rPr>
                        <w:w w:val="110"/>
                        <w:lang w:eastAsia="zh-CN"/>
                      </w:rPr>
                      <w:t>EVOCA</w:t>
                    </w:r>
                    <w:r w:rsidR="00EA0CC3">
                      <w:rPr>
                        <w:w w:val="110"/>
                        <w:lang w:eastAsia="zh-CN"/>
                      </w:rPr>
                      <w:t xml:space="preserve"> </w:t>
                    </w:r>
                    <w:r w:rsidR="00EA0CC3">
                      <w:rPr>
                        <w:w w:val="110"/>
                      </w:rPr>
                      <w:t>Product</w:t>
                    </w:r>
                    <w:r w:rsidR="00EA0CC3">
                      <w:rPr>
                        <w:spacing w:val="1"/>
                        <w:w w:val="110"/>
                      </w:rPr>
                      <w:t xml:space="preserve"> </w:t>
                    </w:r>
                    <w:r w:rsidR="00EA0CC3">
                      <w:rPr>
                        <w:w w:val="110"/>
                      </w:rPr>
                      <w:t>Service</w:t>
                    </w:r>
                    <w:r w:rsidR="00EA0CC3">
                      <w:rPr>
                        <w:spacing w:val="18"/>
                        <w:w w:val="110"/>
                      </w:rPr>
                      <w:t xml:space="preserve"> </w:t>
                    </w:r>
                    <w:r w:rsidR="00EA0CC3">
                      <w:rPr>
                        <w:spacing w:val="45"/>
                        <w:w w:val="130"/>
                      </w:rPr>
                      <w:t>Manual</w:t>
                    </w:r>
                    <w:r w:rsidR="00EA0CC3">
                      <w:rPr>
                        <w:spacing w:val="46"/>
                        <w:w w:val="130"/>
                      </w:rPr>
                      <w:t xml:space="preserve"> </w:t>
                    </w:r>
                    <w:r w:rsidR="00EA0CC3">
                      <w:fldChar w:fldCharType="begin"/>
                    </w:r>
                    <w:r w:rsidR="00EA0CC3">
                      <w:rPr>
                        <w:w w:val="110"/>
                      </w:rPr>
                      <w:instrText xml:space="preserve"> PAGE </w:instrText>
                    </w:r>
                    <w:r w:rsidR="00EA0CC3">
                      <w:fldChar w:fldCharType="separate"/>
                    </w:r>
                    <w:r w:rsidR="00EA0CC3">
                      <w:t>20</w:t>
                    </w:r>
                    <w:r w:rsidR="00EA0CC3">
                      <w:fldChar w:fldCharType="end"/>
                    </w:r>
                  </w:p>
                </w:txbxContent>
              </v:textbox>
              <w10:wrap anchorx="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9BA85" w14:textId="77777777" w:rsidR="00C85ABD" w:rsidRDefault="00961E4D">
    <w:pPr>
      <w:pStyle w:val="a4"/>
      <w:spacing w:line="14" w:lineRule="auto"/>
      <w:rPr>
        <w:sz w:val="20"/>
      </w:rPr>
    </w:pPr>
    <w:r>
      <w:rPr>
        <w:noProof/>
      </w:rPr>
      <mc:AlternateContent>
        <mc:Choice Requires="wps">
          <w:drawing>
            <wp:anchor distT="0" distB="0" distL="114300" distR="114300" simplePos="0" relativeHeight="251660288" behindDoc="1" locked="0" layoutInCell="1" allowOverlap="1" wp14:anchorId="3861B849" wp14:editId="54668018">
              <wp:simplePos x="0" y="0"/>
              <wp:positionH relativeFrom="page">
                <wp:posOffset>3230880</wp:posOffset>
              </wp:positionH>
              <wp:positionV relativeFrom="page">
                <wp:posOffset>9932035</wp:posOffset>
              </wp:positionV>
              <wp:extent cx="1346835" cy="438150"/>
              <wp:effectExtent l="0" t="0" r="0" b="0"/>
              <wp:wrapNone/>
              <wp:docPr id="245" name="文本框 245"/>
              <wp:cNvGraphicFramePr/>
              <a:graphic xmlns:a="http://schemas.openxmlformats.org/drawingml/2006/main">
                <a:graphicData uri="http://schemas.microsoft.com/office/word/2010/wordprocessingShape">
                  <wps:wsp>
                    <wps:cNvSpPr txBox="1"/>
                    <wps:spPr>
                      <a:xfrm>
                        <a:off x="0" y="0"/>
                        <a:ext cx="1346835" cy="438150"/>
                      </a:xfrm>
                      <a:prstGeom prst="rect">
                        <a:avLst/>
                      </a:prstGeom>
                      <a:noFill/>
                      <a:ln>
                        <a:noFill/>
                      </a:ln>
                    </wps:spPr>
                    <wps:txbx>
                      <w:txbxContent>
                        <w:p w14:paraId="16752C0F" w14:textId="77777777" w:rsidR="00C85ABD" w:rsidRDefault="00961E4D">
                          <w:pPr>
                            <w:spacing w:line="237" w:lineRule="auto"/>
                            <w:ind w:left="60" w:right="78"/>
                            <w:rPr>
                              <w:rFonts w:ascii="Calibri"/>
                              <w:sz w:val="18"/>
                            </w:rPr>
                          </w:pPr>
                          <w:r>
                            <w:rPr>
                              <w:sz w:val="18"/>
                            </w:rPr>
                            <w:t xml:space="preserve"> </w:t>
                          </w:r>
                          <w:proofErr w:type="spellStart"/>
                          <w:r>
                            <w:rPr>
                              <w:w w:val="110"/>
                              <w:sz w:val="18"/>
                            </w:rPr>
                            <w:t>McKays</w:t>
                          </w:r>
                          <w:proofErr w:type="spellEnd"/>
                          <w:r>
                            <w:rPr>
                              <w:w w:val="110"/>
                              <w:sz w:val="18"/>
                            </w:rPr>
                            <w:t xml:space="preserve"> Product</w:t>
                          </w:r>
                          <w:r>
                            <w:rPr>
                              <w:spacing w:val="1"/>
                              <w:w w:val="110"/>
                              <w:sz w:val="18"/>
                            </w:rPr>
                            <w:t xml:space="preserve"> </w:t>
                          </w:r>
                          <w:r>
                            <w:rPr>
                              <w:w w:val="110"/>
                              <w:sz w:val="18"/>
                            </w:rPr>
                            <w:t>Service</w:t>
                          </w:r>
                          <w:r>
                            <w:rPr>
                              <w:spacing w:val="18"/>
                              <w:w w:val="110"/>
                              <w:sz w:val="18"/>
                            </w:rPr>
                            <w:t xml:space="preserve"> </w:t>
                          </w:r>
                          <w:r>
                            <w:rPr>
                              <w:spacing w:val="45"/>
                              <w:w w:val="130"/>
                              <w:sz w:val="18"/>
                            </w:rPr>
                            <w:t>Manual</w:t>
                          </w:r>
                          <w:r>
                            <w:rPr>
                              <w:spacing w:val="46"/>
                              <w:w w:val="130"/>
                              <w:sz w:val="18"/>
                            </w:rPr>
                            <w:t xml:space="preserve"> </w:t>
                          </w:r>
                          <w:r>
                            <w:fldChar w:fldCharType="begin"/>
                          </w:r>
                          <w:r>
                            <w:rPr>
                              <w:rFonts w:ascii="Calibri"/>
                              <w:w w:val="110"/>
                              <w:sz w:val="18"/>
                            </w:rPr>
                            <w:instrText xml:space="preserve"> PAGE </w:instrText>
                          </w:r>
                          <w:r>
                            <w:fldChar w:fldCharType="separate"/>
                          </w:r>
                          <w:r>
                            <w:t>10</w:t>
                          </w:r>
                          <w:r>
                            <w:fldChar w:fldCharType="end"/>
                          </w:r>
                        </w:p>
                      </w:txbxContent>
                    </wps:txbx>
                    <wps:bodyPr lIns="0" tIns="0" rIns="0" bIns="0" upright="1"/>
                  </wps:wsp>
                </a:graphicData>
              </a:graphic>
            </wp:anchor>
          </w:drawing>
        </mc:Choice>
        <mc:Fallback>
          <w:pict>
            <v:shapetype w14:anchorId="3861B849" id="_x0000_t202" coordsize="21600,21600" o:spt="202" path="m,l,21600r21600,l21600,xe">
              <v:stroke joinstyle="miter"/>
              <v:path gradientshapeok="t" o:connecttype="rect"/>
            </v:shapetype>
            <v:shape id="文本框 245" o:spid="_x0000_s1155" type="#_x0000_t202" style="position:absolute;margin-left:254.4pt;margin-top:782.05pt;width:106.05pt;height:34.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" filled="f" stroked="f">
              <v:textbox inset="0,0,0,0">
                <w:txbxContent>
                  <w:p w14:paraId="16752C0F" w14:textId="77777777" w:rsidR="00C85ABD" w:rsidRDefault="00961E4D">
                    <w:pPr>
                      <w:spacing w:line="237" w:lineRule="auto"/>
                      <w:ind w:left="60" w:right="78"/>
                      <w:rPr>
                        <w:rFonts w:ascii="Calibri"/>
                        <w:sz w:val="18"/>
                      </w:rPr>
                    </w:pPr>
                    <w:r>
                      <w:rPr>
                        <w:sz w:val="18"/>
                      </w:rPr>
                      <w:t xml:space="preserve"> </w:t>
                    </w:r>
                    <w:proofErr w:type="spellStart"/>
                    <w:r>
                      <w:rPr>
                        <w:w w:val="110"/>
                        <w:sz w:val="18"/>
                      </w:rPr>
                      <w:t>McKays</w:t>
                    </w:r>
                    <w:proofErr w:type="spellEnd"/>
                    <w:r>
                      <w:rPr>
                        <w:w w:val="110"/>
                        <w:sz w:val="18"/>
                      </w:rPr>
                      <w:t xml:space="preserve"> Product</w:t>
                    </w:r>
                    <w:r>
                      <w:rPr>
                        <w:spacing w:val="1"/>
                        <w:w w:val="110"/>
                        <w:sz w:val="18"/>
                      </w:rPr>
                      <w:t xml:space="preserve"> </w:t>
                    </w:r>
                    <w:r>
                      <w:rPr>
                        <w:w w:val="110"/>
                        <w:sz w:val="18"/>
                      </w:rPr>
                      <w:t>Service</w:t>
                    </w:r>
                    <w:r>
                      <w:rPr>
                        <w:spacing w:val="18"/>
                        <w:w w:val="110"/>
                        <w:sz w:val="18"/>
                      </w:rPr>
                      <w:t xml:space="preserve"> </w:t>
                    </w:r>
                    <w:r>
                      <w:rPr>
                        <w:spacing w:val="45"/>
                        <w:w w:val="130"/>
                        <w:sz w:val="18"/>
                      </w:rPr>
                      <w:t>Manual</w:t>
                    </w:r>
                    <w:r>
                      <w:rPr>
                        <w:spacing w:val="46"/>
                        <w:w w:val="130"/>
                        <w:sz w:val="18"/>
                      </w:rPr>
                      <w:t xml:space="preserve"> </w:t>
                    </w:r>
                    <w:r>
                      <w:fldChar w:fldCharType="begin"/>
                    </w:r>
                    <w:r>
                      <w:rPr>
                        <w:rFonts w:ascii="Calibri"/>
                        <w:w w:val="110"/>
                        <w:sz w:val="18"/>
                      </w:rPr>
                      <w:instrText xml:space="preserve"> PAGE </w:instrText>
                    </w:r>
                    <w:r>
                      <w:fldChar w:fldCharType="separate"/>
                    </w:r>
                    <w:r>
                      <w:t>10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61312" behindDoc="1" locked="0" layoutInCell="1" allowOverlap="1" wp14:anchorId="2A94A8E2" wp14:editId="7B4D0CA1">
              <wp:simplePos x="0" y="0"/>
              <wp:positionH relativeFrom="page">
                <wp:posOffset>228600</wp:posOffset>
              </wp:positionH>
              <wp:positionV relativeFrom="page">
                <wp:posOffset>9945370</wp:posOffset>
              </wp:positionV>
              <wp:extent cx="89535" cy="153035"/>
              <wp:effectExtent l="0" t="0" r="0" b="0"/>
              <wp:wrapNone/>
              <wp:docPr id="254" name="文本框 254"/>
              <wp:cNvGraphicFramePr/>
              <a:graphic xmlns:a="http://schemas.openxmlformats.org/drawingml/2006/main">
                <a:graphicData uri="http://schemas.microsoft.com/office/word/2010/wordprocessingShape">
                  <wps:wsp>
                    <wps:cNvSpPr txBox="1"/>
                    <wps:spPr>
                      <a:xfrm>
                        <a:off x="0" y="0"/>
                        <a:ext cx="89535" cy="153035"/>
                      </a:xfrm>
                      <a:prstGeom prst="rect">
                        <a:avLst/>
                      </a:prstGeom>
                      <a:noFill/>
                      <a:ln>
                        <a:noFill/>
                      </a:ln>
                    </wps:spPr>
                    <wps:txbx>
                      <w:txbxContent>
                        <w:p w14:paraId="1E6A92C1" w14:textId="77777777" w:rsidR="00C85ABD" w:rsidRDefault="00961E4D">
                          <w:pPr>
                            <w:spacing w:line="240" w:lineRule="exact"/>
                            <w:ind w:left="20"/>
                            <w:rPr>
                              <w:sz w:val="20"/>
                            </w:rPr>
                          </w:pPr>
                          <w:r>
                            <w:rPr>
                              <w:sz w:val="20"/>
                            </w:rPr>
                            <w:t xml:space="preserve"> </w:t>
                          </w:r>
                        </w:p>
                      </w:txbxContent>
                    </wps:txbx>
                    <wps:bodyPr lIns="0" tIns="0" rIns="0" bIns="0" upright="1"/>
                  </wps:wsp>
                </a:graphicData>
              </a:graphic>
            </wp:anchor>
          </w:drawing>
        </mc:Choice>
        <mc:Fallback>
          <w:pict>
            <v:shape w14:anchorId="2A94A8E2" id="文本框 254" o:spid="_x0000_s1156" type="#_x0000_t202" style="position:absolute;margin-left:18pt;margin-top:783.1pt;width:7.05pt;height:12.0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" filled="f" stroked="f">
              <v:textbox inset="0,0,0,0">
                <w:txbxContent>
                  <w:p w14:paraId="1E6A92C1" w14:textId="77777777" w:rsidR="00C85ABD" w:rsidRDefault="00961E4D">
                    <w:pPr>
                      <w:spacing w:line="240" w:lineRule="exact"/>
                      <w:ind w:left="20"/>
                      <w:rPr>
                        <w:sz w:val="20"/>
                      </w:rPr>
                    </w:pPr>
                    <w:r>
                      <w:rPr>
                        <w:sz w:val="20"/>
                      </w:rPr>
                      <w:t xml:space="preserve"> </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57F19" w14:textId="214E0B1D" w:rsidR="00C85ABD" w:rsidRDefault="00EA0CC3">
    <w:pPr>
      <w:pStyle w:val="a4"/>
      <w:spacing w:line="14" w:lineRule="auto"/>
      <w:rPr>
        <w:sz w:val="20"/>
      </w:rPr>
    </w:pPr>
    <w:r>
      <w:rPr>
        <w:noProof/>
      </w:rPr>
      <mc:AlternateContent>
        <mc:Choice Requires="wps">
          <w:drawing>
            <wp:anchor distT="0" distB="0" distL="114300" distR="114300" simplePos="0" relativeHeight="251722752" behindDoc="0" locked="0" layoutInCell="1" allowOverlap="1" wp14:anchorId="4A0D2709" wp14:editId="57491FA5">
              <wp:simplePos x="0" y="0"/>
              <wp:positionH relativeFrom="page">
                <wp:align>center</wp:align>
              </wp:positionH>
              <wp:positionV relativeFrom="paragraph">
                <wp:posOffset>-99695</wp:posOffset>
              </wp:positionV>
              <wp:extent cx="1828800" cy="210820"/>
              <wp:effectExtent l="0" t="0" r="0" b="0"/>
              <wp:wrapNone/>
              <wp:docPr id="581078570" name="文本框 581078570"/>
              <wp:cNvGraphicFramePr/>
              <a:graphic xmlns:a="http://schemas.openxmlformats.org/drawingml/2006/main">
                <a:graphicData uri="http://schemas.microsoft.com/office/word/2010/wordprocessingShape">
                  <wps:wsp>
                    <wps:cNvSpPr txBox="1"/>
                    <wps:spPr>
                      <a:xfrm>
                        <a:off x="0" y="0"/>
                        <a:ext cx="1828800" cy="210820"/>
                      </a:xfrm>
                      <a:prstGeom prst="rect">
                        <a:avLst/>
                      </a:prstGeom>
                      <a:noFill/>
                      <a:ln w="6350">
                        <a:noFill/>
                      </a:ln>
                      <a:effectLst/>
                    </wps:spPr>
                    <wps:txbx>
                      <w:txbxContent>
                        <w:p w14:paraId="48B34AEC" w14:textId="3FD5F772" w:rsidR="00EA0CC3" w:rsidRDefault="00561E91" w:rsidP="00EA0CC3">
                          <w:pPr>
                            <w:spacing w:line="237" w:lineRule="auto"/>
                            <w:ind w:left="60" w:right="78"/>
                            <w:jc w:val="center"/>
                          </w:pPr>
                          <w:r>
                            <w:rPr>
                              <w:w w:val="110"/>
                              <w:lang w:eastAsia="zh-CN"/>
                            </w:rPr>
                            <w:t>EVOCA</w:t>
                          </w:r>
                          <w:r w:rsidR="00EA0CC3">
                            <w:rPr>
                              <w:w w:val="110"/>
                              <w:lang w:eastAsia="zh-CN"/>
                            </w:rPr>
                            <w:t xml:space="preserve"> </w:t>
                          </w:r>
                          <w:r w:rsidR="00EA0CC3">
                            <w:rPr>
                              <w:w w:val="110"/>
                            </w:rPr>
                            <w:t>Product</w:t>
                          </w:r>
                          <w:r w:rsidR="00EA0CC3">
                            <w:rPr>
                              <w:spacing w:val="1"/>
                              <w:w w:val="110"/>
                            </w:rPr>
                            <w:t xml:space="preserve"> </w:t>
                          </w:r>
                          <w:r w:rsidR="00EA0CC3">
                            <w:rPr>
                              <w:w w:val="110"/>
                            </w:rPr>
                            <w:t>Service</w:t>
                          </w:r>
                          <w:r w:rsidR="00EA0CC3">
                            <w:rPr>
                              <w:spacing w:val="18"/>
                              <w:w w:val="110"/>
                            </w:rPr>
                            <w:t xml:space="preserve"> </w:t>
                          </w:r>
                          <w:r w:rsidR="00EA0CC3">
                            <w:rPr>
                              <w:spacing w:val="45"/>
                              <w:w w:val="130"/>
                            </w:rPr>
                            <w:t>Manual</w:t>
                          </w:r>
                          <w:r w:rsidR="00EA0CC3">
                            <w:rPr>
                              <w:spacing w:val="46"/>
                              <w:w w:val="130"/>
                            </w:rPr>
                            <w:t xml:space="preserve"> </w:t>
                          </w:r>
                          <w:r w:rsidR="00EA0CC3">
                            <w:fldChar w:fldCharType="begin"/>
                          </w:r>
                          <w:r w:rsidR="00EA0CC3">
                            <w:rPr>
                              <w:w w:val="110"/>
                            </w:rPr>
                            <w:instrText xml:space="preserve"> PAGE </w:instrText>
                          </w:r>
                          <w:r w:rsidR="00EA0CC3">
                            <w:fldChar w:fldCharType="separate"/>
                          </w:r>
                          <w:r w:rsidR="00EA0CC3">
                            <w:t>20</w:t>
                          </w:r>
                          <w:r w:rsidR="00EA0CC3">
                            <w:fldChar w:fldCharType="end"/>
                          </w:r>
                        </w:p>
                      </w:txbxContent>
                    </wps:txbx>
                    <wps:bodyPr rot="0" spcFirstLastPara="0" vertOverflow="overflow" horzOverflow="overflow" vert="horz" wrap="none" lIns="0" tIns="0" rIns="0" bIns="0" numCol="1" spcCol="0" rtlCol="0" fromWordArt="0" anchor="t" anchorCtr="0" forceAA="0" compatLnSpc="1">
                      <a:noAutofit/>
                    </wps:bodyPr>
                  </wps:wsp>
                </a:graphicData>
              </a:graphic>
              <wp14:sizeRelV relativeFrom="margin">
                <wp14:pctHeight>0</wp14:pctHeight>
              </wp14:sizeRelV>
            </wp:anchor>
          </w:drawing>
        </mc:Choice>
        <mc:Fallback>
          <w:pict>
            <v:shapetype w14:anchorId="4A0D2709" id="_x0000_t202" coordsize="21600,21600" o:spt="202" path="m,l,21600r21600,l21600,xe">
              <v:stroke joinstyle="miter"/>
              <v:path gradientshapeok="t" o:connecttype="rect"/>
            </v:shapetype>
            <v:shape id="文本框 581078570" o:spid="_x0000_s1157" type="#_x0000_t202" style="position:absolute;margin-left:0;margin-top:-7.85pt;width:2in;height:16.6pt;z-index:251722752;visibility:visible;mso-wrap-style:non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" filled="f" stroked="f" strokeweight=".5pt">
              <v:textbox inset="0,0,0,0">
                <w:txbxContent>
                  <w:p w14:paraId="48B34AEC" w14:textId="3FD5F772" w:rsidR="00EA0CC3" w:rsidRDefault="00561E91" w:rsidP="00EA0CC3">
                    <w:pPr>
                      <w:spacing w:line="237" w:lineRule="auto"/>
                      <w:ind w:left="60" w:right="78"/>
                      <w:jc w:val="center"/>
                    </w:pPr>
                    <w:r>
                      <w:rPr>
                        <w:w w:val="110"/>
                        <w:lang w:eastAsia="zh-CN"/>
                      </w:rPr>
                      <w:t>EVOCA</w:t>
                    </w:r>
                    <w:r w:rsidR="00EA0CC3">
                      <w:rPr>
                        <w:w w:val="110"/>
                        <w:lang w:eastAsia="zh-CN"/>
                      </w:rPr>
                      <w:t xml:space="preserve"> </w:t>
                    </w:r>
                    <w:r w:rsidR="00EA0CC3">
                      <w:rPr>
                        <w:w w:val="110"/>
                      </w:rPr>
                      <w:t>Product</w:t>
                    </w:r>
                    <w:r w:rsidR="00EA0CC3">
                      <w:rPr>
                        <w:spacing w:val="1"/>
                        <w:w w:val="110"/>
                      </w:rPr>
                      <w:t xml:space="preserve"> </w:t>
                    </w:r>
                    <w:r w:rsidR="00EA0CC3">
                      <w:rPr>
                        <w:w w:val="110"/>
                      </w:rPr>
                      <w:t>Service</w:t>
                    </w:r>
                    <w:r w:rsidR="00EA0CC3">
                      <w:rPr>
                        <w:spacing w:val="18"/>
                        <w:w w:val="110"/>
                      </w:rPr>
                      <w:t xml:space="preserve"> </w:t>
                    </w:r>
                    <w:r w:rsidR="00EA0CC3">
                      <w:rPr>
                        <w:spacing w:val="45"/>
                        <w:w w:val="130"/>
                      </w:rPr>
                      <w:t>Manual</w:t>
                    </w:r>
                    <w:r w:rsidR="00EA0CC3">
                      <w:rPr>
                        <w:spacing w:val="46"/>
                        <w:w w:val="130"/>
                      </w:rPr>
                      <w:t xml:space="preserve"> </w:t>
                    </w:r>
                    <w:r w:rsidR="00EA0CC3">
                      <w:fldChar w:fldCharType="begin"/>
                    </w:r>
                    <w:r w:rsidR="00EA0CC3">
                      <w:rPr>
                        <w:w w:val="110"/>
                      </w:rPr>
                      <w:instrText xml:space="preserve"> PAGE </w:instrText>
                    </w:r>
                    <w:r w:rsidR="00EA0CC3">
                      <w:fldChar w:fldCharType="separate"/>
                    </w:r>
                    <w:r w:rsidR="00EA0CC3">
                      <w:t>20</w:t>
                    </w:r>
                    <w:r w:rsidR="00EA0CC3">
                      <w:fldChar w:fldCharType="end"/>
                    </w:r>
                  </w:p>
                </w:txbxContent>
              </v:textbox>
              <w10:wrap anchorx="page"/>
            </v:shape>
          </w:pict>
        </mc:Fallback>
      </mc:AlternateContent>
    </w:r>
    <w:r w:rsidR="00961E4D">
      <w:rPr>
        <w:noProof/>
      </w:rPr>
      <mc:AlternateContent>
        <mc:Choice Requires="wps">
          <w:drawing>
            <wp:anchor distT="0" distB="0" distL="114300" distR="114300" simplePos="0" relativeHeight="251655168" behindDoc="1" locked="0" layoutInCell="1" allowOverlap="1" wp14:anchorId="0B72D7A5" wp14:editId="089B4BB0">
              <wp:simplePos x="0" y="0"/>
              <wp:positionH relativeFrom="page">
                <wp:posOffset>228600</wp:posOffset>
              </wp:positionH>
              <wp:positionV relativeFrom="page">
                <wp:posOffset>9945370</wp:posOffset>
              </wp:positionV>
              <wp:extent cx="89535" cy="153035"/>
              <wp:effectExtent l="0" t="0" r="0" b="0"/>
              <wp:wrapNone/>
              <wp:docPr id="262" name="文本框 262"/>
              <wp:cNvGraphicFramePr/>
              <a:graphic xmlns:a="http://schemas.openxmlformats.org/drawingml/2006/main">
                <a:graphicData uri="http://schemas.microsoft.com/office/word/2010/wordprocessingShape">
                  <wps:wsp>
                    <wps:cNvSpPr txBox="1"/>
                    <wps:spPr>
                      <a:xfrm>
                        <a:off x="0" y="0"/>
                        <a:ext cx="89535" cy="153035"/>
                      </a:xfrm>
                      <a:prstGeom prst="rect">
                        <a:avLst/>
                      </a:prstGeom>
                      <a:noFill/>
                      <a:ln>
                        <a:noFill/>
                      </a:ln>
                    </wps:spPr>
                    <wps:txbx>
                      <w:txbxContent>
                        <w:p w14:paraId="2A53D536" w14:textId="77777777" w:rsidR="00C85ABD" w:rsidRDefault="00961E4D">
                          <w:pPr>
                            <w:spacing w:line="240" w:lineRule="exact"/>
                            <w:ind w:left="20"/>
                            <w:rPr>
                              <w:sz w:val="20"/>
                            </w:rPr>
                          </w:pPr>
                          <w:r>
                            <w:rPr>
                              <w:sz w:val="20"/>
                            </w:rPr>
                            <w:t xml:space="preserve"> </w:t>
                          </w:r>
                        </w:p>
                      </w:txbxContent>
                    </wps:txbx>
                    <wps:bodyPr lIns="0" tIns="0" rIns="0" bIns="0" upright="1"/>
                  </wps:wsp>
                </a:graphicData>
              </a:graphic>
            </wp:anchor>
          </w:drawing>
        </mc:Choice>
        <mc:Fallback>
          <w:pict>
            <v:shape w14:anchorId="0B72D7A5" id="文本框 262" o:spid="_x0000_s1158" type="#_x0000_t202" style="position:absolute;margin-left:18pt;margin-top:783.1pt;width:7.05pt;height:12.05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" filled="f" stroked="f">
              <v:textbox inset="0,0,0,0">
                <w:txbxContent>
                  <w:p w14:paraId="2A53D536" w14:textId="77777777" w:rsidR="00C85ABD" w:rsidRDefault="00961E4D">
                    <w:pPr>
                      <w:spacing w:line="240" w:lineRule="exact"/>
                      <w:ind w:left="20"/>
                      <w:rPr>
                        <w:sz w:val="20"/>
                      </w:rPr>
                    </w:pPr>
                    <w:r>
                      <w:rPr>
                        <w:sz w:val="20"/>
                      </w:rPr>
                      <w:t xml:space="preserve"> </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B20D8" w14:textId="77777777" w:rsidR="00C85ABD" w:rsidRDefault="00961E4D">
    <w:pPr>
      <w:pStyle w:val="a4"/>
      <w:spacing w:line="14" w:lineRule="auto"/>
      <w:rPr>
        <w:sz w:val="20"/>
      </w:rPr>
    </w:pPr>
    <w:r>
      <w:rPr>
        <w:noProof/>
      </w:rPr>
      <mc:AlternateContent>
        <mc:Choice Requires="wps">
          <w:drawing>
            <wp:anchor distT="0" distB="0" distL="114300" distR="114300" simplePos="0" relativeHeight="251669504" behindDoc="1" locked="0" layoutInCell="1" allowOverlap="1" wp14:anchorId="0B5A6830" wp14:editId="204F76A3">
              <wp:simplePos x="0" y="0"/>
              <wp:positionH relativeFrom="page">
                <wp:posOffset>3201670</wp:posOffset>
              </wp:positionH>
              <wp:positionV relativeFrom="page">
                <wp:posOffset>9932035</wp:posOffset>
              </wp:positionV>
              <wp:extent cx="1346835" cy="438150"/>
              <wp:effectExtent l="0" t="0" r="0" b="0"/>
              <wp:wrapNone/>
              <wp:docPr id="290" name="文本框 290"/>
              <wp:cNvGraphicFramePr/>
              <a:graphic xmlns:a="http://schemas.openxmlformats.org/drawingml/2006/main">
                <a:graphicData uri="http://schemas.microsoft.com/office/word/2010/wordprocessingShape">
                  <wps:wsp>
                    <wps:cNvSpPr txBox="1"/>
                    <wps:spPr>
                      <a:xfrm>
                        <a:off x="0" y="0"/>
                        <a:ext cx="1346835" cy="438150"/>
                      </a:xfrm>
                      <a:prstGeom prst="rect">
                        <a:avLst/>
                      </a:prstGeom>
                      <a:noFill/>
                      <a:ln>
                        <a:noFill/>
                      </a:ln>
                    </wps:spPr>
                    <wps:txbx>
                      <w:txbxContent>
                        <w:p w14:paraId="5339D551" w14:textId="77777777" w:rsidR="00C85ABD" w:rsidRDefault="00961E4D">
                          <w:pPr>
                            <w:spacing w:line="237" w:lineRule="auto"/>
                            <w:ind w:left="60" w:right="78"/>
                            <w:rPr>
                              <w:rFonts w:ascii="Calibri"/>
                              <w:sz w:val="18"/>
                            </w:rPr>
                          </w:pPr>
                          <w:r>
                            <w:rPr>
                              <w:sz w:val="18"/>
                            </w:rPr>
                            <w:t xml:space="preserve"> </w:t>
                          </w:r>
                          <w:proofErr w:type="spellStart"/>
                          <w:r>
                            <w:rPr>
                              <w:w w:val="110"/>
                              <w:sz w:val="18"/>
                            </w:rPr>
                            <w:t>McKays</w:t>
                          </w:r>
                          <w:proofErr w:type="spellEnd"/>
                          <w:r>
                            <w:rPr>
                              <w:w w:val="110"/>
                              <w:sz w:val="18"/>
                            </w:rPr>
                            <w:t xml:space="preserve"> Product</w:t>
                          </w:r>
                          <w:r>
                            <w:rPr>
                              <w:spacing w:val="1"/>
                              <w:w w:val="110"/>
                              <w:sz w:val="18"/>
                            </w:rPr>
                            <w:t xml:space="preserve"> </w:t>
                          </w:r>
                          <w:r>
                            <w:rPr>
                              <w:w w:val="110"/>
                              <w:sz w:val="18"/>
                            </w:rPr>
                            <w:t>Service</w:t>
                          </w:r>
                          <w:r>
                            <w:rPr>
                              <w:spacing w:val="18"/>
                              <w:w w:val="110"/>
                              <w:sz w:val="18"/>
                            </w:rPr>
                            <w:t xml:space="preserve"> </w:t>
                          </w:r>
                          <w:r>
                            <w:rPr>
                              <w:spacing w:val="45"/>
                              <w:w w:val="130"/>
                              <w:sz w:val="18"/>
                            </w:rPr>
                            <w:t>Manual</w:t>
                          </w:r>
                          <w:r>
                            <w:rPr>
                              <w:spacing w:val="46"/>
                              <w:w w:val="130"/>
                              <w:sz w:val="18"/>
                            </w:rPr>
                            <w:t xml:space="preserve"> </w:t>
                          </w:r>
                          <w:r>
                            <w:fldChar w:fldCharType="begin"/>
                          </w:r>
                          <w:r>
                            <w:rPr>
                              <w:rFonts w:ascii="Calibri"/>
                              <w:w w:val="110"/>
                              <w:sz w:val="18"/>
                            </w:rPr>
                            <w:instrText xml:space="preserve"> PAGE </w:instrText>
                          </w:r>
                          <w:r>
                            <w:fldChar w:fldCharType="separate"/>
                          </w:r>
                          <w:r>
                            <w:t>12</w:t>
                          </w:r>
                          <w:r>
                            <w:fldChar w:fldCharType="end"/>
                          </w:r>
                        </w:p>
                      </w:txbxContent>
                    </wps:txbx>
                    <wps:bodyPr lIns="0" tIns="0" rIns="0" bIns="0" upright="1"/>
                  </wps:wsp>
                </a:graphicData>
              </a:graphic>
            </wp:anchor>
          </w:drawing>
        </mc:Choice>
        <mc:Fallback>
          <w:pict>
            <v:shapetype w14:anchorId="0B5A6830" id="_x0000_t202" coordsize="21600,21600" o:spt="202" path="m,l,21600r21600,l21600,xe">
              <v:stroke joinstyle="miter"/>
              <v:path gradientshapeok="t" o:connecttype="rect"/>
            </v:shapetype>
            <v:shape id="文本框 290" o:spid="_x0000_s1161" type="#_x0000_t202" style="position:absolute;margin-left:252.1pt;margin-top:782.05pt;width:106.05pt;height:34.5pt;z-index:-251646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" filled="f" stroked="f">
              <v:textbox inset="0,0,0,0">
                <w:txbxContent>
                  <w:p w14:paraId="5339D551" w14:textId="77777777" w:rsidR="00C85ABD" w:rsidRDefault="00961E4D">
                    <w:pPr>
                      <w:spacing w:line="237" w:lineRule="auto"/>
                      <w:ind w:left="60" w:right="78"/>
                      <w:rPr>
                        <w:rFonts w:ascii="Calibri"/>
                        <w:sz w:val="18"/>
                      </w:rPr>
                    </w:pPr>
                    <w:r>
                      <w:rPr>
                        <w:sz w:val="18"/>
                      </w:rPr>
                      <w:t xml:space="preserve"> </w:t>
                    </w:r>
                    <w:proofErr w:type="spellStart"/>
                    <w:r>
                      <w:rPr>
                        <w:w w:val="110"/>
                        <w:sz w:val="18"/>
                      </w:rPr>
                      <w:t>McKays</w:t>
                    </w:r>
                    <w:proofErr w:type="spellEnd"/>
                    <w:r>
                      <w:rPr>
                        <w:w w:val="110"/>
                        <w:sz w:val="18"/>
                      </w:rPr>
                      <w:t xml:space="preserve"> Product</w:t>
                    </w:r>
                    <w:r>
                      <w:rPr>
                        <w:spacing w:val="1"/>
                        <w:w w:val="110"/>
                        <w:sz w:val="18"/>
                      </w:rPr>
                      <w:t xml:space="preserve"> </w:t>
                    </w:r>
                    <w:r>
                      <w:rPr>
                        <w:w w:val="110"/>
                        <w:sz w:val="18"/>
                      </w:rPr>
                      <w:t>Service</w:t>
                    </w:r>
                    <w:r>
                      <w:rPr>
                        <w:spacing w:val="18"/>
                        <w:w w:val="110"/>
                        <w:sz w:val="18"/>
                      </w:rPr>
                      <w:t xml:space="preserve"> </w:t>
                    </w:r>
                    <w:r>
                      <w:rPr>
                        <w:spacing w:val="45"/>
                        <w:w w:val="130"/>
                        <w:sz w:val="18"/>
                      </w:rPr>
                      <w:t>Manual</w:t>
                    </w:r>
                    <w:r>
                      <w:rPr>
                        <w:spacing w:val="46"/>
                        <w:w w:val="130"/>
                        <w:sz w:val="18"/>
                      </w:rPr>
                      <w:t xml:space="preserve"> </w:t>
                    </w:r>
                    <w:r>
                      <w:fldChar w:fldCharType="begin"/>
                    </w:r>
                    <w:r>
                      <w:rPr>
                        <w:rFonts w:ascii="Calibri"/>
                        <w:w w:val="110"/>
                        <w:sz w:val="18"/>
                      </w:rPr>
                      <w:instrText xml:space="preserve"> PAGE </w:instrText>
                    </w:r>
                    <w:r>
                      <w:fldChar w:fldCharType="separate"/>
                    </w:r>
                    <w:r>
                      <w:t>12</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70528" behindDoc="1" locked="0" layoutInCell="1" allowOverlap="1" wp14:anchorId="2405B5B4" wp14:editId="23871B51">
              <wp:simplePos x="0" y="0"/>
              <wp:positionH relativeFrom="page">
                <wp:posOffset>228600</wp:posOffset>
              </wp:positionH>
              <wp:positionV relativeFrom="page">
                <wp:posOffset>9945370</wp:posOffset>
              </wp:positionV>
              <wp:extent cx="89535" cy="153035"/>
              <wp:effectExtent l="0" t="0" r="0" b="0"/>
              <wp:wrapNone/>
              <wp:docPr id="281" name="文本框 281"/>
              <wp:cNvGraphicFramePr/>
              <a:graphic xmlns:a="http://schemas.openxmlformats.org/drawingml/2006/main">
                <a:graphicData uri="http://schemas.microsoft.com/office/word/2010/wordprocessingShape">
                  <wps:wsp>
                    <wps:cNvSpPr txBox="1"/>
                    <wps:spPr>
                      <a:xfrm>
                        <a:off x="0" y="0"/>
                        <a:ext cx="89535" cy="153035"/>
                      </a:xfrm>
                      <a:prstGeom prst="rect">
                        <a:avLst/>
                      </a:prstGeom>
                      <a:noFill/>
                      <a:ln>
                        <a:noFill/>
                      </a:ln>
                    </wps:spPr>
                    <wps:txbx>
                      <w:txbxContent>
                        <w:p w14:paraId="212B084E" w14:textId="77777777" w:rsidR="00C85ABD" w:rsidRDefault="00961E4D">
                          <w:pPr>
                            <w:spacing w:line="240" w:lineRule="exact"/>
                            <w:ind w:left="20"/>
                            <w:rPr>
                              <w:sz w:val="20"/>
                            </w:rPr>
                          </w:pPr>
                          <w:r>
                            <w:rPr>
                              <w:sz w:val="20"/>
                            </w:rPr>
                            <w:t xml:space="preserve"> </w:t>
                          </w:r>
                        </w:p>
                      </w:txbxContent>
                    </wps:txbx>
                    <wps:bodyPr lIns="0" tIns="0" rIns="0" bIns="0" upright="1"/>
                  </wps:wsp>
                </a:graphicData>
              </a:graphic>
            </wp:anchor>
          </w:drawing>
        </mc:Choice>
        <mc:Fallback>
          <w:pict>
            <v:shape w14:anchorId="2405B5B4" id="文本框 281" o:spid="_x0000_s1162" type="#_x0000_t202" style="position:absolute;margin-left:18pt;margin-top:783.1pt;width:7.05pt;height:12.05pt;z-index:-2516459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" filled="f" stroked="f">
              <v:textbox inset="0,0,0,0">
                <w:txbxContent>
                  <w:p w14:paraId="212B084E" w14:textId="77777777" w:rsidR="00C85ABD" w:rsidRDefault="00961E4D">
                    <w:pPr>
                      <w:spacing w:line="240" w:lineRule="exact"/>
                      <w:ind w:left="20"/>
                      <w:rPr>
                        <w:sz w:val="20"/>
                      </w:rPr>
                    </w:pPr>
                    <w:r>
                      <w:rPr>
                        <w:sz w:val="20"/>
                      </w:rPr>
                      <w:t xml:space="preserve"> </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6459E" w14:textId="2A8EBFA2" w:rsidR="00C85ABD" w:rsidRDefault="00EA0CC3">
    <w:pPr>
      <w:pStyle w:val="a4"/>
      <w:spacing w:line="14" w:lineRule="auto"/>
      <w:rPr>
        <w:sz w:val="20"/>
      </w:rPr>
    </w:pPr>
    <w:r>
      <w:rPr>
        <w:noProof/>
      </w:rPr>
      <mc:AlternateContent>
        <mc:Choice Requires="wps">
          <w:drawing>
            <wp:anchor distT="0" distB="0" distL="114300" distR="114300" simplePos="0" relativeHeight="251724800" behindDoc="0" locked="0" layoutInCell="1" allowOverlap="1" wp14:anchorId="415A75D4" wp14:editId="17003BBC">
              <wp:simplePos x="0" y="0"/>
              <wp:positionH relativeFrom="page">
                <wp:align>center</wp:align>
              </wp:positionH>
              <wp:positionV relativeFrom="paragraph">
                <wp:posOffset>-122555</wp:posOffset>
              </wp:positionV>
              <wp:extent cx="1828800" cy="210820"/>
              <wp:effectExtent l="0" t="0" r="0" b="0"/>
              <wp:wrapNone/>
              <wp:docPr id="18123545" name="文本框 18123545"/>
              <wp:cNvGraphicFramePr/>
              <a:graphic xmlns:a="http://schemas.openxmlformats.org/drawingml/2006/main">
                <a:graphicData uri="http://schemas.microsoft.com/office/word/2010/wordprocessingShape">
                  <wps:wsp>
                    <wps:cNvSpPr txBox="1"/>
                    <wps:spPr>
                      <a:xfrm>
                        <a:off x="0" y="0"/>
                        <a:ext cx="1828800" cy="210820"/>
                      </a:xfrm>
                      <a:prstGeom prst="rect">
                        <a:avLst/>
                      </a:prstGeom>
                      <a:noFill/>
                      <a:ln w="6350">
                        <a:noFill/>
                      </a:ln>
                      <a:effectLst/>
                    </wps:spPr>
                    <wps:txbx>
                      <w:txbxContent>
                        <w:p w14:paraId="52A8A354" w14:textId="458B1421" w:rsidR="00EA0CC3" w:rsidRDefault="00561E91" w:rsidP="00EA0CC3">
                          <w:pPr>
                            <w:spacing w:line="237" w:lineRule="auto"/>
                            <w:ind w:left="60" w:right="78"/>
                            <w:jc w:val="center"/>
                          </w:pPr>
                          <w:r>
                            <w:rPr>
                              <w:w w:val="110"/>
                              <w:lang w:eastAsia="zh-CN"/>
                            </w:rPr>
                            <w:t>EVOCA</w:t>
                          </w:r>
                          <w:r w:rsidR="00EA0CC3">
                            <w:rPr>
                              <w:w w:val="110"/>
                              <w:lang w:eastAsia="zh-CN"/>
                            </w:rPr>
                            <w:t xml:space="preserve"> </w:t>
                          </w:r>
                          <w:r w:rsidR="00EA0CC3">
                            <w:rPr>
                              <w:w w:val="110"/>
                            </w:rPr>
                            <w:t>Product</w:t>
                          </w:r>
                          <w:r w:rsidR="00EA0CC3">
                            <w:rPr>
                              <w:spacing w:val="1"/>
                              <w:w w:val="110"/>
                            </w:rPr>
                            <w:t xml:space="preserve"> </w:t>
                          </w:r>
                          <w:r w:rsidR="00EA0CC3">
                            <w:rPr>
                              <w:w w:val="110"/>
                            </w:rPr>
                            <w:t>Service</w:t>
                          </w:r>
                          <w:r w:rsidR="00EA0CC3">
                            <w:rPr>
                              <w:spacing w:val="18"/>
                              <w:w w:val="110"/>
                            </w:rPr>
                            <w:t xml:space="preserve"> </w:t>
                          </w:r>
                          <w:r w:rsidR="00EA0CC3">
                            <w:rPr>
                              <w:spacing w:val="45"/>
                              <w:w w:val="130"/>
                            </w:rPr>
                            <w:t>Manual</w:t>
                          </w:r>
                          <w:r w:rsidR="00EA0CC3">
                            <w:rPr>
                              <w:spacing w:val="46"/>
                              <w:w w:val="130"/>
                            </w:rPr>
                            <w:t xml:space="preserve"> </w:t>
                          </w:r>
                          <w:r w:rsidR="00EA0CC3">
                            <w:fldChar w:fldCharType="begin"/>
                          </w:r>
                          <w:r w:rsidR="00EA0CC3">
                            <w:rPr>
                              <w:w w:val="110"/>
                            </w:rPr>
                            <w:instrText xml:space="preserve"> PAGE </w:instrText>
                          </w:r>
                          <w:r w:rsidR="00EA0CC3">
                            <w:fldChar w:fldCharType="separate"/>
                          </w:r>
                          <w:r w:rsidR="00EA0CC3">
                            <w:t>20</w:t>
                          </w:r>
                          <w:r w:rsidR="00EA0CC3">
                            <w:fldChar w:fldCharType="end"/>
                          </w:r>
                        </w:p>
                      </w:txbxContent>
                    </wps:txbx>
                    <wps:bodyPr rot="0" spcFirstLastPara="0" vertOverflow="overflow" horzOverflow="overflow" vert="horz" wrap="none" lIns="0" tIns="0" rIns="0" bIns="0" numCol="1" spcCol="0" rtlCol="0" fromWordArt="0" anchor="t" anchorCtr="0" forceAA="0" compatLnSpc="1">
                      <a:noAutofit/>
                    </wps:bodyPr>
                  </wps:wsp>
                </a:graphicData>
              </a:graphic>
              <wp14:sizeRelV relativeFrom="margin">
                <wp14:pctHeight>0</wp14:pctHeight>
              </wp14:sizeRelV>
            </wp:anchor>
          </w:drawing>
        </mc:Choice>
        <mc:Fallback>
          <w:pict>
            <v:shapetype w14:anchorId="415A75D4" id="_x0000_t202" coordsize="21600,21600" o:spt="202" path="m,l,21600r21600,l21600,xe">
              <v:stroke joinstyle="miter"/>
              <v:path gradientshapeok="t" o:connecttype="rect"/>
            </v:shapetype>
            <v:shape id="文本框 18123545" o:spid="_x0000_s1163" type="#_x0000_t202" style="position:absolute;margin-left:0;margin-top:-9.65pt;width:2in;height:16.6pt;z-index:251724800;visibility:visible;mso-wrap-style:non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" filled="f" stroked="f" strokeweight=".5pt">
              <v:textbox inset="0,0,0,0">
                <w:txbxContent>
                  <w:p w14:paraId="52A8A354" w14:textId="458B1421" w:rsidR="00EA0CC3" w:rsidRDefault="00561E91" w:rsidP="00EA0CC3">
                    <w:pPr>
                      <w:spacing w:line="237" w:lineRule="auto"/>
                      <w:ind w:left="60" w:right="78"/>
                      <w:jc w:val="center"/>
                    </w:pPr>
                    <w:r>
                      <w:rPr>
                        <w:w w:val="110"/>
                        <w:lang w:eastAsia="zh-CN"/>
                      </w:rPr>
                      <w:t>EVOCA</w:t>
                    </w:r>
                    <w:r w:rsidR="00EA0CC3">
                      <w:rPr>
                        <w:w w:val="110"/>
                        <w:lang w:eastAsia="zh-CN"/>
                      </w:rPr>
                      <w:t xml:space="preserve"> </w:t>
                    </w:r>
                    <w:r w:rsidR="00EA0CC3">
                      <w:rPr>
                        <w:w w:val="110"/>
                      </w:rPr>
                      <w:t>Product</w:t>
                    </w:r>
                    <w:r w:rsidR="00EA0CC3">
                      <w:rPr>
                        <w:spacing w:val="1"/>
                        <w:w w:val="110"/>
                      </w:rPr>
                      <w:t xml:space="preserve"> </w:t>
                    </w:r>
                    <w:r w:rsidR="00EA0CC3">
                      <w:rPr>
                        <w:w w:val="110"/>
                      </w:rPr>
                      <w:t>Service</w:t>
                    </w:r>
                    <w:r w:rsidR="00EA0CC3">
                      <w:rPr>
                        <w:spacing w:val="18"/>
                        <w:w w:val="110"/>
                      </w:rPr>
                      <w:t xml:space="preserve"> </w:t>
                    </w:r>
                    <w:r w:rsidR="00EA0CC3">
                      <w:rPr>
                        <w:spacing w:val="45"/>
                        <w:w w:val="130"/>
                      </w:rPr>
                      <w:t>Manual</w:t>
                    </w:r>
                    <w:r w:rsidR="00EA0CC3">
                      <w:rPr>
                        <w:spacing w:val="46"/>
                        <w:w w:val="130"/>
                      </w:rPr>
                      <w:t xml:space="preserve"> </w:t>
                    </w:r>
                    <w:r w:rsidR="00EA0CC3">
                      <w:fldChar w:fldCharType="begin"/>
                    </w:r>
                    <w:r w:rsidR="00EA0CC3">
                      <w:rPr>
                        <w:w w:val="110"/>
                      </w:rPr>
                      <w:instrText xml:space="preserve"> PAGE </w:instrText>
                    </w:r>
                    <w:r w:rsidR="00EA0CC3">
                      <w:fldChar w:fldCharType="separate"/>
                    </w:r>
                    <w:r w:rsidR="00EA0CC3">
                      <w:t>20</w:t>
                    </w:r>
                    <w:r w:rsidR="00EA0CC3">
                      <w:fldChar w:fldCharType="end"/>
                    </w:r>
                  </w:p>
                </w:txbxContent>
              </v:textbox>
              <w10:wrap anchorx="page"/>
            </v:shape>
          </w:pict>
        </mc:Fallback>
      </mc:AlternateContent>
    </w:r>
    <w:r w:rsidR="00961E4D">
      <w:rPr>
        <w:noProof/>
      </w:rPr>
      <mc:AlternateContent>
        <mc:Choice Requires="wps">
          <w:drawing>
            <wp:anchor distT="0" distB="0" distL="114300" distR="114300" simplePos="0" relativeHeight="251671552" behindDoc="1" locked="0" layoutInCell="1" allowOverlap="1" wp14:anchorId="4D285C4A" wp14:editId="4CD641D7">
              <wp:simplePos x="0" y="0"/>
              <wp:positionH relativeFrom="page">
                <wp:posOffset>228600</wp:posOffset>
              </wp:positionH>
              <wp:positionV relativeFrom="page">
                <wp:posOffset>9945370</wp:posOffset>
              </wp:positionV>
              <wp:extent cx="89535" cy="153035"/>
              <wp:effectExtent l="0" t="0" r="0" b="0"/>
              <wp:wrapNone/>
              <wp:docPr id="284" name="文本框 284"/>
              <wp:cNvGraphicFramePr/>
              <a:graphic xmlns:a="http://schemas.openxmlformats.org/drawingml/2006/main">
                <a:graphicData uri="http://schemas.microsoft.com/office/word/2010/wordprocessingShape">
                  <wps:wsp>
                    <wps:cNvSpPr txBox="1"/>
                    <wps:spPr>
                      <a:xfrm>
                        <a:off x="0" y="0"/>
                        <a:ext cx="89535" cy="153035"/>
                      </a:xfrm>
                      <a:prstGeom prst="rect">
                        <a:avLst/>
                      </a:prstGeom>
                      <a:noFill/>
                      <a:ln>
                        <a:noFill/>
                      </a:ln>
                    </wps:spPr>
                    <wps:txbx>
                      <w:txbxContent>
                        <w:p w14:paraId="26139B2A" w14:textId="77777777" w:rsidR="00C85ABD" w:rsidRDefault="00961E4D">
                          <w:pPr>
                            <w:spacing w:line="240" w:lineRule="exact"/>
                            <w:ind w:left="20"/>
                            <w:rPr>
                              <w:sz w:val="20"/>
                            </w:rPr>
                          </w:pPr>
                          <w:r>
                            <w:rPr>
                              <w:sz w:val="20"/>
                            </w:rPr>
                            <w:t xml:space="preserve"> </w:t>
                          </w:r>
                        </w:p>
                      </w:txbxContent>
                    </wps:txbx>
                    <wps:bodyPr lIns="0" tIns="0" rIns="0" bIns="0" upright="1"/>
                  </wps:wsp>
                </a:graphicData>
              </a:graphic>
            </wp:anchor>
          </w:drawing>
        </mc:Choice>
        <mc:Fallback>
          <w:pict>
            <v:shape w14:anchorId="4D285C4A" id="文本框 284" o:spid="_x0000_s1164" type="#_x0000_t202" style="position:absolute;margin-left:18pt;margin-top:783.1pt;width:7.05pt;height:12.05pt;z-index:-251644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" filled="f" stroked="f">
              <v:textbox inset="0,0,0,0">
                <w:txbxContent>
                  <w:p w14:paraId="26139B2A" w14:textId="77777777" w:rsidR="00C85ABD" w:rsidRDefault="00961E4D">
                    <w:pPr>
                      <w:spacing w:line="240" w:lineRule="exact"/>
                      <w:ind w:left="20"/>
                      <w:rPr>
                        <w:sz w:val="20"/>
                      </w:rPr>
                    </w:pPr>
                    <w:r>
                      <w:rPr>
                        <w:sz w:val="20"/>
                      </w:rPr>
                      <w:t xml:space="preserve"> </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8957D" w14:textId="6D49D6B4" w:rsidR="00C85ABD" w:rsidRDefault="00EA0CC3">
    <w:pPr>
      <w:pStyle w:val="a4"/>
      <w:spacing w:line="14" w:lineRule="auto"/>
      <w:rPr>
        <w:sz w:val="20"/>
      </w:rPr>
    </w:pPr>
    <w:r>
      <w:rPr>
        <w:noProof/>
      </w:rPr>
      <mc:AlternateContent>
        <mc:Choice Requires="wps">
          <w:drawing>
            <wp:anchor distT="0" distB="0" distL="114300" distR="114300" simplePos="0" relativeHeight="251732992" behindDoc="0" locked="0" layoutInCell="1" allowOverlap="1" wp14:anchorId="44BEB0ED" wp14:editId="56E5A0A6">
              <wp:simplePos x="0" y="0"/>
              <wp:positionH relativeFrom="margin">
                <wp:align>center</wp:align>
              </wp:positionH>
              <wp:positionV relativeFrom="paragraph">
                <wp:posOffset>-114935</wp:posOffset>
              </wp:positionV>
              <wp:extent cx="1828800" cy="210820"/>
              <wp:effectExtent l="0" t="0" r="0" b="0"/>
              <wp:wrapNone/>
              <wp:docPr id="490528058" name="文本框 490528058"/>
              <wp:cNvGraphicFramePr/>
              <a:graphic xmlns:a="http://schemas.openxmlformats.org/drawingml/2006/main">
                <a:graphicData uri="http://schemas.microsoft.com/office/word/2010/wordprocessingShape">
                  <wps:wsp>
                    <wps:cNvSpPr txBox="1"/>
                    <wps:spPr>
                      <a:xfrm>
                        <a:off x="0" y="0"/>
                        <a:ext cx="1828800" cy="210820"/>
                      </a:xfrm>
                      <a:prstGeom prst="rect">
                        <a:avLst/>
                      </a:prstGeom>
                      <a:noFill/>
                      <a:ln w="6350">
                        <a:noFill/>
                      </a:ln>
                      <a:effectLst/>
                    </wps:spPr>
                    <wps:txbx>
                      <w:txbxContent>
                        <w:p w14:paraId="530E7921" w14:textId="4AC17269" w:rsidR="00EA0CC3" w:rsidRDefault="00561E91" w:rsidP="00EA0CC3">
                          <w:pPr>
                            <w:spacing w:line="237" w:lineRule="auto"/>
                            <w:ind w:left="60" w:right="78"/>
                            <w:jc w:val="center"/>
                          </w:pPr>
                          <w:r>
                            <w:rPr>
                              <w:w w:val="110"/>
                              <w:lang w:eastAsia="zh-CN"/>
                            </w:rPr>
                            <w:t>EVOCA</w:t>
                          </w:r>
                          <w:r w:rsidR="00EA0CC3">
                            <w:rPr>
                              <w:w w:val="110"/>
                              <w:lang w:eastAsia="zh-CN"/>
                            </w:rPr>
                            <w:t xml:space="preserve"> </w:t>
                          </w:r>
                          <w:r w:rsidR="00EA0CC3">
                            <w:rPr>
                              <w:w w:val="110"/>
                            </w:rPr>
                            <w:t>Product</w:t>
                          </w:r>
                          <w:r w:rsidR="00EA0CC3">
                            <w:rPr>
                              <w:spacing w:val="1"/>
                              <w:w w:val="110"/>
                            </w:rPr>
                            <w:t xml:space="preserve"> </w:t>
                          </w:r>
                          <w:r w:rsidR="00EA0CC3">
                            <w:rPr>
                              <w:w w:val="110"/>
                            </w:rPr>
                            <w:t>Service</w:t>
                          </w:r>
                          <w:r w:rsidR="00EA0CC3">
                            <w:rPr>
                              <w:spacing w:val="18"/>
                              <w:w w:val="110"/>
                            </w:rPr>
                            <w:t xml:space="preserve"> </w:t>
                          </w:r>
                          <w:r w:rsidR="00EA0CC3">
                            <w:rPr>
                              <w:spacing w:val="45"/>
                              <w:w w:val="130"/>
                            </w:rPr>
                            <w:t>Manual</w:t>
                          </w:r>
                          <w:r w:rsidR="00EA0CC3">
                            <w:rPr>
                              <w:spacing w:val="46"/>
                              <w:w w:val="130"/>
                            </w:rPr>
                            <w:t xml:space="preserve"> </w:t>
                          </w:r>
                          <w:r w:rsidR="00EA0CC3">
                            <w:fldChar w:fldCharType="begin"/>
                          </w:r>
                          <w:r w:rsidR="00EA0CC3">
                            <w:rPr>
                              <w:w w:val="110"/>
                            </w:rPr>
                            <w:instrText xml:space="preserve"> PAGE </w:instrText>
                          </w:r>
                          <w:r w:rsidR="00EA0CC3">
                            <w:fldChar w:fldCharType="separate"/>
                          </w:r>
                          <w:r w:rsidR="00EA0CC3">
                            <w:t>20</w:t>
                          </w:r>
                          <w:r w:rsidR="00EA0CC3">
                            <w:fldChar w:fldCharType="end"/>
                          </w:r>
                        </w:p>
                      </w:txbxContent>
                    </wps:txbx>
                    <wps:bodyPr rot="0" spcFirstLastPara="0" vertOverflow="overflow" horzOverflow="overflow" vert="horz" wrap="none" lIns="0" tIns="0" rIns="0" bIns="0" numCol="1" spcCol="0" rtlCol="0" fromWordArt="0" anchor="t" anchorCtr="0" forceAA="0" compatLnSpc="1">
                      <a:noAutofit/>
                    </wps:bodyPr>
                  </wps:wsp>
                </a:graphicData>
              </a:graphic>
              <wp14:sizeRelV relativeFrom="margin">
                <wp14:pctHeight>0</wp14:pctHeight>
              </wp14:sizeRelV>
            </wp:anchor>
          </w:drawing>
        </mc:Choice>
        <mc:Fallback>
          <w:pict>
            <v:shapetype w14:anchorId="44BEB0ED" id="_x0000_t202" coordsize="21600,21600" o:spt="202" path="m,l,21600r21600,l21600,xe">
              <v:stroke joinstyle="miter"/>
              <v:path gradientshapeok="t" o:connecttype="rect"/>
            </v:shapetype>
            <v:shape id="文本框 490528058" o:spid="_x0000_s1166" type="#_x0000_t202" style="position:absolute;margin-left:0;margin-top:-9.05pt;width:2in;height:16.6pt;z-index:251732992;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" filled="f" stroked="f" strokeweight=".5pt">
              <v:textbox inset="0,0,0,0">
                <w:txbxContent>
                  <w:p w14:paraId="530E7921" w14:textId="4AC17269" w:rsidR="00EA0CC3" w:rsidRDefault="00561E91" w:rsidP="00EA0CC3">
                    <w:pPr>
                      <w:spacing w:line="237" w:lineRule="auto"/>
                      <w:ind w:left="60" w:right="78"/>
                      <w:jc w:val="center"/>
                    </w:pPr>
                    <w:r>
                      <w:rPr>
                        <w:w w:val="110"/>
                        <w:lang w:eastAsia="zh-CN"/>
                      </w:rPr>
                      <w:t>EVOCA</w:t>
                    </w:r>
                    <w:r w:rsidR="00EA0CC3">
                      <w:rPr>
                        <w:w w:val="110"/>
                        <w:lang w:eastAsia="zh-CN"/>
                      </w:rPr>
                      <w:t xml:space="preserve"> </w:t>
                    </w:r>
                    <w:r w:rsidR="00EA0CC3">
                      <w:rPr>
                        <w:w w:val="110"/>
                      </w:rPr>
                      <w:t>Product</w:t>
                    </w:r>
                    <w:r w:rsidR="00EA0CC3">
                      <w:rPr>
                        <w:spacing w:val="1"/>
                        <w:w w:val="110"/>
                      </w:rPr>
                      <w:t xml:space="preserve"> </w:t>
                    </w:r>
                    <w:r w:rsidR="00EA0CC3">
                      <w:rPr>
                        <w:w w:val="110"/>
                      </w:rPr>
                      <w:t>Service</w:t>
                    </w:r>
                    <w:r w:rsidR="00EA0CC3">
                      <w:rPr>
                        <w:spacing w:val="18"/>
                        <w:w w:val="110"/>
                      </w:rPr>
                      <w:t xml:space="preserve"> </w:t>
                    </w:r>
                    <w:r w:rsidR="00EA0CC3">
                      <w:rPr>
                        <w:spacing w:val="45"/>
                        <w:w w:val="130"/>
                      </w:rPr>
                      <w:t>Manual</w:t>
                    </w:r>
                    <w:r w:rsidR="00EA0CC3">
                      <w:rPr>
                        <w:spacing w:val="46"/>
                        <w:w w:val="130"/>
                      </w:rPr>
                      <w:t xml:space="preserve"> </w:t>
                    </w:r>
                    <w:r w:rsidR="00EA0CC3">
                      <w:fldChar w:fldCharType="begin"/>
                    </w:r>
                    <w:r w:rsidR="00EA0CC3">
                      <w:rPr>
                        <w:w w:val="110"/>
                      </w:rPr>
                      <w:instrText xml:space="preserve"> PAGE </w:instrText>
                    </w:r>
                    <w:r w:rsidR="00EA0CC3">
                      <w:fldChar w:fldCharType="separate"/>
                    </w:r>
                    <w:r w:rsidR="00EA0CC3">
                      <w:t>20</w:t>
                    </w:r>
                    <w:r w:rsidR="00EA0CC3">
                      <w:fldChar w:fldCharType="end"/>
                    </w:r>
                  </w:p>
                </w:txbxContent>
              </v:textbox>
              <w10:wrap anchorx="margin"/>
            </v:shape>
          </w:pict>
        </mc:Fallback>
      </mc:AlternateContent>
    </w:r>
    <w:r w:rsidR="00961E4D">
      <w:rPr>
        <w:noProof/>
      </w:rPr>
      <mc:AlternateContent>
        <mc:Choice Requires="wps">
          <w:drawing>
            <wp:anchor distT="0" distB="0" distL="114300" distR="114300" simplePos="0" relativeHeight="251674624" behindDoc="1" locked="0" layoutInCell="1" allowOverlap="1" wp14:anchorId="67201834" wp14:editId="12CCBA29">
              <wp:simplePos x="0" y="0"/>
              <wp:positionH relativeFrom="page">
                <wp:posOffset>228600</wp:posOffset>
              </wp:positionH>
              <wp:positionV relativeFrom="page">
                <wp:posOffset>9945370</wp:posOffset>
              </wp:positionV>
              <wp:extent cx="89535" cy="153035"/>
              <wp:effectExtent l="0" t="0" r="0" b="0"/>
              <wp:wrapNone/>
              <wp:docPr id="339" name="文本框 339"/>
              <wp:cNvGraphicFramePr/>
              <a:graphic xmlns:a="http://schemas.openxmlformats.org/drawingml/2006/main">
                <a:graphicData uri="http://schemas.microsoft.com/office/word/2010/wordprocessingShape">
                  <wps:wsp>
                    <wps:cNvSpPr txBox="1"/>
                    <wps:spPr>
                      <a:xfrm>
                        <a:off x="0" y="0"/>
                        <a:ext cx="89535" cy="153035"/>
                      </a:xfrm>
                      <a:prstGeom prst="rect">
                        <a:avLst/>
                      </a:prstGeom>
                      <a:noFill/>
                      <a:ln>
                        <a:noFill/>
                      </a:ln>
                    </wps:spPr>
                    <wps:txbx>
                      <w:txbxContent>
                        <w:p w14:paraId="44049ED0" w14:textId="77777777" w:rsidR="00C85ABD" w:rsidRDefault="00961E4D">
                          <w:pPr>
                            <w:spacing w:line="240" w:lineRule="exact"/>
                            <w:ind w:left="20"/>
                            <w:rPr>
                              <w:sz w:val="20"/>
                            </w:rPr>
                          </w:pPr>
                          <w:r>
                            <w:rPr>
                              <w:sz w:val="20"/>
                            </w:rPr>
                            <w:t xml:space="preserve"> </w:t>
                          </w:r>
                        </w:p>
                      </w:txbxContent>
                    </wps:txbx>
                    <wps:bodyPr lIns="0" tIns="0" rIns="0" bIns="0" upright="1"/>
                  </wps:wsp>
                </a:graphicData>
              </a:graphic>
            </wp:anchor>
          </w:drawing>
        </mc:Choice>
        <mc:Fallback>
          <w:pict>
            <v:shape w14:anchorId="67201834" id="文本框 339" o:spid="_x0000_s1167" type="#_x0000_t202" style="position:absolute;margin-left:18pt;margin-top:783.1pt;width:7.05pt;height:12.05pt;z-index:-251641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" filled="f" stroked="f">
              <v:textbox inset="0,0,0,0">
                <w:txbxContent>
                  <w:p w14:paraId="44049ED0" w14:textId="77777777" w:rsidR="00C85ABD" w:rsidRDefault="00961E4D">
                    <w:pPr>
                      <w:spacing w:line="240" w:lineRule="exact"/>
                      <w:ind w:left="20"/>
                      <w:rPr>
                        <w:sz w:val="20"/>
                      </w:rPr>
                    </w:pPr>
                    <w:r>
                      <w:rPr>
                        <w:sz w:val="20"/>
                      </w:rPr>
                      <w:t xml:space="preserve"> </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7FA45" w14:textId="2E2EDB0B" w:rsidR="00C85ABD" w:rsidRDefault="00EA0CC3">
    <w:pPr>
      <w:pStyle w:val="a4"/>
      <w:spacing w:line="14" w:lineRule="auto"/>
      <w:rPr>
        <w:sz w:val="20"/>
      </w:rPr>
    </w:pPr>
    <w:r>
      <w:rPr>
        <w:noProof/>
      </w:rPr>
      <mc:AlternateContent>
        <mc:Choice Requires="wps">
          <w:drawing>
            <wp:anchor distT="0" distB="0" distL="114300" distR="114300" simplePos="0" relativeHeight="251735040" behindDoc="0" locked="0" layoutInCell="1" allowOverlap="1" wp14:anchorId="569605D8" wp14:editId="2540BD6B">
              <wp:simplePos x="0" y="0"/>
              <wp:positionH relativeFrom="margin">
                <wp:align>center</wp:align>
              </wp:positionH>
              <wp:positionV relativeFrom="paragraph">
                <wp:posOffset>-153035</wp:posOffset>
              </wp:positionV>
              <wp:extent cx="1828800" cy="210820"/>
              <wp:effectExtent l="0" t="0" r="0" b="0"/>
              <wp:wrapNone/>
              <wp:docPr id="1176676366" name="文本框 1176676366"/>
              <wp:cNvGraphicFramePr/>
              <a:graphic xmlns:a="http://schemas.openxmlformats.org/drawingml/2006/main">
                <a:graphicData uri="http://schemas.microsoft.com/office/word/2010/wordprocessingShape">
                  <wps:wsp>
                    <wps:cNvSpPr txBox="1"/>
                    <wps:spPr>
                      <a:xfrm>
                        <a:off x="0" y="0"/>
                        <a:ext cx="1828800" cy="210820"/>
                      </a:xfrm>
                      <a:prstGeom prst="rect">
                        <a:avLst/>
                      </a:prstGeom>
                      <a:noFill/>
                      <a:ln w="6350">
                        <a:noFill/>
                      </a:ln>
                      <a:effectLst/>
                    </wps:spPr>
                    <wps:txbx>
                      <w:txbxContent>
                        <w:p w14:paraId="127BB080" w14:textId="41BF8F3D" w:rsidR="00EA0CC3" w:rsidRDefault="00561E91" w:rsidP="00EA0CC3">
                          <w:pPr>
                            <w:spacing w:line="237" w:lineRule="auto"/>
                            <w:ind w:left="60" w:right="78"/>
                            <w:jc w:val="center"/>
                          </w:pPr>
                          <w:r>
                            <w:rPr>
                              <w:w w:val="110"/>
                              <w:lang w:eastAsia="zh-CN"/>
                            </w:rPr>
                            <w:t>EVOCA</w:t>
                          </w:r>
                          <w:r w:rsidR="00EA0CC3">
                            <w:rPr>
                              <w:w w:val="110"/>
                              <w:lang w:eastAsia="zh-CN"/>
                            </w:rPr>
                            <w:t xml:space="preserve"> </w:t>
                          </w:r>
                          <w:r w:rsidR="00EA0CC3">
                            <w:rPr>
                              <w:w w:val="110"/>
                            </w:rPr>
                            <w:t>Product</w:t>
                          </w:r>
                          <w:r w:rsidR="00EA0CC3">
                            <w:rPr>
                              <w:spacing w:val="1"/>
                              <w:w w:val="110"/>
                            </w:rPr>
                            <w:t xml:space="preserve"> </w:t>
                          </w:r>
                          <w:r w:rsidR="00EA0CC3">
                            <w:rPr>
                              <w:w w:val="110"/>
                            </w:rPr>
                            <w:t>Service</w:t>
                          </w:r>
                          <w:r w:rsidR="00EA0CC3">
                            <w:rPr>
                              <w:spacing w:val="18"/>
                              <w:w w:val="110"/>
                            </w:rPr>
                            <w:t xml:space="preserve"> </w:t>
                          </w:r>
                          <w:r w:rsidR="00EA0CC3">
                            <w:rPr>
                              <w:spacing w:val="45"/>
                              <w:w w:val="130"/>
                            </w:rPr>
                            <w:t>Manual</w:t>
                          </w:r>
                          <w:r w:rsidR="00EA0CC3">
                            <w:rPr>
                              <w:spacing w:val="46"/>
                              <w:w w:val="130"/>
                            </w:rPr>
                            <w:t xml:space="preserve"> </w:t>
                          </w:r>
                          <w:r w:rsidR="00EA0CC3">
                            <w:fldChar w:fldCharType="begin"/>
                          </w:r>
                          <w:r w:rsidR="00EA0CC3">
                            <w:rPr>
                              <w:w w:val="110"/>
                            </w:rPr>
                            <w:instrText xml:space="preserve"> PAGE </w:instrText>
                          </w:r>
                          <w:r w:rsidR="00EA0CC3">
                            <w:fldChar w:fldCharType="separate"/>
                          </w:r>
                          <w:r w:rsidR="00EA0CC3">
                            <w:t>20</w:t>
                          </w:r>
                          <w:r w:rsidR="00EA0CC3">
                            <w:fldChar w:fldCharType="end"/>
                          </w:r>
                        </w:p>
                      </w:txbxContent>
                    </wps:txbx>
                    <wps:bodyPr rot="0" spcFirstLastPara="0" vertOverflow="overflow" horzOverflow="overflow" vert="horz" wrap="none" lIns="0" tIns="0" rIns="0" bIns="0" numCol="1" spcCol="0" rtlCol="0" fromWordArt="0" anchor="t" anchorCtr="0" forceAA="0" compatLnSpc="1">
                      <a:noAutofit/>
                    </wps:bodyPr>
                  </wps:wsp>
                </a:graphicData>
              </a:graphic>
              <wp14:sizeRelV relativeFrom="margin">
                <wp14:pctHeight>0</wp14:pctHeight>
              </wp14:sizeRelV>
            </wp:anchor>
          </w:drawing>
        </mc:Choice>
        <mc:Fallback>
          <w:pict>
            <v:shapetype w14:anchorId="569605D8" id="_x0000_t202" coordsize="21600,21600" o:spt="202" path="m,l,21600r21600,l21600,xe">
              <v:stroke joinstyle="miter"/>
              <v:path gradientshapeok="t" o:connecttype="rect"/>
            </v:shapetype>
            <v:shape id="文本框 1176676366" o:spid="_x0000_s1169" type="#_x0000_t202" style="position:absolute;margin-left:0;margin-top:-12.05pt;width:2in;height:16.6pt;z-index:25173504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" filled="f" stroked="f" strokeweight=".5pt">
              <v:textbox inset="0,0,0,0">
                <w:txbxContent>
                  <w:p w14:paraId="127BB080" w14:textId="41BF8F3D" w:rsidR="00EA0CC3" w:rsidRDefault="00561E91" w:rsidP="00EA0CC3">
                    <w:pPr>
                      <w:spacing w:line="237" w:lineRule="auto"/>
                      <w:ind w:left="60" w:right="78"/>
                      <w:jc w:val="center"/>
                    </w:pPr>
                    <w:r>
                      <w:rPr>
                        <w:w w:val="110"/>
                        <w:lang w:eastAsia="zh-CN"/>
                      </w:rPr>
                      <w:t>EVOCA</w:t>
                    </w:r>
                    <w:r w:rsidR="00EA0CC3">
                      <w:rPr>
                        <w:w w:val="110"/>
                        <w:lang w:eastAsia="zh-CN"/>
                      </w:rPr>
                      <w:t xml:space="preserve"> </w:t>
                    </w:r>
                    <w:r w:rsidR="00EA0CC3">
                      <w:rPr>
                        <w:w w:val="110"/>
                      </w:rPr>
                      <w:t>Product</w:t>
                    </w:r>
                    <w:r w:rsidR="00EA0CC3">
                      <w:rPr>
                        <w:spacing w:val="1"/>
                        <w:w w:val="110"/>
                      </w:rPr>
                      <w:t xml:space="preserve"> </w:t>
                    </w:r>
                    <w:r w:rsidR="00EA0CC3">
                      <w:rPr>
                        <w:w w:val="110"/>
                      </w:rPr>
                      <w:t>Service</w:t>
                    </w:r>
                    <w:r w:rsidR="00EA0CC3">
                      <w:rPr>
                        <w:spacing w:val="18"/>
                        <w:w w:val="110"/>
                      </w:rPr>
                      <w:t xml:space="preserve"> </w:t>
                    </w:r>
                    <w:r w:rsidR="00EA0CC3">
                      <w:rPr>
                        <w:spacing w:val="45"/>
                        <w:w w:val="130"/>
                      </w:rPr>
                      <w:t>Manual</w:t>
                    </w:r>
                    <w:r w:rsidR="00EA0CC3">
                      <w:rPr>
                        <w:spacing w:val="46"/>
                        <w:w w:val="130"/>
                      </w:rPr>
                      <w:t xml:space="preserve"> </w:t>
                    </w:r>
                    <w:r w:rsidR="00EA0CC3">
                      <w:fldChar w:fldCharType="begin"/>
                    </w:r>
                    <w:r w:rsidR="00EA0CC3">
                      <w:rPr>
                        <w:w w:val="110"/>
                      </w:rPr>
                      <w:instrText xml:space="preserve"> PAGE </w:instrText>
                    </w:r>
                    <w:r w:rsidR="00EA0CC3">
                      <w:fldChar w:fldCharType="separate"/>
                    </w:r>
                    <w:r w:rsidR="00EA0CC3">
                      <w:t>20</w:t>
                    </w:r>
                    <w:r w:rsidR="00EA0CC3">
                      <w:fldChar w:fldCharType="end"/>
                    </w:r>
                  </w:p>
                </w:txbxContent>
              </v:textbox>
              <w10:wrap anchorx="margin"/>
            </v:shape>
          </w:pict>
        </mc:Fallback>
      </mc:AlternateContent>
    </w:r>
    <w:r w:rsidR="00961E4D">
      <w:rPr>
        <w:noProof/>
      </w:rPr>
      <mc:AlternateContent>
        <mc:Choice Requires="wps">
          <w:drawing>
            <wp:anchor distT="0" distB="0" distL="114300" distR="114300" simplePos="0" relativeHeight="251649024" behindDoc="1" locked="0" layoutInCell="1" allowOverlap="1" wp14:anchorId="59E99FB1" wp14:editId="35B8ED7D">
              <wp:simplePos x="0" y="0"/>
              <wp:positionH relativeFrom="page">
                <wp:posOffset>228600</wp:posOffset>
              </wp:positionH>
              <wp:positionV relativeFrom="page">
                <wp:posOffset>9945370</wp:posOffset>
              </wp:positionV>
              <wp:extent cx="89535" cy="153035"/>
              <wp:effectExtent l="0" t="0" r="0" b="0"/>
              <wp:wrapNone/>
              <wp:docPr id="127" name="文本框 127"/>
              <wp:cNvGraphicFramePr/>
              <a:graphic xmlns:a="http://schemas.openxmlformats.org/drawingml/2006/main">
                <a:graphicData uri="http://schemas.microsoft.com/office/word/2010/wordprocessingShape">
                  <wps:wsp>
                    <wps:cNvSpPr txBox="1"/>
                    <wps:spPr>
                      <a:xfrm>
                        <a:off x="0" y="0"/>
                        <a:ext cx="89535" cy="153035"/>
                      </a:xfrm>
                      <a:prstGeom prst="rect">
                        <a:avLst/>
                      </a:prstGeom>
                      <a:noFill/>
                      <a:ln>
                        <a:noFill/>
                      </a:ln>
                    </wps:spPr>
                    <wps:txbx>
                      <w:txbxContent>
                        <w:p w14:paraId="7AF2784B" w14:textId="77777777" w:rsidR="00C85ABD" w:rsidRDefault="00961E4D">
                          <w:pPr>
                            <w:spacing w:line="240" w:lineRule="exact"/>
                            <w:ind w:left="20"/>
                            <w:rPr>
                              <w:sz w:val="20"/>
                            </w:rPr>
                          </w:pPr>
                          <w:r>
                            <w:rPr>
                              <w:sz w:val="20"/>
                            </w:rPr>
                            <w:t xml:space="preserve"> </w:t>
                          </w:r>
                        </w:p>
                      </w:txbxContent>
                    </wps:txbx>
                    <wps:bodyPr lIns="0" tIns="0" rIns="0" bIns="0" upright="1"/>
                  </wps:wsp>
                </a:graphicData>
              </a:graphic>
            </wp:anchor>
          </w:drawing>
        </mc:Choice>
        <mc:Fallback>
          <w:pict>
            <v:shape w14:anchorId="59E99FB1" id="文本框 127" o:spid="_x0000_s1170" type="#_x0000_t202" style="position:absolute;margin-left:18pt;margin-top:783.1pt;width:7.05pt;height:12.05pt;z-index:-251667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" filled="f" stroked="f">
              <v:textbox inset="0,0,0,0">
                <w:txbxContent>
                  <w:p w14:paraId="7AF2784B" w14:textId="77777777" w:rsidR="00C85ABD" w:rsidRDefault="00961E4D">
                    <w:pPr>
                      <w:spacing w:line="240" w:lineRule="exact"/>
                      <w:ind w:left="20"/>
                      <w:rPr>
                        <w:sz w:val="20"/>
                      </w:rPr>
                    </w:pPr>
                    <w:r>
                      <w:rPr>
                        <w:sz w:val="20"/>
                      </w:rPr>
                      <w:t xml:space="preserve"> </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0FAAC" w14:textId="38FA98E9" w:rsidR="00C85ABD" w:rsidRDefault="00EA0CC3">
    <w:pPr>
      <w:pStyle w:val="a4"/>
      <w:spacing w:line="14" w:lineRule="auto"/>
      <w:rPr>
        <w:sz w:val="20"/>
      </w:rPr>
    </w:pPr>
    <w:r>
      <w:rPr>
        <w:noProof/>
      </w:rPr>
      <mc:AlternateContent>
        <mc:Choice Requires="wps">
          <w:drawing>
            <wp:anchor distT="0" distB="0" distL="114300" distR="114300" simplePos="0" relativeHeight="251702272" behindDoc="0" locked="0" layoutInCell="1" allowOverlap="1" wp14:anchorId="00C8EB54" wp14:editId="3F984066">
              <wp:simplePos x="0" y="0"/>
              <wp:positionH relativeFrom="margin">
                <wp:align>center</wp:align>
              </wp:positionH>
              <wp:positionV relativeFrom="paragraph">
                <wp:posOffset>-97155</wp:posOffset>
              </wp:positionV>
              <wp:extent cx="2827020" cy="1828800"/>
              <wp:effectExtent l="0" t="0" r="11430" b="13970"/>
              <wp:wrapNone/>
              <wp:docPr id="613132409" name="文本框 613132409"/>
              <wp:cNvGraphicFramePr/>
              <a:graphic xmlns:a="http://schemas.openxmlformats.org/drawingml/2006/main">
                <a:graphicData uri="http://schemas.microsoft.com/office/word/2010/wordprocessingShape">
                  <wps:wsp>
                    <wps:cNvSpPr txBox="1"/>
                    <wps:spPr>
                      <a:xfrm>
                        <a:off x="0" y="0"/>
                        <a:ext cx="2827020" cy="1828800"/>
                      </a:xfrm>
                      <a:prstGeom prst="rect">
                        <a:avLst/>
                      </a:prstGeom>
                      <a:noFill/>
                      <a:ln w="6350">
                        <a:noFill/>
                      </a:ln>
                      <a:effectLst/>
                    </wps:spPr>
                    <wps:txbx>
                      <w:txbxContent>
                        <w:p w14:paraId="2BA37635" w14:textId="53CEEBEF" w:rsidR="00EA0CC3" w:rsidRDefault="00561E91" w:rsidP="00EA0CC3">
                          <w:pPr>
                            <w:spacing w:line="237" w:lineRule="auto"/>
                            <w:ind w:left="60" w:right="78"/>
                            <w:jc w:val="both"/>
                          </w:pPr>
                          <w:r>
                            <w:rPr>
                              <w:w w:val="110"/>
                              <w:lang w:eastAsia="zh-CN"/>
                            </w:rPr>
                            <w:t>EVOCA</w:t>
                          </w:r>
                          <w:r w:rsidR="00EA0CC3">
                            <w:rPr>
                              <w:w w:val="110"/>
                              <w:lang w:eastAsia="zh-CN"/>
                            </w:rPr>
                            <w:t xml:space="preserve"> </w:t>
                          </w:r>
                          <w:r w:rsidR="00EA0CC3">
                            <w:rPr>
                              <w:w w:val="110"/>
                            </w:rPr>
                            <w:t>Product</w:t>
                          </w:r>
                          <w:r w:rsidR="00EA0CC3">
                            <w:rPr>
                              <w:spacing w:val="1"/>
                              <w:w w:val="110"/>
                            </w:rPr>
                            <w:t xml:space="preserve"> </w:t>
                          </w:r>
                          <w:r w:rsidR="00EA0CC3">
                            <w:rPr>
                              <w:w w:val="110"/>
                            </w:rPr>
                            <w:t>Service</w:t>
                          </w:r>
                          <w:r w:rsidR="00EA0CC3">
                            <w:rPr>
                              <w:spacing w:val="18"/>
                              <w:w w:val="110"/>
                            </w:rPr>
                            <w:t xml:space="preserve"> </w:t>
                          </w:r>
                          <w:r w:rsidR="00EA0CC3">
                            <w:rPr>
                              <w:spacing w:val="45"/>
                              <w:w w:val="130"/>
                            </w:rPr>
                            <w:t>Manual</w:t>
                          </w:r>
                          <w:r w:rsidR="00EA0CC3">
                            <w:rPr>
                              <w:spacing w:val="46"/>
                              <w:w w:val="130"/>
                            </w:rPr>
                            <w:t xml:space="preserve"> </w:t>
                          </w:r>
                          <w:r w:rsidR="00EA0CC3">
                            <w:fldChar w:fldCharType="begin"/>
                          </w:r>
                          <w:r w:rsidR="00EA0CC3">
                            <w:rPr>
                              <w:w w:val="110"/>
                            </w:rPr>
                            <w:instrText xml:space="preserve"> PAGE </w:instrText>
                          </w:r>
                          <w:r w:rsidR="00EA0CC3">
                            <w:fldChar w:fldCharType="separate"/>
                          </w:r>
                          <w:r w:rsidR="00EA0CC3">
                            <w:t>57</w:t>
                          </w:r>
                          <w:r w:rsidR="00EA0CC3">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00C8EB54" id="_x0000_t202" coordsize="21600,21600" o:spt="202" path="m,l,21600r21600,l21600,xe">
              <v:stroke joinstyle="miter"/>
              <v:path gradientshapeok="t" o:connecttype="rect"/>
            </v:shapetype>
            <v:shape id="文本框 613132409" o:spid="_x0000_s1128" type="#_x0000_t202" style="position:absolute;margin-left:0;margin-top:-7.65pt;width:222.6pt;height:2in;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" filled="f" stroked="f" strokeweight=".5pt">
              <v:textbox style="mso-fit-shape-to-text:t" inset="0,0,0,0">
                <w:txbxContent>
                  <w:p w14:paraId="2BA37635" w14:textId="53CEEBEF" w:rsidR="00EA0CC3" w:rsidRDefault="00561E91" w:rsidP="00EA0CC3">
                    <w:pPr>
                      <w:spacing w:line="237" w:lineRule="auto"/>
                      <w:ind w:left="60" w:right="78"/>
                      <w:jc w:val="both"/>
                    </w:pPr>
                    <w:r>
                      <w:rPr>
                        <w:w w:val="110"/>
                        <w:lang w:eastAsia="zh-CN"/>
                      </w:rPr>
                      <w:t>EVOCA</w:t>
                    </w:r>
                    <w:r w:rsidR="00EA0CC3">
                      <w:rPr>
                        <w:w w:val="110"/>
                        <w:lang w:eastAsia="zh-CN"/>
                      </w:rPr>
                      <w:t xml:space="preserve"> </w:t>
                    </w:r>
                    <w:r w:rsidR="00EA0CC3">
                      <w:rPr>
                        <w:w w:val="110"/>
                      </w:rPr>
                      <w:t>Product</w:t>
                    </w:r>
                    <w:r w:rsidR="00EA0CC3">
                      <w:rPr>
                        <w:spacing w:val="1"/>
                        <w:w w:val="110"/>
                      </w:rPr>
                      <w:t xml:space="preserve"> </w:t>
                    </w:r>
                    <w:r w:rsidR="00EA0CC3">
                      <w:rPr>
                        <w:w w:val="110"/>
                      </w:rPr>
                      <w:t>Service</w:t>
                    </w:r>
                    <w:r w:rsidR="00EA0CC3">
                      <w:rPr>
                        <w:spacing w:val="18"/>
                        <w:w w:val="110"/>
                      </w:rPr>
                      <w:t xml:space="preserve"> </w:t>
                    </w:r>
                    <w:r w:rsidR="00EA0CC3">
                      <w:rPr>
                        <w:spacing w:val="45"/>
                        <w:w w:val="130"/>
                      </w:rPr>
                      <w:t>Manual</w:t>
                    </w:r>
                    <w:r w:rsidR="00EA0CC3">
                      <w:rPr>
                        <w:spacing w:val="46"/>
                        <w:w w:val="130"/>
                      </w:rPr>
                      <w:t xml:space="preserve"> </w:t>
                    </w:r>
                    <w:r w:rsidR="00EA0CC3">
                      <w:fldChar w:fldCharType="begin"/>
                    </w:r>
                    <w:r w:rsidR="00EA0CC3">
                      <w:rPr>
                        <w:w w:val="110"/>
                      </w:rPr>
                      <w:instrText xml:space="preserve"> PAGE </w:instrText>
                    </w:r>
                    <w:r w:rsidR="00EA0CC3">
                      <w:fldChar w:fldCharType="separate"/>
                    </w:r>
                    <w:r w:rsidR="00EA0CC3">
                      <w:t>57</w:t>
                    </w:r>
                    <w:r w:rsidR="00EA0CC3">
                      <w:fldChar w:fldCharType="end"/>
                    </w:r>
                  </w:p>
                </w:txbxContent>
              </v:textbox>
              <w10:wrap anchorx="margin"/>
            </v:shape>
          </w:pict>
        </mc:Fallback>
      </mc:AlternateContent>
    </w:r>
    <w:r w:rsidR="00961E4D">
      <w:rPr>
        <w:noProof/>
      </w:rPr>
      <mc:AlternateContent>
        <mc:Choice Requires="wps">
          <w:drawing>
            <wp:anchor distT="0" distB="0" distL="114300" distR="114300" simplePos="0" relativeHeight="251676672" behindDoc="1" locked="0" layoutInCell="1" allowOverlap="1" wp14:anchorId="2E9CC0CB" wp14:editId="1B371814">
              <wp:simplePos x="0" y="0"/>
              <wp:positionH relativeFrom="page">
                <wp:posOffset>228600</wp:posOffset>
              </wp:positionH>
              <wp:positionV relativeFrom="page">
                <wp:posOffset>9959340</wp:posOffset>
              </wp:positionV>
              <wp:extent cx="85725" cy="146050"/>
              <wp:effectExtent l="0" t="0" r="0" b="635"/>
              <wp:wrapNone/>
              <wp:docPr id="30847018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40ABE" w14:textId="77777777" w:rsidR="00C85ABD" w:rsidRDefault="00961E4D">
                          <w:pPr>
                            <w:spacing w:line="230" w:lineRule="exact"/>
                            <w:ind w:left="20"/>
                            <w:rPr>
                              <w:sz w:val="19"/>
                            </w:rPr>
                          </w:pPr>
                          <w:r>
                            <w:rPr>
                              <w:w w:val="99"/>
                              <w:sz w:val="19"/>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9CC0CB" id="Text Box 3" o:spid="_x0000_s1129" type="#_x0000_t202" style="position:absolute;margin-left:18pt;margin-top:784.2pt;width:6.75pt;height:11.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" filled="f" stroked="f">
              <v:textbox inset="0,0,0,0">
                <w:txbxContent>
                  <w:p w14:paraId="45B40ABE" w14:textId="77777777" w:rsidR="00C85ABD" w:rsidRDefault="00961E4D">
                    <w:pPr>
                      <w:spacing w:line="230" w:lineRule="exact"/>
                      <w:ind w:left="20"/>
                      <w:rPr>
                        <w:sz w:val="19"/>
                      </w:rPr>
                    </w:pPr>
                    <w:r>
                      <w:rPr>
                        <w:w w:val="99"/>
                        <w:sz w:val="19"/>
                      </w:rPr>
                      <w:t xml:space="preserve"> </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A1EA" w14:textId="171185B5" w:rsidR="00C85ABD" w:rsidRDefault="002E3E39">
    <w:pPr>
      <w:pStyle w:val="a4"/>
      <w:spacing w:line="14" w:lineRule="auto"/>
      <w:rPr>
        <w:sz w:val="2"/>
      </w:rPr>
    </w:pPr>
    <w:r>
      <w:rPr>
        <w:noProof/>
      </w:rPr>
      <mc:AlternateContent>
        <mc:Choice Requires="wps">
          <w:drawing>
            <wp:anchor distT="0" distB="0" distL="114300" distR="114300" simplePos="0" relativeHeight="251739136" behindDoc="0" locked="0" layoutInCell="1" allowOverlap="1" wp14:anchorId="16433AF0" wp14:editId="7821D1FD">
              <wp:simplePos x="0" y="0"/>
              <wp:positionH relativeFrom="margin">
                <wp:align>center</wp:align>
              </wp:positionH>
              <wp:positionV relativeFrom="paragraph">
                <wp:posOffset>-158115</wp:posOffset>
              </wp:positionV>
              <wp:extent cx="2827020" cy="1828800"/>
              <wp:effectExtent l="0" t="0" r="11430" b="13970"/>
              <wp:wrapNone/>
              <wp:docPr id="1582646604" name="文本框 1582646604"/>
              <wp:cNvGraphicFramePr/>
              <a:graphic xmlns:a="http://schemas.openxmlformats.org/drawingml/2006/main">
                <a:graphicData uri="http://schemas.microsoft.com/office/word/2010/wordprocessingShape">
                  <wps:wsp>
                    <wps:cNvSpPr txBox="1"/>
                    <wps:spPr>
                      <a:xfrm>
                        <a:off x="0" y="0"/>
                        <a:ext cx="2827020" cy="1828800"/>
                      </a:xfrm>
                      <a:prstGeom prst="rect">
                        <a:avLst/>
                      </a:prstGeom>
                      <a:noFill/>
                      <a:ln w="6350">
                        <a:noFill/>
                      </a:ln>
                      <a:effectLst/>
                    </wps:spPr>
                    <wps:txbx>
                      <w:txbxContent>
                        <w:p w14:paraId="0493041D" w14:textId="1B252F02" w:rsidR="002E3E39" w:rsidRDefault="00561E91" w:rsidP="002E3E39">
                          <w:pPr>
                            <w:spacing w:line="237" w:lineRule="auto"/>
                            <w:ind w:left="60" w:right="78"/>
                            <w:jc w:val="both"/>
                          </w:pPr>
                          <w:r>
                            <w:rPr>
                              <w:w w:val="110"/>
                              <w:lang w:eastAsia="zh-CN"/>
                            </w:rPr>
                            <w:t>EVOCA</w:t>
                          </w:r>
                          <w:r w:rsidR="002E3E39">
                            <w:rPr>
                              <w:w w:val="110"/>
                              <w:lang w:eastAsia="zh-CN"/>
                            </w:rPr>
                            <w:t xml:space="preserve"> </w:t>
                          </w:r>
                          <w:r w:rsidR="002E3E39">
                            <w:rPr>
                              <w:w w:val="110"/>
                            </w:rPr>
                            <w:t>Product</w:t>
                          </w:r>
                          <w:r w:rsidR="002E3E39">
                            <w:rPr>
                              <w:spacing w:val="1"/>
                              <w:w w:val="110"/>
                            </w:rPr>
                            <w:t xml:space="preserve"> </w:t>
                          </w:r>
                          <w:r w:rsidR="002E3E39">
                            <w:rPr>
                              <w:w w:val="110"/>
                            </w:rPr>
                            <w:t>Service</w:t>
                          </w:r>
                          <w:r w:rsidR="002E3E39">
                            <w:rPr>
                              <w:spacing w:val="18"/>
                              <w:w w:val="110"/>
                            </w:rPr>
                            <w:t xml:space="preserve"> </w:t>
                          </w:r>
                          <w:r w:rsidR="002E3E39">
                            <w:rPr>
                              <w:spacing w:val="45"/>
                              <w:w w:val="130"/>
                            </w:rPr>
                            <w:t>Manual</w:t>
                          </w:r>
                          <w:r w:rsidR="002E3E39">
                            <w:rPr>
                              <w:spacing w:val="46"/>
                              <w:w w:val="130"/>
                            </w:rPr>
                            <w:t xml:space="preserve"> </w:t>
                          </w:r>
                          <w:r w:rsidR="002E3E39">
                            <w:fldChar w:fldCharType="begin"/>
                          </w:r>
                          <w:r w:rsidR="002E3E39">
                            <w:rPr>
                              <w:w w:val="110"/>
                            </w:rPr>
                            <w:instrText xml:space="preserve"> PAGE </w:instrText>
                          </w:r>
                          <w:r w:rsidR="002E3E39">
                            <w:fldChar w:fldCharType="separate"/>
                          </w:r>
                          <w:r w:rsidR="002E3E39">
                            <w:t>57</w:t>
                          </w:r>
                          <w:r w:rsidR="002E3E39">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16433AF0" id="_x0000_t202" coordsize="21600,21600" o:spt="202" path="m,l,21600r21600,l21600,xe">
              <v:stroke joinstyle="miter"/>
              <v:path gradientshapeok="t" o:connecttype="rect"/>
            </v:shapetype>
            <v:shape id="文本框 1582646604" o:spid="_x0000_s1131" type="#_x0000_t202" style="position:absolute;margin-left:0;margin-top:-12.45pt;width:222.6pt;height:2in;z-index:251739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" filled="f" stroked="f" strokeweight=".5pt">
              <v:textbox style="mso-fit-shape-to-text:t" inset="0,0,0,0">
                <w:txbxContent>
                  <w:p w14:paraId="0493041D" w14:textId="1B252F02" w:rsidR="002E3E39" w:rsidRDefault="00561E91" w:rsidP="002E3E39">
                    <w:pPr>
                      <w:spacing w:line="237" w:lineRule="auto"/>
                      <w:ind w:left="60" w:right="78"/>
                      <w:jc w:val="both"/>
                    </w:pPr>
                    <w:r>
                      <w:rPr>
                        <w:w w:val="110"/>
                        <w:lang w:eastAsia="zh-CN"/>
                      </w:rPr>
                      <w:t>EVOCA</w:t>
                    </w:r>
                    <w:r w:rsidR="002E3E39">
                      <w:rPr>
                        <w:w w:val="110"/>
                        <w:lang w:eastAsia="zh-CN"/>
                      </w:rPr>
                      <w:t xml:space="preserve"> </w:t>
                    </w:r>
                    <w:r w:rsidR="002E3E39">
                      <w:rPr>
                        <w:w w:val="110"/>
                      </w:rPr>
                      <w:t>Product</w:t>
                    </w:r>
                    <w:r w:rsidR="002E3E39">
                      <w:rPr>
                        <w:spacing w:val="1"/>
                        <w:w w:val="110"/>
                      </w:rPr>
                      <w:t xml:space="preserve"> </w:t>
                    </w:r>
                    <w:r w:rsidR="002E3E39">
                      <w:rPr>
                        <w:w w:val="110"/>
                      </w:rPr>
                      <w:t>Service</w:t>
                    </w:r>
                    <w:r w:rsidR="002E3E39">
                      <w:rPr>
                        <w:spacing w:val="18"/>
                        <w:w w:val="110"/>
                      </w:rPr>
                      <w:t xml:space="preserve"> </w:t>
                    </w:r>
                    <w:r w:rsidR="002E3E39">
                      <w:rPr>
                        <w:spacing w:val="45"/>
                        <w:w w:val="130"/>
                      </w:rPr>
                      <w:t>Manual</w:t>
                    </w:r>
                    <w:r w:rsidR="002E3E39">
                      <w:rPr>
                        <w:spacing w:val="46"/>
                        <w:w w:val="130"/>
                      </w:rPr>
                      <w:t xml:space="preserve"> </w:t>
                    </w:r>
                    <w:r w:rsidR="002E3E39">
                      <w:fldChar w:fldCharType="begin"/>
                    </w:r>
                    <w:r w:rsidR="002E3E39">
                      <w:rPr>
                        <w:w w:val="110"/>
                      </w:rPr>
                      <w:instrText xml:space="preserve"> PAGE </w:instrText>
                    </w:r>
                    <w:r w:rsidR="002E3E39">
                      <w:fldChar w:fldCharType="separate"/>
                    </w:r>
                    <w:r w:rsidR="002E3E39">
                      <w:t>57</w:t>
                    </w:r>
                    <w:r w:rsidR="002E3E39">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F5C28" w14:textId="77777777" w:rsidR="00994796" w:rsidRDefault="00994796" w:rsidP="00C42E97">
    <w:pPr>
      <w:pStyle w:val="a4"/>
      <w:spacing w:line="14" w:lineRule="auto"/>
      <w:jc w:val="center"/>
      <w:rPr>
        <w:sz w:val="20"/>
      </w:rPr>
    </w:pPr>
    <w:r>
      <w:rPr>
        <w:noProof/>
      </w:rPr>
      <mc:AlternateContent>
        <mc:Choice Requires="wps">
          <w:drawing>
            <wp:anchor distT="0" distB="0" distL="114300" distR="114300" simplePos="0" relativeHeight="251689984" behindDoc="0" locked="0" layoutInCell="1" allowOverlap="1" wp14:anchorId="0D341C51" wp14:editId="232F1A82">
              <wp:simplePos x="0" y="0"/>
              <wp:positionH relativeFrom="margin">
                <wp:posOffset>1861820</wp:posOffset>
              </wp:positionH>
              <wp:positionV relativeFrom="paragraph">
                <wp:posOffset>-125129</wp:posOffset>
              </wp:positionV>
              <wp:extent cx="2759710" cy="438150"/>
              <wp:effectExtent l="0" t="0" r="0" b="0"/>
              <wp:wrapNone/>
              <wp:docPr id="404791257" name="文本框 404791257"/>
              <wp:cNvGraphicFramePr/>
              <a:graphic xmlns:a="http://schemas.openxmlformats.org/drawingml/2006/main">
                <a:graphicData uri="http://schemas.microsoft.com/office/word/2010/wordprocessingShape">
                  <wps:wsp>
                    <wps:cNvSpPr txBox="1"/>
                    <wps:spPr>
                      <a:xfrm>
                        <a:off x="0" y="0"/>
                        <a:ext cx="2759710" cy="438150"/>
                      </a:xfrm>
                      <a:prstGeom prst="rect">
                        <a:avLst/>
                      </a:prstGeom>
                      <a:noFill/>
                      <a:ln>
                        <a:noFill/>
                      </a:ln>
                    </wps:spPr>
                    <wps:txbx>
                      <w:txbxContent>
                        <w:p w14:paraId="416830FD" w14:textId="3655AE27" w:rsidR="00994796" w:rsidRDefault="00561E91" w:rsidP="00C42E97">
                          <w:pPr>
                            <w:spacing w:line="237" w:lineRule="auto"/>
                            <w:ind w:left="60" w:right="78"/>
                            <w:jc w:val="center"/>
                          </w:pPr>
                          <w:r>
                            <w:rPr>
                              <w:w w:val="110"/>
                              <w:lang w:eastAsia="zh-CN"/>
                            </w:rPr>
                            <w:t>EVOCA</w:t>
                          </w:r>
                          <w:r w:rsidR="00994796">
                            <w:rPr>
                              <w:w w:val="110"/>
                              <w:lang w:eastAsia="zh-CN"/>
                            </w:rPr>
                            <w:t xml:space="preserve"> </w:t>
                          </w:r>
                          <w:r w:rsidR="00994796">
                            <w:rPr>
                              <w:w w:val="110"/>
                            </w:rPr>
                            <w:t>Product</w:t>
                          </w:r>
                          <w:r w:rsidR="00994796">
                            <w:rPr>
                              <w:spacing w:val="1"/>
                              <w:w w:val="110"/>
                            </w:rPr>
                            <w:t xml:space="preserve"> </w:t>
                          </w:r>
                          <w:r w:rsidR="00994796">
                            <w:rPr>
                              <w:w w:val="110"/>
                            </w:rPr>
                            <w:t>Service</w:t>
                          </w:r>
                          <w:r w:rsidR="00994796">
                            <w:rPr>
                              <w:spacing w:val="18"/>
                              <w:w w:val="110"/>
                            </w:rPr>
                            <w:t xml:space="preserve"> </w:t>
                          </w:r>
                          <w:r w:rsidR="00994796">
                            <w:rPr>
                              <w:spacing w:val="45"/>
                              <w:w w:val="130"/>
                            </w:rPr>
                            <w:t>Manual</w:t>
                          </w:r>
                          <w:r w:rsidR="00994796">
                            <w:rPr>
                              <w:spacing w:val="46"/>
                              <w:w w:val="130"/>
                            </w:rPr>
                            <w:t xml:space="preserve"> </w:t>
                          </w:r>
                          <w:r w:rsidR="00994796">
                            <w:fldChar w:fldCharType="begin"/>
                          </w:r>
                          <w:r w:rsidR="00994796">
                            <w:rPr>
                              <w:w w:val="110"/>
                            </w:rPr>
                            <w:instrText xml:space="preserve"> PAGE </w:instrText>
                          </w:r>
                          <w:r w:rsidR="00994796">
                            <w:fldChar w:fldCharType="separate"/>
                          </w:r>
                          <w:r w:rsidR="00994796">
                            <w:t>10</w:t>
                          </w:r>
                          <w:r w:rsidR="00994796">
                            <w:fldChar w:fldCharType="end"/>
                          </w:r>
                        </w:p>
                      </w:txbxContent>
                    </wps:txbx>
                    <wps:bodyPr lIns="0" tIns="0" rIns="0" bIns="0" upright="1"/>
                  </wps:wsp>
                </a:graphicData>
              </a:graphic>
            </wp:anchor>
          </w:drawing>
        </mc:Choice>
        <mc:Fallback>
          <w:pict>
            <v:shapetype w14:anchorId="0D341C51" id="_x0000_t202" coordsize="21600,21600" o:spt="202" path="m,l,21600r21600,l21600,xe">
              <v:stroke joinstyle="miter"/>
              <v:path gradientshapeok="t" o:connecttype="rect"/>
            </v:shapetype>
            <v:shape id="文本框 404791257" o:spid="_x0000_s1132" type="#_x0000_t202" style="position:absolute;left:0;text-align:left;margin-left:146.6pt;margin-top:-9.85pt;width:217.3pt;height:34.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" filled="f" stroked="f">
              <v:textbox inset="0,0,0,0">
                <w:txbxContent>
                  <w:p w14:paraId="416830FD" w14:textId="3655AE27" w:rsidR="00994796" w:rsidRDefault="00561E91" w:rsidP="00C42E97">
                    <w:pPr>
                      <w:spacing w:line="237" w:lineRule="auto"/>
                      <w:ind w:left="60" w:right="78"/>
                      <w:jc w:val="center"/>
                    </w:pPr>
                    <w:r>
                      <w:rPr>
                        <w:w w:val="110"/>
                        <w:lang w:eastAsia="zh-CN"/>
                      </w:rPr>
                      <w:t>EVOCA</w:t>
                    </w:r>
                    <w:r w:rsidR="00994796">
                      <w:rPr>
                        <w:w w:val="110"/>
                        <w:lang w:eastAsia="zh-CN"/>
                      </w:rPr>
                      <w:t xml:space="preserve"> </w:t>
                    </w:r>
                    <w:r w:rsidR="00994796">
                      <w:rPr>
                        <w:w w:val="110"/>
                      </w:rPr>
                      <w:t>Product</w:t>
                    </w:r>
                    <w:r w:rsidR="00994796">
                      <w:rPr>
                        <w:spacing w:val="1"/>
                        <w:w w:val="110"/>
                      </w:rPr>
                      <w:t xml:space="preserve"> </w:t>
                    </w:r>
                    <w:r w:rsidR="00994796">
                      <w:rPr>
                        <w:w w:val="110"/>
                      </w:rPr>
                      <w:t>Service</w:t>
                    </w:r>
                    <w:r w:rsidR="00994796">
                      <w:rPr>
                        <w:spacing w:val="18"/>
                        <w:w w:val="110"/>
                      </w:rPr>
                      <w:t xml:space="preserve"> </w:t>
                    </w:r>
                    <w:r w:rsidR="00994796">
                      <w:rPr>
                        <w:spacing w:val="45"/>
                        <w:w w:val="130"/>
                      </w:rPr>
                      <w:t>Manual</w:t>
                    </w:r>
                    <w:r w:rsidR="00994796">
                      <w:rPr>
                        <w:spacing w:val="46"/>
                        <w:w w:val="130"/>
                      </w:rPr>
                      <w:t xml:space="preserve"> </w:t>
                    </w:r>
                    <w:r w:rsidR="00994796">
                      <w:fldChar w:fldCharType="begin"/>
                    </w:r>
                    <w:r w:rsidR="00994796">
                      <w:rPr>
                        <w:w w:val="110"/>
                      </w:rPr>
                      <w:instrText xml:space="preserve"> PAGE </w:instrText>
                    </w:r>
                    <w:r w:rsidR="00994796">
                      <w:fldChar w:fldCharType="separate"/>
                    </w:r>
                    <w:r w:rsidR="00994796">
                      <w:t>10</w:t>
                    </w:r>
                    <w:r w:rsidR="00994796">
                      <w:fldChar w:fldCharType="end"/>
                    </w:r>
                  </w:p>
                </w:txbxContent>
              </v:textbox>
              <w10:wrap anchorx="margin"/>
            </v:shape>
          </w:pict>
        </mc:Fallback>
      </mc:AlternateContent>
    </w:r>
    <w:r>
      <w:rPr>
        <w:noProof/>
      </w:rPr>
      <mc:AlternateContent>
        <mc:Choice Requires="wps">
          <w:drawing>
            <wp:anchor distT="0" distB="0" distL="114300" distR="114300" simplePos="0" relativeHeight="251691008" behindDoc="1" locked="0" layoutInCell="1" allowOverlap="1" wp14:anchorId="6118A0DA" wp14:editId="08DFAACF">
              <wp:simplePos x="0" y="0"/>
              <wp:positionH relativeFrom="page">
                <wp:posOffset>228600</wp:posOffset>
              </wp:positionH>
              <wp:positionV relativeFrom="page">
                <wp:posOffset>9971405</wp:posOffset>
              </wp:positionV>
              <wp:extent cx="82550" cy="139700"/>
              <wp:effectExtent l="0" t="0" r="0" b="0"/>
              <wp:wrapNone/>
              <wp:docPr id="1627501580" name="文本框 1627501580"/>
              <wp:cNvGraphicFramePr/>
              <a:graphic xmlns:a="http://schemas.openxmlformats.org/drawingml/2006/main">
                <a:graphicData uri="http://schemas.microsoft.com/office/word/2010/wordprocessingShape">
                  <wps:wsp>
                    <wps:cNvSpPr txBox="1"/>
                    <wps:spPr>
                      <a:xfrm>
                        <a:off x="0" y="0"/>
                        <a:ext cx="82550" cy="139700"/>
                      </a:xfrm>
                      <a:prstGeom prst="rect">
                        <a:avLst/>
                      </a:prstGeom>
                      <a:noFill/>
                      <a:ln>
                        <a:noFill/>
                      </a:ln>
                    </wps:spPr>
                    <wps:txbx>
                      <w:txbxContent>
                        <w:p w14:paraId="1CAA5456" w14:textId="77777777" w:rsidR="00994796" w:rsidRDefault="00994796" w:rsidP="00C42E97">
                          <w:pPr>
                            <w:spacing w:line="220" w:lineRule="exact"/>
                            <w:ind w:left="20"/>
                            <w:rPr>
                              <w:sz w:val="18"/>
                            </w:rPr>
                          </w:pPr>
                          <w:r>
                            <w:rPr>
                              <w:sz w:val="18"/>
                            </w:rPr>
                            <w:t xml:space="preserve"> </w:t>
                          </w:r>
                        </w:p>
                      </w:txbxContent>
                    </wps:txbx>
                    <wps:bodyPr lIns="0" tIns="0" rIns="0" bIns="0" upright="1"/>
                  </wps:wsp>
                </a:graphicData>
              </a:graphic>
            </wp:anchor>
          </w:drawing>
        </mc:Choice>
        <mc:Fallback>
          <w:pict>
            <v:shape w14:anchorId="6118A0DA" id="文本框 1627501580" o:spid="_x0000_s1133" type="#_x0000_t202" style="position:absolute;left:0;text-align:left;margin-left:18pt;margin-top:785.15pt;width:6.5pt;height:11pt;z-index:-251625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" filled="f" stroked="f">
              <v:textbox inset="0,0,0,0">
                <w:txbxContent>
                  <w:p w14:paraId="1CAA5456" w14:textId="77777777" w:rsidR="00994796" w:rsidRDefault="00994796" w:rsidP="00C42E97">
                    <w:pPr>
                      <w:spacing w:line="220" w:lineRule="exact"/>
                      <w:ind w:left="20"/>
                      <w:rPr>
                        <w:sz w:val="18"/>
                      </w:rPr>
                    </w:pPr>
                    <w:r>
                      <w:rPr>
                        <w:sz w:val="18"/>
                      </w:rPr>
                      <w:t xml:space="preserve"> </w:t>
                    </w:r>
                  </w:p>
                </w:txbxContent>
              </v:textbox>
              <w10:wrap anchorx="page" anchory="page"/>
            </v:shape>
          </w:pict>
        </mc:Fallback>
      </mc:AlternateContent>
    </w:r>
  </w:p>
  <w:p w14:paraId="748F5467" w14:textId="77777777" w:rsidR="00994796" w:rsidRDefault="00994796">
    <w:pPr>
      <w:pStyle w:val="a4"/>
      <w:spacing w:line="14" w:lineRule="auto"/>
      <w:rPr>
        <w:sz w:val="20"/>
      </w:rPr>
    </w:pPr>
    <w:r>
      <w:rPr>
        <w:noProof/>
      </w:rPr>
      <mc:AlternateContent>
        <mc:Choice Requires="wps">
          <w:drawing>
            <wp:anchor distT="0" distB="0" distL="114300" distR="114300" simplePos="0" relativeHeight="251685888" behindDoc="0" locked="0" layoutInCell="1" allowOverlap="1" wp14:anchorId="07A871FD" wp14:editId="64299F85">
              <wp:simplePos x="0" y="0"/>
              <wp:positionH relativeFrom="margin">
                <wp:align>center</wp:align>
              </wp:positionH>
              <wp:positionV relativeFrom="paragraph">
                <wp:posOffset>0</wp:posOffset>
              </wp:positionV>
              <wp:extent cx="1828800" cy="1828800"/>
              <wp:effectExtent l="0" t="0" r="0" b="0"/>
              <wp:wrapNone/>
              <wp:docPr id="221" name="文本框 2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30F8AE2B" w14:textId="77777777" w:rsidR="00994796" w:rsidRDefault="00994796">
                          <w:pPr>
                            <w:pStyle w:val="a6"/>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07A871FD" id="文本框 221" o:spid="_x0000_s1134" type="#_x0000_t202" style="position:absolute;margin-left:0;margin-top:0;width:2in;height:2in;z-index:2516858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" filled="f" stroked="f" strokeweight=".5pt">
              <v:textbox style="mso-fit-shape-to-text:t" inset="0,0,0,0">
                <w:txbxContent>
                  <w:p w14:paraId="30F8AE2B" w14:textId="77777777" w:rsidR="00994796" w:rsidRDefault="00994796">
                    <w:pPr>
                      <w:pStyle w:val="a6"/>
                    </w:pPr>
                  </w:p>
                </w:txbxContent>
              </v:textbox>
              <w10:wrap anchorx="margin"/>
            </v:shape>
          </w:pict>
        </mc:Fallback>
      </mc:AlternateContent>
    </w:r>
    <w:r w:rsidR="00000000">
      <w:pict w14:anchorId="6DD10F75">
        <v:shape id="_x0000_s1026" type="#_x0000_t202" style="position:absolute;margin-left:18pt;margin-top:785.15pt;width:6.5pt;height:11pt;z-index:-251628544;mso-position-horizontal-relative:page;mso-position-vertical-relative:page;mso-width-relative:page;mso-height-relative:page" filled="f" stroked="f">
          <v:textbox style="mso-next-textbox:#_x0000_s1026" inset="0,0,0,0">
            <w:txbxContent>
              <w:p w14:paraId="5CA10E51" w14:textId="77777777" w:rsidR="00994796" w:rsidRDefault="00994796">
                <w:pPr>
                  <w:spacing w:line="220" w:lineRule="exact"/>
                  <w:ind w:left="20"/>
                  <w:rPr>
                    <w:sz w:val="18"/>
                  </w:rPr>
                </w:pPr>
                <w:r>
                  <w:rPr>
                    <w:sz w:val="18"/>
                  </w:rPr>
                  <w:t xml:space="preserve"> </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10A11" w14:textId="3696BBF6" w:rsidR="00C85ABD" w:rsidRDefault="00961E4D">
    <w:pPr>
      <w:pStyle w:val="a4"/>
      <w:spacing w:line="14" w:lineRule="auto"/>
      <w:rPr>
        <w:sz w:val="20"/>
      </w:rPr>
    </w:pPr>
    <w:r>
      <w:rPr>
        <w:noProof/>
      </w:rPr>
      <mc:AlternateContent>
        <mc:Choice Requires="wps">
          <w:drawing>
            <wp:anchor distT="0" distB="0" distL="114300" distR="114300" simplePos="0" relativeHeight="251643904" behindDoc="0" locked="0" layoutInCell="1" allowOverlap="1" wp14:anchorId="34FBB9DC" wp14:editId="3B913DEC">
              <wp:simplePos x="0" y="0"/>
              <wp:positionH relativeFrom="margin">
                <wp:align>center</wp:align>
              </wp:positionH>
              <wp:positionV relativeFrom="paragraph">
                <wp:posOffset>0</wp:posOffset>
              </wp:positionV>
              <wp:extent cx="1828800" cy="1828800"/>
              <wp:effectExtent l="0" t="0" r="0" b="0"/>
              <wp:wrapNone/>
              <wp:docPr id="78" name="文本框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36A968" w14:textId="77777777" w:rsidR="00C85ABD" w:rsidRDefault="00961E4D">
                          <w:pPr>
                            <w:pStyle w:val="a6"/>
                          </w:pPr>
                          <w:r>
                            <w:fldChar w:fldCharType="begin"/>
                          </w:r>
                          <w:r>
                            <w:instrText xml:space="preserve"> PAGE  \* MERGEFORMAT </w:instrText>
                          </w:r>
                          <w:r>
                            <w:fldChar w:fldCharType="separate"/>
                          </w:r>
                          <w:r>
                            <w:t>19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4FBB9DC" id="_x0000_t202" coordsize="21600,21600" o:spt="202" path="m,l,21600r21600,l21600,xe">
              <v:stroke joinstyle="miter"/>
              <v:path gradientshapeok="t" o:connecttype="rect"/>
            </v:shapetype>
            <v:shape id="文本框 78" o:spid="_x0000_s1136" type="#_x0000_t202" style="position:absolute;margin-left:0;margin-top:0;width:2in;height:2in;z-index:2516439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PvDQgIAAOw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" filled="f" stroked="f" strokeweight=".5pt">
              <v:textbox style="mso-fit-shape-to-text:t" inset="0,0,0,0">
                <w:txbxContent>
                  <w:p w14:paraId="6136A968" w14:textId="77777777" w:rsidR="00C85ABD" w:rsidRDefault="00961E4D">
                    <w:pPr>
                      <w:pStyle w:val="a6"/>
                    </w:pPr>
                    <w:r>
                      <w:fldChar w:fldCharType="begin"/>
                    </w:r>
                    <w:r>
                      <w:instrText xml:space="preserve"> PAGE  \* MERGEFORMAT </w:instrText>
                    </w:r>
                    <w:r>
                      <w:fldChar w:fldCharType="separate"/>
                    </w:r>
                    <w:r>
                      <w:t>19</w:t>
                    </w:r>
                    <w:r>
                      <w:fldChar w:fldCharType="end"/>
                    </w:r>
                  </w:p>
                </w:txbxContent>
              </v:textbox>
              <w10:wrap anchorx="margin"/>
            </v:shape>
          </w:pict>
        </mc:Fallback>
      </mc:AlternateContent>
    </w:r>
    <w:r>
      <w:rPr>
        <w:noProof/>
      </w:rPr>
      <mc:AlternateContent>
        <mc:Choice Requires="wps">
          <w:drawing>
            <wp:anchor distT="0" distB="0" distL="114300" distR="114300" simplePos="0" relativeHeight="251679744" behindDoc="1" locked="0" layoutInCell="1" allowOverlap="1" wp14:anchorId="40CBEFFA" wp14:editId="424A471B">
              <wp:simplePos x="0" y="0"/>
              <wp:positionH relativeFrom="page">
                <wp:posOffset>228600</wp:posOffset>
              </wp:positionH>
              <wp:positionV relativeFrom="page">
                <wp:posOffset>9945370</wp:posOffset>
              </wp:positionV>
              <wp:extent cx="89535" cy="153035"/>
              <wp:effectExtent l="0" t="1270" r="0" b="0"/>
              <wp:wrapNone/>
              <wp:docPr id="144833951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58326" w14:textId="77777777" w:rsidR="00C85ABD" w:rsidRDefault="00961E4D">
                          <w:pPr>
                            <w:spacing w:line="240" w:lineRule="exact"/>
                            <w:ind w:left="20"/>
                            <w:rPr>
                              <w:sz w:val="20"/>
                            </w:rPr>
                          </w:pPr>
                          <w:r>
                            <w:rPr>
                              <w:sz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CBEFFA" id="Text Box 11" o:spid="_x0000_s1137" type="#_x0000_t202" style="position:absolute;margin-left:18pt;margin-top:783.1pt;width:7.05pt;height:12.05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" filled="f" stroked="f">
              <v:textbox inset="0,0,0,0">
                <w:txbxContent>
                  <w:p w14:paraId="75F58326" w14:textId="77777777" w:rsidR="00C85ABD" w:rsidRDefault="00961E4D">
                    <w:pPr>
                      <w:spacing w:line="240" w:lineRule="exact"/>
                      <w:ind w:left="20"/>
                      <w:rPr>
                        <w:sz w:val="20"/>
                      </w:rPr>
                    </w:pPr>
                    <w:r>
                      <w:rPr>
                        <w:sz w:val="20"/>
                      </w:rPr>
                      <w:t xml:space="preserve"> </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D87F3" w14:textId="77777777" w:rsidR="00C85ABD" w:rsidRDefault="00961E4D">
    <w:pPr>
      <w:pStyle w:val="a4"/>
      <w:spacing w:line="14" w:lineRule="auto"/>
      <w:rPr>
        <w:sz w:val="20"/>
      </w:rPr>
    </w:pPr>
    <w:r>
      <w:rPr>
        <w:noProof/>
      </w:rPr>
      <mc:AlternateContent>
        <mc:Choice Requires="wps">
          <w:drawing>
            <wp:anchor distT="0" distB="0" distL="114300" distR="114300" simplePos="0" relativeHeight="251651072" behindDoc="0" locked="0" layoutInCell="1" allowOverlap="1" wp14:anchorId="6AC21FC3" wp14:editId="7D0D39E3">
              <wp:simplePos x="0" y="0"/>
              <wp:positionH relativeFrom="margin">
                <wp:align>center</wp:align>
              </wp:positionH>
              <wp:positionV relativeFrom="paragraph">
                <wp:posOffset>0</wp:posOffset>
              </wp:positionV>
              <wp:extent cx="1828800" cy="1828800"/>
              <wp:effectExtent l="0" t="0" r="0" b="0"/>
              <wp:wrapNone/>
              <wp:docPr id="433" name="文本框 4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D856CC" w14:textId="77777777" w:rsidR="00C85ABD" w:rsidRDefault="00961E4D">
                          <w:pPr>
                            <w:pStyle w:val="a6"/>
                          </w:pPr>
                          <w:r>
                            <w:fldChar w:fldCharType="begin"/>
                          </w:r>
                          <w:r>
                            <w:instrText xml:space="preserve"> PAGE  \* MERGEFORMAT </w:instrText>
                          </w:r>
                          <w:r>
                            <w:fldChar w:fldCharType="separate"/>
                          </w:r>
                          <w:r>
                            <w:t>21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AC21FC3" id="_x0000_t202" coordsize="21600,21600" o:spt="202" path="m,l,21600r21600,l21600,xe">
              <v:stroke joinstyle="miter"/>
              <v:path gradientshapeok="t" o:connecttype="rect"/>
            </v:shapetype>
            <v:shape id="文本框 433" o:spid="_x0000_s1138" type="#_x0000_t202" style="position:absolute;margin-left:0;margin-top:0;width:2in;height:2in;z-index:2516510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fm2QgIAAOw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" filled="f" stroked="f" strokeweight=".5pt">
              <v:textbox style="mso-fit-shape-to-text:t" inset="0,0,0,0">
                <w:txbxContent>
                  <w:p w14:paraId="54D856CC" w14:textId="77777777" w:rsidR="00C85ABD" w:rsidRDefault="00961E4D">
                    <w:pPr>
                      <w:pStyle w:val="a6"/>
                    </w:pPr>
                    <w:r>
                      <w:fldChar w:fldCharType="begin"/>
                    </w:r>
                    <w:r>
                      <w:instrText xml:space="preserve"> PAGE  \* MERGEFORMAT </w:instrText>
                    </w:r>
                    <w:r>
                      <w:fldChar w:fldCharType="separate"/>
                    </w:r>
                    <w:r>
                      <w:t>21</w:t>
                    </w:r>
                    <w:r>
                      <w:fldChar w:fldCharType="end"/>
                    </w:r>
                  </w:p>
                </w:txbxContent>
              </v:textbox>
              <w10:wrap anchorx="margin"/>
            </v:shape>
          </w:pict>
        </mc:Fallback>
      </mc:AlternateContent>
    </w:r>
    <w:r>
      <w:rPr>
        <w:noProof/>
      </w:rPr>
      <mc:AlternateContent>
        <mc:Choice Requires="wps">
          <w:drawing>
            <wp:anchor distT="0" distB="0" distL="114300" distR="114300" simplePos="0" relativeHeight="251650048" behindDoc="1" locked="0" layoutInCell="1" allowOverlap="1" wp14:anchorId="7E5FCF3F" wp14:editId="07327819">
              <wp:simplePos x="0" y="0"/>
              <wp:positionH relativeFrom="page">
                <wp:posOffset>228600</wp:posOffset>
              </wp:positionH>
              <wp:positionV relativeFrom="page">
                <wp:posOffset>9945370</wp:posOffset>
              </wp:positionV>
              <wp:extent cx="89535" cy="153035"/>
              <wp:effectExtent l="0" t="0" r="0" b="0"/>
              <wp:wrapNone/>
              <wp:docPr id="432" name="文本框 432"/>
              <wp:cNvGraphicFramePr/>
              <a:graphic xmlns:a="http://schemas.openxmlformats.org/drawingml/2006/main">
                <a:graphicData uri="http://schemas.microsoft.com/office/word/2010/wordprocessingShape">
                  <wps:wsp>
                    <wps:cNvSpPr txBox="1"/>
                    <wps:spPr>
                      <a:xfrm>
                        <a:off x="0" y="0"/>
                        <a:ext cx="89535" cy="153035"/>
                      </a:xfrm>
                      <a:prstGeom prst="rect">
                        <a:avLst/>
                      </a:prstGeom>
                      <a:noFill/>
                      <a:ln>
                        <a:noFill/>
                      </a:ln>
                    </wps:spPr>
                    <wps:txbx>
                      <w:txbxContent>
                        <w:p w14:paraId="6EE45666" w14:textId="77777777" w:rsidR="00C85ABD" w:rsidRDefault="00961E4D">
                          <w:pPr>
                            <w:spacing w:line="240" w:lineRule="exact"/>
                            <w:ind w:left="20"/>
                            <w:rPr>
                              <w:sz w:val="20"/>
                            </w:rPr>
                          </w:pPr>
                          <w:r>
                            <w:rPr>
                              <w:sz w:val="20"/>
                            </w:rPr>
                            <w:t xml:space="preserve"> </w:t>
                          </w:r>
                        </w:p>
                      </w:txbxContent>
                    </wps:txbx>
                    <wps:bodyPr lIns="0" tIns="0" rIns="0" bIns="0" upright="1"/>
                  </wps:wsp>
                </a:graphicData>
              </a:graphic>
            </wp:anchor>
          </w:drawing>
        </mc:Choice>
        <mc:Fallback>
          <w:pict>
            <v:shape w14:anchorId="7E5FCF3F" id="文本框 432" o:spid="_x0000_s1139" type="#_x0000_t202" style="position:absolute;margin-left:18pt;margin-top:783.1pt;width:7.05pt;height:12.05pt;z-index:-251666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" filled="f" stroked="f">
              <v:textbox inset="0,0,0,0">
                <w:txbxContent>
                  <w:p w14:paraId="6EE45666" w14:textId="77777777" w:rsidR="00C85ABD" w:rsidRDefault="00961E4D">
                    <w:pPr>
                      <w:spacing w:line="240" w:lineRule="exact"/>
                      <w:ind w:left="20"/>
                      <w:rPr>
                        <w:sz w:val="20"/>
                      </w:rPr>
                    </w:pPr>
                    <w:r>
                      <w:rPr>
                        <w:sz w:val="20"/>
                      </w:rPr>
                      <w:t xml:space="preserve"> </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6CE70" w14:textId="3D7541B7" w:rsidR="005107B1" w:rsidRDefault="005107B1">
    <w:pPr>
      <w:pStyle w:val="a4"/>
      <w:spacing w:before="240" w:after="240" w:line="14" w:lineRule="auto"/>
      <w:rPr>
        <w:sz w:val="20"/>
      </w:rPr>
    </w:pPr>
    <w:r>
      <w:rPr>
        <w:noProof/>
      </w:rPr>
      <mc:AlternateContent>
        <mc:Choice Requires="wps">
          <w:drawing>
            <wp:anchor distT="0" distB="0" distL="114300" distR="114300" simplePos="0" relativeHeight="251693056" behindDoc="0" locked="0" layoutInCell="1" allowOverlap="1" wp14:anchorId="22AF90E6" wp14:editId="4093BBD8">
              <wp:simplePos x="0" y="0"/>
              <wp:positionH relativeFrom="margin">
                <wp:align>center</wp:align>
              </wp:positionH>
              <wp:positionV relativeFrom="paragraph">
                <wp:posOffset>200025</wp:posOffset>
              </wp:positionV>
              <wp:extent cx="1828800" cy="210820"/>
              <wp:effectExtent l="0" t="0" r="0" b="0"/>
              <wp:wrapNone/>
              <wp:docPr id="222" name="文本框 222"/>
              <wp:cNvGraphicFramePr/>
              <a:graphic xmlns:a="http://schemas.openxmlformats.org/drawingml/2006/main">
                <a:graphicData uri="http://schemas.microsoft.com/office/word/2010/wordprocessingShape">
                  <wps:wsp>
                    <wps:cNvSpPr txBox="1"/>
                    <wps:spPr>
                      <a:xfrm>
                        <a:off x="0" y="0"/>
                        <a:ext cx="1828800" cy="210820"/>
                      </a:xfrm>
                      <a:prstGeom prst="rect">
                        <a:avLst/>
                      </a:prstGeom>
                      <a:noFill/>
                      <a:ln w="6350">
                        <a:noFill/>
                      </a:ln>
                      <a:effectLst/>
                    </wps:spPr>
                    <wps:txbx>
                      <w:txbxContent>
                        <w:p w14:paraId="43359977" w14:textId="71D77F3A" w:rsidR="005107B1" w:rsidRDefault="00561E91" w:rsidP="00B63ADF">
                          <w:pPr>
                            <w:spacing w:line="237" w:lineRule="auto"/>
                            <w:ind w:left="60" w:right="78"/>
                            <w:jc w:val="center"/>
                          </w:pPr>
                          <w:r>
                            <w:rPr>
                              <w:w w:val="110"/>
                              <w:lang w:eastAsia="zh-CN"/>
                            </w:rPr>
                            <w:t>EVOCA</w:t>
                          </w:r>
                          <w:r w:rsidR="005107B1">
                            <w:rPr>
                              <w:w w:val="110"/>
                              <w:lang w:eastAsia="zh-CN"/>
                            </w:rPr>
                            <w:t xml:space="preserve"> </w:t>
                          </w:r>
                          <w:r w:rsidR="005107B1">
                            <w:rPr>
                              <w:w w:val="110"/>
                            </w:rPr>
                            <w:t>Product</w:t>
                          </w:r>
                          <w:r w:rsidR="005107B1">
                            <w:rPr>
                              <w:spacing w:val="1"/>
                              <w:w w:val="110"/>
                            </w:rPr>
                            <w:t xml:space="preserve"> </w:t>
                          </w:r>
                          <w:r w:rsidR="005107B1">
                            <w:rPr>
                              <w:w w:val="110"/>
                            </w:rPr>
                            <w:t>Service</w:t>
                          </w:r>
                          <w:r w:rsidR="005107B1">
                            <w:rPr>
                              <w:spacing w:val="18"/>
                              <w:w w:val="110"/>
                            </w:rPr>
                            <w:t xml:space="preserve"> </w:t>
                          </w:r>
                          <w:r w:rsidR="005107B1">
                            <w:rPr>
                              <w:spacing w:val="45"/>
                              <w:w w:val="130"/>
                            </w:rPr>
                            <w:t>Manual</w:t>
                          </w:r>
                          <w:r w:rsidR="005107B1">
                            <w:rPr>
                              <w:spacing w:val="46"/>
                              <w:w w:val="130"/>
                            </w:rPr>
                            <w:t xml:space="preserve"> </w:t>
                          </w:r>
                          <w:r w:rsidR="005107B1">
                            <w:fldChar w:fldCharType="begin"/>
                          </w:r>
                          <w:r w:rsidR="005107B1">
                            <w:rPr>
                              <w:w w:val="110"/>
                            </w:rPr>
                            <w:instrText xml:space="preserve"> PAGE </w:instrText>
                          </w:r>
                          <w:r w:rsidR="005107B1">
                            <w:fldChar w:fldCharType="separate"/>
                          </w:r>
                          <w:r w:rsidR="005107B1">
                            <w:t>20</w:t>
                          </w:r>
                          <w:r w:rsidR="005107B1">
                            <w:fldChar w:fldCharType="end"/>
                          </w:r>
                        </w:p>
                      </w:txbxContent>
                    </wps:txbx>
                    <wps:bodyPr rot="0" spcFirstLastPara="0" vertOverflow="overflow" horzOverflow="overflow" vert="horz" wrap="none" lIns="0" tIns="0" rIns="0" bIns="0" numCol="1" spcCol="0" rtlCol="0" fromWordArt="0" anchor="t" anchorCtr="0" forceAA="0" compatLnSpc="1">
                      <a:noAutofit/>
                    </wps:bodyPr>
                  </wps:wsp>
                </a:graphicData>
              </a:graphic>
              <wp14:sizeRelV relativeFrom="margin">
                <wp14:pctHeight>0</wp14:pctHeight>
              </wp14:sizeRelV>
            </wp:anchor>
          </w:drawing>
        </mc:Choice>
        <mc:Fallback>
          <w:pict>
            <v:shapetype w14:anchorId="22AF90E6" id="_x0000_t202" coordsize="21600,21600" o:spt="202" path="m,l,21600r21600,l21600,xe">
              <v:stroke joinstyle="miter"/>
              <v:path gradientshapeok="t" o:connecttype="rect"/>
            </v:shapetype>
            <v:shape id="文本框 222" o:spid="_x0000_s1141" type="#_x0000_t202" style="position:absolute;margin-left:0;margin-top:15.75pt;width:2in;height:16.6pt;z-index:251693056;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" filled="f" stroked="f" strokeweight=".5pt">
              <v:textbox inset="0,0,0,0">
                <w:txbxContent>
                  <w:p w14:paraId="43359977" w14:textId="71D77F3A" w:rsidR="005107B1" w:rsidRDefault="00561E91" w:rsidP="00B63ADF">
                    <w:pPr>
                      <w:spacing w:line="237" w:lineRule="auto"/>
                      <w:ind w:left="60" w:right="78"/>
                      <w:jc w:val="center"/>
                    </w:pPr>
                    <w:r>
                      <w:rPr>
                        <w:w w:val="110"/>
                        <w:lang w:eastAsia="zh-CN"/>
                      </w:rPr>
                      <w:t>EVOCA</w:t>
                    </w:r>
                    <w:r w:rsidR="005107B1">
                      <w:rPr>
                        <w:w w:val="110"/>
                        <w:lang w:eastAsia="zh-CN"/>
                      </w:rPr>
                      <w:t xml:space="preserve"> </w:t>
                    </w:r>
                    <w:r w:rsidR="005107B1">
                      <w:rPr>
                        <w:w w:val="110"/>
                      </w:rPr>
                      <w:t>Product</w:t>
                    </w:r>
                    <w:r w:rsidR="005107B1">
                      <w:rPr>
                        <w:spacing w:val="1"/>
                        <w:w w:val="110"/>
                      </w:rPr>
                      <w:t xml:space="preserve"> </w:t>
                    </w:r>
                    <w:r w:rsidR="005107B1">
                      <w:rPr>
                        <w:w w:val="110"/>
                      </w:rPr>
                      <w:t>Service</w:t>
                    </w:r>
                    <w:r w:rsidR="005107B1">
                      <w:rPr>
                        <w:spacing w:val="18"/>
                        <w:w w:val="110"/>
                      </w:rPr>
                      <w:t xml:space="preserve"> </w:t>
                    </w:r>
                    <w:r w:rsidR="005107B1">
                      <w:rPr>
                        <w:spacing w:val="45"/>
                        <w:w w:val="130"/>
                      </w:rPr>
                      <w:t>Manual</w:t>
                    </w:r>
                    <w:r w:rsidR="005107B1">
                      <w:rPr>
                        <w:spacing w:val="46"/>
                        <w:w w:val="130"/>
                      </w:rPr>
                      <w:t xml:space="preserve"> </w:t>
                    </w:r>
                    <w:r w:rsidR="005107B1">
                      <w:fldChar w:fldCharType="begin"/>
                    </w:r>
                    <w:r w:rsidR="005107B1">
                      <w:rPr>
                        <w:w w:val="110"/>
                      </w:rPr>
                      <w:instrText xml:space="preserve"> PAGE </w:instrText>
                    </w:r>
                    <w:r w:rsidR="005107B1">
                      <w:fldChar w:fldCharType="separate"/>
                    </w:r>
                    <w:r w:rsidR="005107B1">
                      <w:t>20</w:t>
                    </w:r>
                    <w:r w:rsidR="005107B1">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A3CC6" w14:textId="385D753E" w:rsidR="00C85ABD" w:rsidRDefault="00EA0CC3">
    <w:pPr>
      <w:pStyle w:val="a4"/>
      <w:spacing w:line="14" w:lineRule="auto"/>
      <w:rPr>
        <w:sz w:val="2"/>
      </w:rPr>
    </w:pPr>
    <w:r>
      <w:rPr>
        <w:noProof/>
      </w:rPr>
      <mc:AlternateContent>
        <mc:Choice Requires="wps">
          <w:drawing>
            <wp:anchor distT="0" distB="0" distL="114300" distR="114300" simplePos="0" relativeHeight="251706368" behindDoc="0" locked="0" layoutInCell="1" allowOverlap="1" wp14:anchorId="24EF8094" wp14:editId="47E0AB37">
              <wp:simplePos x="0" y="0"/>
              <wp:positionH relativeFrom="margin">
                <wp:posOffset>1814195</wp:posOffset>
              </wp:positionH>
              <wp:positionV relativeFrom="paragraph">
                <wp:posOffset>-748665</wp:posOffset>
              </wp:positionV>
              <wp:extent cx="1828800" cy="210820"/>
              <wp:effectExtent l="0" t="0" r="0" b="0"/>
              <wp:wrapNone/>
              <wp:docPr id="2144470420" name="文本框 2144470420"/>
              <wp:cNvGraphicFramePr/>
              <a:graphic xmlns:a="http://schemas.openxmlformats.org/drawingml/2006/main">
                <a:graphicData uri="http://schemas.microsoft.com/office/word/2010/wordprocessingShape">
                  <wps:wsp>
                    <wps:cNvSpPr txBox="1"/>
                    <wps:spPr>
                      <a:xfrm>
                        <a:off x="0" y="0"/>
                        <a:ext cx="1828800" cy="210820"/>
                      </a:xfrm>
                      <a:prstGeom prst="rect">
                        <a:avLst/>
                      </a:prstGeom>
                      <a:noFill/>
                      <a:ln w="6350">
                        <a:noFill/>
                      </a:ln>
                      <a:effectLst/>
                    </wps:spPr>
                    <wps:txbx>
                      <w:txbxContent>
                        <w:p w14:paraId="305A582C" w14:textId="63FB2CC8" w:rsidR="00EA0CC3" w:rsidRDefault="00561E91" w:rsidP="00B63ADF">
                          <w:pPr>
                            <w:spacing w:line="237" w:lineRule="auto"/>
                            <w:ind w:left="60" w:right="78"/>
                            <w:jc w:val="center"/>
                          </w:pPr>
                          <w:r>
                            <w:rPr>
                              <w:w w:val="110"/>
                              <w:lang w:eastAsia="zh-CN"/>
                            </w:rPr>
                            <w:t>EVOCA</w:t>
                          </w:r>
                          <w:r w:rsidR="00EA0CC3">
                            <w:rPr>
                              <w:w w:val="110"/>
                              <w:lang w:eastAsia="zh-CN"/>
                            </w:rPr>
                            <w:t xml:space="preserve"> </w:t>
                          </w:r>
                          <w:r w:rsidR="00EA0CC3">
                            <w:rPr>
                              <w:w w:val="110"/>
                            </w:rPr>
                            <w:t>Product</w:t>
                          </w:r>
                          <w:r w:rsidR="00EA0CC3">
                            <w:rPr>
                              <w:spacing w:val="1"/>
                              <w:w w:val="110"/>
                            </w:rPr>
                            <w:t xml:space="preserve"> </w:t>
                          </w:r>
                          <w:r w:rsidR="00EA0CC3">
                            <w:rPr>
                              <w:w w:val="110"/>
                            </w:rPr>
                            <w:t>Service</w:t>
                          </w:r>
                          <w:r w:rsidR="00EA0CC3">
                            <w:rPr>
                              <w:spacing w:val="18"/>
                              <w:w w:val="110"/>
                            </w:rPr>
                            <w:t xml:space="preserve"> </w:t>
                          </w:r>
                          <w:r w:rsidR="00EA0CC3">
                            <w:rPr>
                              <w:spacing w:val="45"/>
                              <w:w w:val="130"/>
                            </w:rPr>
                            <w:t>Manual</w:t>
                          </w:r>
                          <w:r w:rsidR="00EA0CC3">
                            <w:rPr>
                              <w:spacing w:val="46"/>
                              <w:w w:val="130"/>
                            </w:rPr>
                            <w:t xml:space="preserve"> </w:t>
                          </w:r>
                          <w:r w:rsidR="00EA0CC3">
                            <w:fldChar w:fldCharType="begin"/>
                          </w:r>
                          <w:r w:rsidR="00EA0CC3">
                            <w:rPr>
                              <w:w w:val="110"/>
                            </w:rPr>
                            <w:instrText xml:space="preserve"> PAGE </w:instrText>
                          </w:r>
                          <w:r w:rsidR="00EA0CC3">
                            <w:fldChar w:fldCharType="separate"/>
                          </w:r>
                          <w:r w:rsidR="00EA0CC3">
                            <w:t>20</w:t>
                          </w:r>
                          <w:r w:rsidR="00EA0CC3">
                            <w:fldChar w:fldCharType="end"/>
                          </w:r>
                        </w:p>
                      </w:txbxContent>
                    </wps:txbx>
                    <wps:bodyPr rot="0" spcFirstLastPara="0" vertOverflow="overflow" horzOverflow="overflow" vert="horz" wrap="none" lIns="0" tIns="0" rIns="0" bIns="0" numCol="1" spcCol="0" rtlCol="0" fromWordArt="0" anchor="t" anchorCtr="0" forceAA="0" compatLnSpc="1">
                      <a:noAutofit/>
                    </wps:bodyPr>
                  </wps:wsp>
                </a:graphicData>
              </a:graphic>
              <wp14:sizeRelV relativeFrom="margin">
                <wp14:pctHeight>0</wp14:pctHeight>
              </wp14:sizeRelV>
            </wp:anchor>
          </w:drawing>
        </mc:Choice>
        <mc:Fallback>
          <w:pict>
            <v:shapetype w14:anchorId="24EF8094" id="_x0000_t202" coordsize="21600,21600" o:spt="202" path="m,l,21600r21600,l21600,xe">
              <v:stroke joinstyle="miter"/>
              <v:path gradientshapeok="t" o:connecttype="rect"/>
            </v:shapetype>
            <v:shape id="文本框 2144470420" o:spid="_x0000_s1143" type="#_x0000_t202" style="position:absolute;margin-left:142.85pt;margin-top:-58.95pt;width:2in;height:16.6pt;z-index:25170636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" filled="f" stroked="f" strokeweight=".5pt">
              <v:textbox inset="0,0,0,0">
                <w:txbxContent>
                  <w:p w14:paraId="305A582C" w14:textId="63FB2CC8" w:rsidR="00EA0CC3" w:rsidRDefault="00561E91" w:rsidP="00B63ADF">
                    <w:pPr>
                      <w:spacing w:line="237" w:lineRule="auto"/>
                      <w:ind w:left="60" w:right="78"/>
                      <w:jc w:val="center"/>
                    </w:pPr>
                    <w:r>
                      <w:rPr>
                        <w:w w:val="110"/>
                        <w:lang w:eastAsia="zh-CN"/>
                      </w:rPr>
                      <w:t>EVOCA</w:t>
                    </w:r>
                    <w:r w:rsidR="00EA0CC3">
                      <w:rPr>
                        <w:w w:val="110"/>
                        <w:lang w:eastAsia="zh-CN"/>
                      </w:rPr>
                      <w:t xml:space="preserve"> </w:t>
                    </w:r>
                    <w:r w:rsidR="00EA0CC3">
                      <w:rPr>
                        <w:w w:val="110"/>
                      </w:rPr>
                      <w:t>Product</w:t>
                    </w:r>
                    <w:r w:rsidR="00EA0CC3">
                      <w:rPr>
                        <w:spacing w:val="1"/>
                        <w:w w:val="110"/>
                      </w:rPr>
                      <w:t xml:space="preserve"> </w:t>
                    </w:r>
                    <w:r w:rsidR="00EA0CC3">
                      <w:rPr>
                        <w:w w:val="110"/>
                      </w:rPr>
                      <w:t>Service</w:t>
                    </w:r>
                    <w:r w:rsidR="00EA0CC3">
                      <w:rPr>
                        <w:spacing w:val="18"/>
                        <w:w w:val="110"/>
                      </w:rPr>
                      <w:t xml:space="preserve"> </w:t>
                    </w:r>
                    <w:r w:rsidR="00EA0CC3">
                      <w:rPr>
                        <w:spacing w:val="45"/>
                        <w:w w:val="130"/>
                      </w:rPr>
                      <w:t>Manual</w:t>
                    </w:r>
                    <w:r w:rsidR="00EA0CC3">
                      <w:rPr>
                        <w:spacing w:val="46"/>
                        <w:w w:val="130"/>
                      </w:rPr>
                      <w:t xml:space="preserve"> </w:t>
                    </w:r>
                    <w:r w:rsidR="00EA0CC3">
                      <w:fldChar w:fldCharType="begin"/>
                    </w:r>
                    <w:r w:rsidR="00EA0CC3">
                      <w:rPr>
                        <w:w w:val="110"/>
                      </w:rPr>
                      <w:instrText xml:space="preserve"> PAGE </w:instrText>
                    </w:r>
                    <w:r w:rsidR="00EA0CC3">
                      <w:fldChar w:fldCharType="separate"/>
                    </w:r>
                    <w:r w:rsidR="00EA0CC3">
                      <w:t>20</w:t>
                    </w:r>
                    <w:r w:rsidR="00EA0CC3">
                      <w:fldChar w:fldCharType="end"/>
                    </w:r>
                  </w:p>
                </w:txbxContent>
              </v:textbox>
              <w10:wrap anchorx="margin"/>
            </v:shape>
          </w:pict>
        </mc:Fallback>
      </mc:AlternateContent>
    </w:r>
    <w:r w:rsidR="00961E4D">
      <w:rPr>
        <w:noProof/>
        <w:sz w:val="2"/>
      </w:rPr>
      <mc:AlternateContent>
        <mc:Choice Requires="wps">
          <w:drawing>
            <wp:anchor distT="0" distB="0" distL="114300" distR="114300" simplePos="0" relativeHeight="251656192" behindDoc="0" locked="0" layoutInCell="1" allowOverlap="1" wp14:anchorId="2B2F2145" wp14:editId="4A657630">
              <wp:simplePos x="0" y="0"/>
              <wp:positionH relativeFrom="margin">
                <wp:align>center</wp:align>
              </wp:positionH>
              <wp:positionV relativeFrom="paragraph">
                <wp:posOffset>0</wp:posOffset>
              </wp:positionV>
              <wp:extent cx="1828800" cy="1828800"/>
              <wp:effectExtent l="0" t="0" r="0" b="0"/>
              <wp:wrapNone/>
              <wp:docPr id="434" name="文本框 4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EF88F1F" w14:textId="77777777" w:rsidR="00C85ABD" w:rsidRDefault="00961E4D">
                          <w:pPr>
                            <w:pStyle w:val="a6"/>
                          </w:pPr>
                          <w:r>
                            <w:fldChar w:fldCharType="begin"/>
                          </w:r>
                          <w:r>
                            <w:instrText xml:space="preserve"> PAGE  \* MERGEFORMAT </w:instrText>
                          </w:r>
                          <w:r>
                            <w:fldChar w:fldCharType="separate"/>
                          </w:r>
                          <w:r>
                            <w:t>28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2B2F2145" id="文本框 434" o:spid="_x0000_s1144" type="#_x0000_t202" style="position:absolute;margin-left:0;margin-top:0;width:2in;height:2in;z-index:251656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Jwm11QQIAAOwEAAAOAAAAAAAA&#10;AAAAAAAAAC4CAABkcnMvZTJvRG9jLnhtbFBLAQItABQABgAIAAAAIQBxqtG51wAAAAUBAAAPAAAA&#10;AAAAAAAAAAAAAJsEAABkcnMvZG93bnJldi54bWxQSwUGAAAAAAQABADzAAAAnwUAAAAA&#10;" filled="f" stroked="f" strokeweight=".5pt">
              <v:textbox style="mso-fit-shape-to-text:t" inset="0,0,0,0">
                <w:txbxContent>
                  <w:p w14:paraId="1EF88F1F" w14:textId="77777777" w:rsidR="00C85ABD" w:rsidRDefault="00961E4D">
                    <w:pPr>
                      <w:pStyle w:val="a6"/>
                    </w:pPr>
                    <w:r>
                      <w:fldChar w:fldCharType="begin"/>
                    </w:r>
                    <w:r>
                      <w:instrText xml:space="preserve"> PAGE  \* MERGEFORMAT </w:instrText>
                    </w:r>
                    <w:r>
                      <w:fldChar w:fldCharType="separate"/>
                    </w:r>
                    <w:r>
                      <w:t>28</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D564A" w14:textId="2B93CFC2" w:rsidR="00C85ABD" w:rsidRDefault="00EA0CC3">
    <w:pPr>
      <w:pStyle w:val="a4"/>
      <w:spacing w:line="14" w:lineRule="auto"/>
      <w:rPr>
        <w:sz w:val="20"/>
      </w:rPr>
    </w:pPr>
    <w:r>
      <w:rPr>
        <w:noProof/>
      </w:rPr>
      <mc:AlternateContent>
        <mc:Choice Requires="wps">
          <w:drawing>
            <wp:anchor distT="0" distB="0" distL="114300" distR="114300" simplePos="0" relativeHeight="251710464" behindDoc="0" locked="0" layoutInCell="1" allowOverlap="1" wp14:anchorId="0997C3B6" wp14:editId="770EBCB2">
              <wp:simplePos x="0" y="0"/>
              <wp:positionH relativeFrom="margin">
                <wp:align>center</wp:align>
              </wp:positionH>
              <wp:positionV relativeFrom="paragraph">
                <wp:posOffset>-118745</wp:posOffset>
              </wp:positionV>
              <wp:extent cx="1828800" cy="210820"/>
              <wp:effectExtent l="0" t="0" r="0" b="0"/>
              <wp:wrapNone/>
              <wp:docPr id="209878603" name="文本框 209878603"/>
              <wp:cNvGraphicFramePr/>
              <a:graphic xmlns:a="http://schemas.openxmlformats.org/drawingml/2006/main">
                <a:graphicData uri="http://schemas.microsoft.com/office/word/2010/wordprocessingShape">
                  <wps:wsp>
                    <wps:cNvSpPr txBox="1"/>
                    <wps:spPr>
                      <a:xfrm>
                        <a:off x="0" y="0"/>
                        <a:ext cx="1828800" cy="210820"/>
                      </a:xfrm>
                      <a:prstGeom prst="rect">
                        <a:avLst/>
                      </a:prstGeom>
                      <a:noFill/>
                      <a:ln w="6350">
                        <a:noFill/>
                      </a:ln>
                      <a:effectLst/>
                    </wps:spPr>
                    <wps:txbx>
                      <w:txbxContent>
                        <w:p w14:paraId="44E46C97" w14:textId="1B155295" w:rsidR="00EA0CC3" w:rsidRDefault="00561E91" w:rsidP="00B63ADF">
                          <w:pPr>
                            <w:spacing w:line="237" w:lineRule="auto"/>
                            <w:ind w:left="60" w:right="78"/>
                            <w:jc w:val="center"/>
                          </w:pPr>
                          <w:r>
                            <w:rPr>
                              <w:w w:val="110"/>
                              <w:lang w:eastAsia="zh-CN"/>
                            </w:rPr>
                            <w:t>EVOCA</w:t>
                          </w:r>
                          <w:r w:rsidR="00EA0CC3">
                            <w:rPr>
                              <w:w w:val="110"/>
                              <w:lang w:eastAsia="zh-CN"/>
                            </w:rPr>
                            <w:t xml:space="preserve"> </w:t>
                          </w:r>
                          <w:r w:rsidR="00EA0CC3">
                            <w:rPr>
                              <w:w w:val="110"/>
                            </w:rPr>
                            <w:t>Product</w:t>
                          </w:r>
                          <w:r w:rsidR="00EA0CC3">
                            <w:rPr>
                              <w:spacing w:val="1"/>
                              <w:w w:val="110"/>
                            </w:rPr>
                            <w:t xml:space="preserve"> </w:t>
                          </w:r>
                          <w:r w:rsidR="00EA0CC3">
                            <w:rPr>
                              <w:w w:val="110"/>
                            </w:rPr>
                            <w:t>Service</w:t>
                          </w:r>
                          <w:r w:rsidR="00EA0CC3">
                            <w:rPr>
                              <w:spacing w:val="18"/>
                              <w:w w:val="110"/>
                            </w:rPr>
                            <w:t xml:space="preserve"> </w:t>
                          </w:r>
                          <w:r w:rsidR="00EA0CC3">
                            <w:rPr>
                              <w:spacing w:val="45"/>
                              <w:w w:val="130"/>
                            </w:rPr>
                            <w:t>Manual</w:t>
                          </w:r>
                          <w:r w:rsidR="00EA0CC3">
                            <w:rPr>
                              <w:spacing w:val="46"/>
                              <w:w w:val="130"/>
                            </w:rPr>
                            <w:t xml:space="preserve"> </w:t>
                          </w:r>
                          <w:r w:rsidR="00EA0CC3">
                            <w:fldChar w:fldCharType="begin"/>
                          </w:r>
                          <w:r w:rsidR="00EA0CC3">
                            <w:rPr>
                              <w:w w:val="110"/>
                            </w:rPr>
                            <w:instrText xml:space="preserve"> PAGE </w:instrText>
                          </w:r>
                          <w:r w:rsidR="00EA0CC3">
                            <w:fldChar w:fldCharType="separate"/>
                          </w:r>
                          <w:r w:rsidR="00EA0CC3">
                            <w:t>20</w:t>
                          </w:r>
                          <w:r w:rsidR="00EA0CC3">
                            <w:fldChar w:fldCharType="end"/>
                          </w:r>
                        </w:p>
                      </w:txbxContent>
                    </wps:txbx>
                    <wps:bodyPr rot="0" spcFirstLastPara="0" vertOverflow="overflow" horzOverflow="overflow" vert="horz" wrap="none" lIns="0" tIns="0" rIns="0" bIns="0" numCol="1" spcCol="0" rtlCol="0" fromWordArt="0" anchor="t" anchorCtr="0" forceAA="0" compatLnSpc="1">
                      <a:noAutofit/>
                    </wps:bodyPr>
                  </wps:wsp>
                </a:graphicData>
              </a:graphic>
              <wp14:sizeRelV relativeFrom="margin">
                <wp14:pctHeight>0</wp14:pctHeight>
              </wp14:sizeRelV>
            </wp:anchor>
          </w:drawing>
        </mc:Choice>
        <mc:Fallback>
          <w:pict>
            <v:shapetype w14:anchorId="0997C3B6" id="_x0000_t202" coordsize="21600,21600" o:spt="202" path="m,l,21600r21600,l21600,xe">
              <v:stroke joinstyle="miter"/>
              <v:path gradientshapeok="t" o:connecttype="rect"/>
            </v:shapetype>
            <v:shape id="文本框 209878603" o:spid="_x0000_s1146" type="#_x0000_t202" style="position:absolute;margin-left:0;margin-top:-9.35pt;width:2in;height:16.6pt;z-index:251710464;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" filled="f" stroked="f" strokeweight=".5pt">
              <v:textbox inset="0,0,0,0">
                <w:txbxContent>
                  <w:p w14:paraId="44E46C97" w14:textId="1B155295" w:rsidR="00EA0CC3" w:rsidRDefault="00561E91" w:rsidP="00B63ADF">
                    <w:pPr>
                      <w:spacing w:line="237" w:lineRule="auto"/>
                      <w:ind w:left="60" w:right="78"/>
                      <w:jc w:val="center"/>
                    </w:pPr>
                    <w:r>
                      <w:rPr>
                        <w:w w:val="110"/>
                        <w:lang w:eastAsia="zh-CN"/>
                      </w:rPr>
                      <w:t>EVOCA</w:t>
                    </w:r>
                    <w:r w:rsidR="00EA0CC3">
                      <w:rPr>
                        <w:w w:val="110"/>
                        <w:lang w:eastAsia="zh-CN"/>
                      </w:rPr>
                      <w:t xml:space="preserve"> </w:t>
                    </w:r>
                    <w:r w:rsidR="00EA0CC3">
                      <w:rPr>
                        <w:w w:val="110"/>
                      </w:rPr>
                      <w:t>Product</w:t>
                    </w:r>
                    <w:r w:rsidR="00EA0CC3">
                      <w:rPr>
                        <w:spacing w:val="1"/>
                        <w:w w:val="110"/>
                      </w:rPr>
                      <w:t xml:space="preserve"> </w:t>
                    </w:r>
                    <w:r w:rsidR="00EA0CC3">
                      <w:rPr>
                        <w:w w:val="110"/>
                      </w:rPr>
                      <w:t>Service</w:t>
                    </w:r>
                    <w:r w:rsidR="00EA0CC3">
                      <w:rPr>
                        <w:spacing w:val="18"/>
                        <w:w w:val="110"/>
                      </w:rPr>
                      <w:t xml:space="preserve"> </w:t>
                    </w:r>
                    <w:r w:rsidR="00EA0CC3">
                      <w:rPr>
                        <w:spacing w:val="45"/>
                        <w:w w:val="130"/>
                      </w:rPr>
                      <w:t>Manual</w:t>
                    </w:r>
                    <w:r w:rsidR="00EA0CC3">
                      <w:rPr>
                        <w:spacing w:val="46"/>
                        <w:w w:val="130"/>
                      </w:rPr>
                      <w:t xml:space="preserve"> </w:t>
                    </w:r>
                    <w:r w:rsidR="00EA0CC3">
                      <w:fldChar w:fldCharType="begin"/>
                    </w:r>
                    <w:r w:rsidR="00EA0CC3">
                      <w:rPr>
                        <w:w w:val="110"/>
                      </w:rPr>
                      <w:instrText xml:space="preserve"> PAGE </w:instrText>
                    </w:r>
                    <w:r w:rsidR="00EA0CC3">
                      <w:fldChar w:fldCharType="separate"/>
                    </w:r>
                    <w:r w:rsidR="00EA0CC3">
                      <w:t>20</w:t>
                    </w:r>
                    <w:r w:rsidR="00EA0CC3">
                      <w:fldChar w:fldCharType="end"/>
                    </w:r>
                  </w:p>
                </w:txbxContent>
              </v:textbox>
              <w10:wrap anchorx="margin"/>
            </v:shape>
          </w:pict>
        </mc:Fallback>
      </mc:AlternateContent>
    </w:r>
    <w:r w:rsidR="00961E4D">
      <w:rPr>
        <w:noProof/>
      </w:rPr>
      <mc:AlternateContent>
        <mc:Choice Requires="wps">
          <w:drawing>
            <wp:anchor distT="0" distB="0" distL="114300" distR="114300" simplePos="0" relativeHeight="251682816" behindDoc="1" locked="0" layoutInCell="1" allowOverlap="1" wp14:anchorId="1049BF53" wp14:editId="4FE1A09E">
              <wp:simplePos x="0" y="0"/>
              <wp:positionH relativeFrom="page">
                <wp:posOffset>228600</wp:posOffset>
              </wp:positionH>
              <wp:positionV relativeFrom="page">
                <wp:posOffset>9945370</wp:posOffset>
              </wp:positionV>
              <wp:extent cx="89535" cy="153035"/>
              <wp:effectExtent l="0" t="1270" r="0" b="0"/>
              <wp:wrapNone/>
              <wp:docPr id="8769985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E8CAA" w14:textId="77777777" w:rsidR="00C85ABD" w:rsidRDefault="00961E4D">
                          <w:pPr>
                            <w:spacing w:line="240" w:lineRule="exact"/>
                            <w:ind w:left="20"/>
                            <w:rPr>
                              <w:sz w:val="20"/>
                            </w:rPr>
                          </w:pPr>
                          <w:r>
                            <w:rPr>
                              <w:sz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49BF53" id="Text Box 22" o:spid="_x0000_s1147" type="#_x0000_t202" style="position:absolute;margin-left:18pt;margin-top:783.1pt;width:7.05pt;height:12.05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" filled="f" stroked="f">
              <v:textbox inset="0,0,0,0">
                <w:txbxContent>
                  <w:p w14:paraId="5DEE8CAA" w14:textId="77777777" w:rsidR="00C85ABD" w:rsidRDefault="00961E4D">
                    <w:pPr>
                      <w:spacing w:line="240" w:lineRule="exact"/>
                      <w:ind w:left="20"/>
                      <w:rPr>
                        <w:sz w:val="20"/>
                      </w:rPr>
                    </w:pPr>
                    <w:r>
                      <w:rPr>
                        <w:sz w:val="20"/>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4ADBF" w14:textId="77777777" w:rsidR="00764DFC" w:rsidRDefault="00764DFC">
      <w:r>
        <w:separator/>
      </w:r>
    </w:p>
  </w:footnote>
  <w:footnote w:type="continuationSeparator" w:id="0">
    <w:p w14:paraId="28330A3F" w14:textId="77777777" w:rsidR="00764DFC" w:rsidRDefault="00764D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EC179" w14:textId="118183F9" w:rsidR="00C85ABD" w:rsidRDefault="00EA0CC3">
    <w:pPr>
      <w:pStyle w:val="a4"/>
      <w:spacing w:line="14" w:lineRule="auto"/>
      <w:rPr>
        <w:sz w:val="20"/>
      </w:rPr>
    </w:pPr>
    <w:r>
      <w:rPr>
        <w:noProof/>
      </w:rPr>
      <w:drawing>
        <wp:anchor distT="0" distB="0" distL="114300" distR="114300" simplePos="0" relativeHeight="251700224" behindDoc="0" locked="0" layoutInCell="1" allowOverlap="1" wp14:anchorId="30B0B409" wp14:editId="5B505110">
          <wp:simplePos x="0" y="0"/>
          <wp:positionH relativeFrom="margin">
            <wp:align>right</wp:align>
          </wp:positionH>
          <wp:positionV relativeFrom="paragraph">
            <wp:posOffset>99060</wp:posOffset>
          </wp:positionV>
          <wp:extent cx="1218565" cy="457200"/>
          <wp:effectExtent l="0" t="0" r="635" b="0"/>
          <wp:wrapNone/>
          <wp:docPr id="272661211" name="图片 27266121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747" name="图片 2" descr="文本&#10;&#10;中度可信度描述已自动生成"/>
                  <pic:cNvPicPr/>
                </pic:nvPicPr>
                <pic:blipFill>
                  <a:blip r:embed="rId1">
                    <a:extLst>
                      <a:ext uri="{28A0092B-C50C-407E-A947-70E740481C1C}">
                        <a14:useLocalDpi xmlns:a14="http://schemas.microsoft.com/office/drawing/2010/main" val="0"/>
                      </a:ext>
                    </a:extLst>
                  </a:blip>
                  <a:stretch>
                    <a:fillRect/>
                  </a:stretch>
                </pic:blipFill>
                <pic:spPr>
                  <a:xfrm>
                    <a:off x="0" y="0"/>
                    <a:ext cx="1218565" cy="457200"/>
                  </a:xfrm>
                  <a:prstGeom prst="rect">
                    <a:avLst/>
                  </a:prstGeom>
                </pic:spPr>
              </pic:pic>
            </a:graphicData>
          </a:graphic>
        </wp:anchor>
      </w:drawing>
    </w:r>
    <w:r w:rsidR="00961E4D">
      <w:rPr>
        <w:noProof/>
      </w:rPr>
      <mc:AlternateContent>
        <mc:Choice Requires="wps">
          <w:drawing>
            <wp:anchor distT="0" distB="0" distL="114300" distR="114300" simplePos="0" relativeHeight="251675648" behindDoc="1" locked="0" layoutInCell="1" allowOverlap="1" wp14:anchorId="0DC34B08" wp14:editId="5FCADEC9">
              <wp:simplePos x="0" y="0"/>
              <wp:positionH relativeFrom="page">
                <wp:posOffset>228600</wp:posOffset>
              </wp:positionH>
              <wp:positionV relativeFrom="page">
                <wp:posOffset>342265</wp:posOffset>
              </wp:positionV>
              <wp:extent cx="89535" cy="153035"/>
              <wp:effectExtent l="0" t="0" r="0" b="0"/>
              <wp:wrapNone/>
              <wp:docPr id="102185160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F2C6F" w14:textId="77777777" w:rsidR="00C85ABD" w:rsidRDefault="00961E4D">
                          <w:pPr>
                            <w:spacing w:line="240" w:lineRule="exact"/>
                            <w:ind w:left="20"/>
                            <w:rPr>
                              <w:sz w:val="20"/>
                            </w:rPr>
                          </w:pPr>
                          <w:r>
                            <w:rPr>
                              <w:sz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C34B08" id="_x0000_t202" coordsize="21600,21600" o:spt="202" path="m,l,21600r21600,l21600,xe">
              <v:stroke joinstyle="miter"/>
              <v:path gradientshapeok="t" o:connecttype="rect"/>
            </v:shapetype>
            <v:shape id="Text Box 1" o:spid="_x0000_s1127" type="#_x0000_t202" style="position:absolute;margin-left:18pt;margin-top:26.95pt;width:7.05pt;height:12.0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" filled="f" stroked="f">
              <v:textbox inset="0,0,0,0">
                <w:txbxContent>
                  <w:p w14:paraId="01EF2C6F" w14:textId="77777777" w:rsidR="00C85ABD" w:rsidRDefault="00961E4D">
                    <w:pPr>
                      <w:spacing w:line="240" w:lineRule="exact"/>
                      <w:ind w:left="20"/>
                      <w:rPr>
                        <w:sz w:val="20"/>
                      </w:rPr>
                    </w:pPr>
                    <w:r>
                      <w:rPr>
                        <w:sz w:val="20"/>
                      </w:rPr>
                      <w:t xml:space="preserve"> </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A2C6A" w14:textId="77777777" w:rsidR="00C85ABD" w:rsidRDefault="00961E4D">
    <w:pPr>
      <w:pStyle w:val="a4"/>
      <w:spacing w:line="14" w:lineRule="auto"/>
      <w:rPr>
        <w:sz w:val="20"/>
      </w:rPr>
    </w:pPr>
    <w:r>
      <w:rPr>
        <w:noProof/>
      </w:rPr>
      <mc:AlternateContent>
        <mc:Choice Requires="wps">
          <w:drawing>
            <wp:anchor distT="0" distB="0" distL="114300" distR="114300" simplePos="0" relativeHeight="251653120" behindDoc="1" locked="0" layoutInCell="1" allowOverlap="1" wp14:anchorId="7FECAD48" wp14:editId="40D85A09">
              <wp:simplePos x="0" y="0"/>
              <wp:positionH relativeFrom="page">
                <wp:posOffset>228600</wp:posOffset>
              </wp:positionH>
              <wp:positionV relativeFrom="page">
                <wp:posOffset>342265</wp:posOffset>
              </wp:positionV>
              <wp:extent cx="89535" cy="153035"/>
              <wp:effectExtent l="0" t="0" r="0" b="0"/>
              <wp:wrapNone/>
              <wp:docPr id="244" name="文本框 244"/>
              <wp:cNvGraphicFramePr/>
              <a:graphic xmlns:a="http://schemas.openxmlformats.org/drawingml/2006/main">
                <a:graphicData uri="http://schemas.microsoft.com/office/word/2010/wordprocessingShape">
                  <wps:wsp>
                    <wps:cNvSpPr txBox="1"/>
                    <wps:spPr>
                      <a:xfrm>
                        <a:off x="0" y="0"/>
                        <a:ext cx="89535" cy="153035"/>
                      </a:xfrm>
                      <a:prstGeom prst="rect">
                        <a:avLst/>
                      </a:prstGeom>
                      <a:noFill/>
                      <a:ln>
                        <a:noFill/>
                      </a:ln>
                    </wps:spPr>
                    <wps:txbx>
                      <w:txbxContent>
                        <w:p w14:paraId="4A6067C4" w14:textId="77777777" w:rsidR="00C85ABD" w:rsidRDefault="00961E4D">
                          <w:pPr>
                            <w:spacing w:line="240" w:lineRule="exact"/>
                            <w:ind w:left="20"/>
                            <w:rPr>
                              <w:sz w:val="20"/>
                            </w:rPr>
                          </w:pPr>
                          <w:r>
                            <w:rPr>
                              <w:sz w:val="20"/>
                            </w:rPr>
                            <w:t xml:space="preserve"> </w:t>
                          </w:r>
                        </w:p>
                      </w:txbxContent>
                    </wps:txbx>
                    <wps:bodyPr lIns="0" tIns="0" rIns="0" bIns="0" upright="1"/>
                  </wps:wsp>
                </a:graphicData>
              </a:graphic>
            </wp:anchor>
          </w:drawing>
        </mc:Choice>
        <mc:Fallback>
          <w:pict>
            <v:shapetype w14:anchorId="7FECAD48" id="_x0000_t202" coordsize="21600,21600" o:spt="202" path="m,l,21600r21600,l21600,xe">
              <v:stroke joinstyle="miter"/>
              <v:path gradientshapeok="t" o:connecttype="rect"/>
            </v:shapetype>
            <v:shape id="文本框 244" o:spid="_x0000_s1153" type="#_x0000_t202" style="position:absolute;margin-left:18pt;margin-top:26.95pt;width:7.05pt;height:12.05pt;z-index:-251663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" filled="f" stroked="f">
              <v:textbox inset="0,0,0,0">
                <w:txbxContent>
                  <w:p w14:paraId="4A6067C4" w14:textId="77777777" w:rsidR="00C85ABD" w:rsidRDefault="00961E4D">
                    <w:pPr>
                      <w:spacing w:line="240" w:lineRule="exact"/>
                      <w:ind w:left="20"/>
                      <w:rPr>
                        <w:sz w:val="20"/>
                      </w:rPr>
                    </w:pPr>
                    <w:r>
                      <w:rPr>
                        <w:sz w:val="20"/>
                      </w:rPr>
                      <w:t xml:space="preserve"> </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D2954" w14:textId="6CF5F972" w:rsidR="00C85ABD" w:rsidRDefault="00EA0CC3">
    <w:pPr>
      <w:pStyle w:val="a4"/>
      <w:spacing w:line="14" w:lineRule="auto"/>
      <w:rPr>
        <w:sz w:val="20"/>
      </w:rPr>
    </w:pPr>
    <w:r>
      <w:rPr>
        <w:noProof/>
      </w:rPr>
      <w:drawing>
        <wp:anchor distT="0" distB="0" distL="114300" distR="114300" simplePos="0" relativeHeight="251720704" behindDoc="0" locked="0" layoutInCell="1" allowOverlap="1" wp14:anchorId="336F7CC1" wp14:editId="271C8B75">
          <wp:simplePos x="0" y="0"/>
          <wp:positionH relativeFrom="margin">
            <wp:align>right</wp:align>
          </wp:positionH>
          <wp:positionV relativeFrom="paragraph">
            <wp:posOffset>-84455</wp:posOffset>
          </wp:positionV>
          <wp:extent cx="1218565" cy="457200"/>
          <wp:effectExtent l="0" t="0" r="635" b="0"/>
          <wp:wrapNone/>
          <wp:docPr id="922675708" name="图片 922675708"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747" name="图片 2" descr="文本&#10;&#10;中度可信度描述已自动生成"/>
                  <pic:cNvPicPr/>
                </pic:nvPicPr>
                <pic:blipFill>
                  <a:blip r:embed="rId1">
                    <a:extLst>
                      <a:ext uri="{28A0092B-C50C-407E-A947-70E740481C1C}">
                        <a14:useLocalDpi xmlns:a14="http://schemas.microsoft.com/office/drawing/2010/main" val="0"/>
                      </a:ext>
                    </a:extLst>
                  </a:blip>
                  <a:stretch>
                    <a:fillRect/>
                  </a:stretch>
                </pic:blipFill>
                <pic:spPr>
                  <a:xfrm>
                    <a:off x="0" y="0"/>
                    <a:ext cx="1218565" cy="457200"/>
                  </a:xfrm>
                  <a:prstGeom prst="rect">
                    <a:avLst/>
                  </a:prstGeom>
                </pic:spPr>
              </pic:pic>
            </a:graphicData>
          </a:graphic>
        </wp:anchor>
      </w:drawing>
    </w:r>
    <w:r w:rsidR="00961E4D">
      <w:rPr>
        <w:noProof/>
      </w:rPr>
      <mc:AlternateContent>
        <mc:Choice Requires="wps">
          <w:drawing>
            <wp:anchor distT="0" distB="0" distL="114300" distR="114300" simplePos="0" relativeHeight="251654144" behindDoc="1" locked="0" layoutInCell="1" allowOverlap="1" wp14:anchorId="712F6B8D" wp14:editId="100D655A">
              <wp:simplePos x="0" y="0"/>
              <wp:positionH relativeFrom="page">
                <wp:posOffset>228600</wp:posOffset>
              </wp:positionH>
              <wp:positionV relativeFrom="page">
                <wp:posOffset>342265</wp:posOffset>
              </wp:positionV>
              <wp:extent cx="89535" cy="153035"/>
              <wp:effectExtent l="0" t="0" r="0" b="0"/>
              <wp:wrapNone/>
              <wp:docPr id="260" name="文本框 260"/>
              <wp:cNvGraphicFramePr/>
              <a:graphic xmlns:a="http://schemas.openxmlformats.org/drawingml/2006/main">
                <a:graphicData uri="http://schemas.microsoft.com/office/word/2010/wordprocessingShape">
                  <wps:wsp>
                    <wps:cNvSpPr txBox="1"/>
                    <wps:spPr>
                      <a:xfrm>
                        <a:off x="0" y="0"/>
                        <a:ext cx="89535" cy="153035"/>
                      </a:xfrm>
                      <a:prstGeom prst="rect">
                        <a:avLst/>
                      </a:prstGeom>
                      <a:noFill/>
                      <a:ln>
                        <a:noFill/>
                      </a:ln>
                    </wps:spPr>
                    <wps:txbx>
                      <w:txbxContent>
                        <w:p w14:paraId="2A9C7464" w14:textId="77777777" w:rsidR="00C85ABD" w:rsidRDefault="00961E4D">
                          <w:pPr>
                            <w:spacing w:line="240" w:lineRule="exact"/>
                            <w:ind w:left="20"/>
                            <w:rPr>
                              <w:sz w:val="20"/>
                            </w:rPr>
                          </w:pPr>
                          <w:r>
                            <w:rPr>
                              <w:sz w:val="20"/>
                            </w:rPr>
                            <w:t xml:space="preserve"> </w:t>
                          </w:r>
                        </w:p>
                      </w:txbxContent>
                    </wps:txbx>
                    <wps:bodyPr lIns="0" tIns="0" rIns="0" bIns="0" upright="1"/>
                  </wps:wsp>
                </a:graphicData>
              </a:graphic>
            </wp:anchor>
          </w:drawing>
        </mc:Choice>
        <mc:Fallback>
          <w:pict>
            <v:shapetype w14:anchorId="712F6B8D" id="_x0000_t202" coordsize="21600,21600" o:spt="202" path="m,l,21600r21600,l21600,xe">
              <v:stroke joinstyle="miter"/>
              <v:path gradientshapeok="t" o:connecttype="rect"/>
            </v:shapetype>
            <v:shape id="文本框 260" o:spid="_x0000_s1154" type="#_x0000_t202" style="position:absolute;margin-left:18pt;margin-top:26.95pt;width:7.05pt;height:12.05pt;z-index:-251662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" filled="f" stroked="f">
              <v:textbox inset="0,0,0,0">
                <w:txbxContent>
                  <w:p w14:paraId="2A9C7464" w14:textId="77777777" w:rsidR="00C85ABD" w:rsidRDefault="00961E4D">
                    <w:pPr>
                      <w:spacing w:line="240" w:lineRule="exact"/>
                      <w:ind w:left="20"/>
                      <w:rPr>
                        <w:sz w:val="20"/>
                      </w:rPr>
                    </w:pPr>
                    <w:r>
                      <w:rPr>
                        <w:sz w:val="20"/>
                      </w:rPr>
                      <w:t xml:space="preserve"> </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6C340" w14:textId="77777777" w:rsidR="00C85ABD" w:rsidRDefault="00961E4D">
    <w:pPr>
      <w:pStyle w:val="a4"/>
      <w:spacing w:line="14" w:lineRule="auto"/>
      <w:rPr>
        <w:sz w:val="20"/>
      </w:rPr>
    </w:pPr>
    <w:r>
      <w:rPr>
        <w:noProof/>
      </w:rPr>
      <mc:AlternateContent>
        <mc:Choice Requires="wps">
          <w:drawing>
            <wp:anchor distT="0" distB="0" distL="114300" distR="114300" simplePos="0" relativeHeight="251663360" behindDoc="1" locked="0" layoutInCell="1" allowOverlap="1" wp14:anchorId="353C3D5F" wp14:editId="55EA7C9D">
              <wp:simplePos x="0" y="0"/>
              <wp:positionH relativeFrom="page">
                <wp:posOffset>228600</wp:posOffset>
              </wp:positionH>
              <wp:positionV relativeFrom="page">
                <wp:posOffset>342265</wp:posOffset>
              </wp:positionV>
              <wp:extent cx="89535" cy="153035"/>
              <wp:effectExtent l="0" t="0" r="0" b="0"/>
              <wp:wrapNone/>
              <wp:docPr id="288" name="文本框 288"/>
              <wp:cNvGraphicFramePr/>
              <a:graphic xmlns:a="http://schemas.openxmlformats.org/drawingml/2006/main">
                <a:graphicData uri="http://schemas.microsoft.com/office/word/2010/wordprocessingShape">
                  <wps:wsp>
                    <wps:cNvSpPr txBox="1"/>
                    <wps:spPr>
                      <a:xfrm>
                        <a:off x="0" y="0"/>
                        <a:ext cx="89535" cy="153035"/>
                      </a:xfrm>
                      <a:prstGeom prst="rect">
                        <a:avLst/>
                      </a:prstGeom>
                      <a:noFill/>
                      <a:ln>
                        <a:noFill/>
                      </a:ln>
                    </wps:spPr>
                    <wps:txbx>
                      <w:txbxContent>
                        <w:p w14:paraId="14BC1068" w14:textId="77777777" w:rsidR="00C85ABD" w:rsidRDefault="00961E4D">
                          <w:pPr>
                            <w:spacing w:line="240" w:lineRule="exact"/>
                            <w:ind w:left="20"/>
                            <w:rPr>
                              <w:sz w:val="20"/>
                            </w:rPr>
                          </w:pPr>
                          <w:r>
                            <w:rPr>
                              <w:sz w:val="20"/>
                            </w:rPr>
                            <w:t xml:space="preserve"> </w:t>
                          </w:r>
                        </w:p>
                      </w:txbxContent>
                    </wps:txbx>
                    <wps:bodyPr lIns="0" tIns="0" rIns="0" bIns="0" upright="1"/>
                  </wps:wsp>
                </a:graphicData>
              </a:graphic>
            </wp:anchor>
          </w:drawing>
        </mc:Choice>
        <mc:Fallback>
          <w:pict>
            <v:shapetype w14:anchorId="353C3D5F" id="_x0000_t202" coordsize="21600,21600" o:spt="202" path="m,l,21600r21600,l21600,xe">
              <v:stroke joinstyle="miter"/>
              <v:path gradientshapeok="t" o:connecttype="rect"/>
            </v:shapetype>
            <v:shape id="文本框 288" o:spid="_x0000_s1159" type="#_x0000_t202" style="position:absolute;margin-left:18pt;margin-top:26.95pt;width:7.05pt;height:12.0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" filled="f" stroked="f">
              <v:textbox inset="0,0,0,0">
                <w:txbxContent>
                  <w:p w14:paraId="14BC1068" w14:textId="77777777" w:rsidR="00C85ABD" w:rsidRDefault="00961E4D">
                    <w:pPr>
                      <w:spacing w:line="240" w:lineRule="exact"/>
                      <w:ind w:left="20"/>
                      <w:rPr>
                        <w:sz w:val="20"/>
                      </w:rPr>
                    </w:pPr>
                    <w:r>
                      <w:rPr>
                        <w:sz w:val="20"/>
                      </w:rPr>
                      <w:t xml:space="preserve"> </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C11CA" w14:textId="150786CE" w:rsidR="00C85ABD" w:rsidRDefault="00EA0CC3">
    <w:pPr>
      <w:pStyle w:val="a4"/>
      <w:spacing w:line="14" w:lineRule="auto"/>
      <w:rPr>
        <w:sz w:val="20"/>
      </w:rPr>
    </w:pPr>
    <w:r>
      <w:rPr>
        <w:noProof/>
      </w:rPr>
      <w:drawing>
        <wp:anchor distT="0" distB="0" distL="114300" distR="114300" simplePos="0" relativeHeight="251726848" behindDoc="0" locked="0" layoutInCell="1" allowOverlap="1" wp14:anchorId="5CCB38BE" wp14:editId="35C90CA1">
          <wp:simplePos x="0" y="0"/>
          <wp:positionH relativeFrom="margin">
            <wp:posOffset>5501640</wp:posOffset>
          </wp:positionH>
          <wp:positionV relativeFrom="paragraph">
            <wp:posOffset>-84455</wp:posOffset>
          </wp:positionV>
          <wp:extent cx="1218565" cy="457200"/>
          <wp:effectExtent l="0" t="0" r="635" b="0"/>
          <wp:wrapNone/>
          <wp:docPr id="1965669300" name="图片 1965669300"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747" name="图片 2" descr="文本&#10;&#10;中度可信度描述已自动生成"/>
                  <pic:cNvPicPr/>
                </pic:nvPicPr>
                <pic:blipFill>
                  <a:blip r:embed="rId1">
                    <a:extLst>
                      <a:ext uri="{28A0092B-C50C-407E-A947-70E740481C1C}">
                        <a14:useLocalDpi xmlns:a14="http://schemas.microsoft.com/office/drawing/2010/main" val="0"/>
                      </a:ext>
                    </a:extLst>
                  </a:blip>
                  <a:stretch>
                    <a:fillRect/>
                  </a:stretch>
                </pic:blipFill>
                <pic:spPr>
                  <a:xfrm>
                    <a:off x="0" y="0"/>
                    <a:ext cx="1218565" cy="457200"/>
                  </a:xfrm>
                  <a:prstGeom prst="rect">
                    <a:avLst/>
                  </a:prstGeom>
                </pic:spPr>
              </pic:pic>
            </a:graphicData>
          </a:graphic>
        </wp:anchor>
      </w:drawing>
    </w:r>
    <w:r w:rsidR="00961E4D">
      <w:rPr>
        <w:noProof/>
      </w:rPr>
      <mc:AlternateContent>
        <mc:Choice Requires="wps">
          <w:drawing>
            <wp:anchor distT="0" distB="0" distL="114300" distR="114300" simplePos="0" relativeHeight="251667456" behindDoc="1" locked="0" layoutInCell="1" allowOverlap="1" wp14:anchorId="74F84851" wp14:editId="34B83CBF">
              <wp:simplePos x="0" y="0"/>
              <wp:positionH relativeFrom="page">
                <wp:posOffset>228600</wp:posOffset>
              </wp:positionH>
              <wp:positionV relativeFrom="page">
                <wp:posOffset>342265</wp:posOffset>
              </wp:positionV>
              <wp:extent cx="89535" cy="153035"/>
              <wp:effectExtent l="0" t="0" r="0" b="0"/>
              <wp:wrapNone/>
              <wp:docPr id="276" name="文本框 276"/>
              <wp:cNvGraphicFramePr/>
              <a:graphic xmlns:a="http://schemas.openxmlformats.org/drawingml/2006/main">
                <a:graphicData uri="http://schemas.microsoft.com/office/word/2010/wordprocessingShape">
                  <wps:wsp>
                    <wps:cNvSpPr txBox="1"/>
                    <wps:spPr>
                      <a:xfrm>
                        <a:off x="0" y="0"/>
                        <a:ext cx="89535" cy="153035"/>
                      </a:xfrm>
                      <a:prstGeom prst="rect">
                        <a:avLst/>
                      </a:prstGeom>
                      <a:noFill/>
                      <a:ln>
                        <a:noFill/>
                      </a:ln>
                    </wps:spPr>
                    <wps:txbx>
                      <w:txbxContent>
                        <w:p w14:paraId="3AD91A8A" w14:textId="77777777" w:rsidR="00C85ABD" w:rsidRDefault="00961E4D">
                          <w:pPr>
                            <w:spacing w:line="240" w:lineRule="exact"/>
                            <w:ind w:left="20"/>
                            <w:rPr>
                              <w:sz w:val="20"/>
                            </w:rPr>
                          </w:pPr>
                          <w:r>
                            <w:rPr>
                              <w:sz w:val="20"/>
                            </w:rPr>
                            <w:t xml:space="preserve"> </w:t>
                          </w:r>
                        </w:p>
                      </w:txbxContent>
                    </wps:txbx>
                    <wps:bodyPr lIns="0" tIns="0" rIns="0" bIns="0" upright="1"/>
                  </wps:wsp>
                </a:graphicData>
              </a:graphic>
            </wp:anchor>
          </w:drawing>
        </mc:Choice>
        <mc:Fallback>
          <w:pict>
            <v:shapetype w14:anchorId="74F84851" id="_x0000_t202" coordsize="21600,21600" o:spt="202" path="m,l,21600r21600,l21600,xe">
              <v:stroke joinstyle="miter"/>
              <v:path gradientshapeok="t" o:connecttype="rect"/>
            </v:shapetype>
            <v:shape id="文本框 276" o:spid="_x0000_s1160" type="#_x0000_t202" style="position:absolute;margin-left:18pt;margin-top:26.95pt;width:7.05pt;height:12.05pt;z-index:-251649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" filled="f" stroked="f">
              <v:textbox inset="0,0,0,0">
                <w:txbxContent>
                  <w:p w14:paraId="3AD91A8A" w14:textId="77777777" w:rsidR="00C85ABD" w:rsidRDefault="00961E4D">
                    <w:pPr>
                      <w:spacing w:line="240" w:lineRule="exact"/>
                      <w:ind w:left="20"/>
                      <w:rPr>
                        <w:sz w:val="20"/>
                      </w:rPr>
                    </w:pPr>
                    <w:r>
                      <w:rPr>
                        <w:sz w:val="20"/>
                      </w:rPr>
                      <w:t xml:space="preserve"> </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AB27E" w14:textId="659F407A" w:rsidR="00C85ABD" w:rsidRDefault="00EA0CC3">
    <w:pPr>
      <w:pStyle w:val="a4"/>
      <w:spacing w:line="14" w:lineRule="auto"/>
      <w:rPr>
        <w:sz w:val="20"/>
      </w:rPr>
    </w:pPr>
    <w:r>
      <w:rPr>
        <w:noProof/>
      </w:rPr>
      <w:drawing>
        <wp:anchor distT="0" distB="0" distL="114300" distR="114300" simplePos="0" relativeHeight="251728896" behindDoc="0" locked="0" layoutInCell="1" allowOverlap="1" wp14:anchorId="297970C6" wp14:editId="0DD63BAA">
          <wp:simplePos x="0" y="0"/>
          <wp:positionH relativeFrom="margin">
            <wp:align>right</wp:align>
          </wp:positionH>
          <wp:positionV relativeFrom="paragraph">
            <wp:posOffset>-84455</wp:posOffset>
          </wp:positionV>
          <wp:extent cx="1218565" cy="457200"/>
          <wp:effectExtent l="0" t="0" r="635" b="0"/>
          <wp:wrapNone/>
          <wp:docPr id="1949368227" name="图片 1949368227"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747" name="图片 2" descr="文本&#10;&#10;中度可信度描述已自动生成"/>
                  <pic:cNvPicPr/>
                </pic:nvPicPr>
                <pic:blipFill>
                  <a:blip r:embed="rId1">
                    <a:extLst>
                      <a:ext uri="{28A0092B-C50C-407E-A947-70E740481C1C}">
                        <a14:useLocalDpi xmlns:a14="http://schemas.microsoft.com/office/drawing/2010/main" val="0"/>
                      </a:ext>
                    </a:extLst>
                  </a:blip>
                  <a:stretch>
                    <a:fillRect/>
                  </a:stretch>
                </pic:blipFill>
                <pic:spPr>
                  <a:xfrm>
                    <a:off x="0" y="0"/>
                    <a:ext cx="1218565" cy="457200"/>
                  </a:xfrm>
                  <a:prstGeom prst="rect">
                    <a:avLst/>
                  </a:prstGeom>
                </pic:spPr>
              </pic:pic>
            </a:graphicData>
          </a:graphic>
        </wp:anchor>
      </w:drawing>
    </w:r>
    <w:r w:rsidR="00961E4D">
      <w:rPr>
        <w:noProof/>
      </w:rPr>
      <mc:AlternateContent>
        <mc:Choice Requires="wps">
          <w:drawing>
            <wp:anchor distT="0" distB="0" distL="114300" distR="114300" simplePos="0" relativeHeight="251673600" behindDoc="1" locked="0" layoutInCell="1" allowOverlap="1" wp14:anchorId="20468650" wp14:editId="10C80CC9">
              <wp:simplePos x="0" y="0"/>
              <wp:positionH relativeFrom="page">
                <wp:posOffset>228600</wp:posOffset>
              </wp:positionH>
              <wp:positionV relativeFrom="page">
                <wp:posOffset>342265</wp:posOffset>
              </wp:positionV>
              <wp:extent cx="89535" cy="153035"/>
              <wp:effectExtent l="0" t="0" r="0" b="0"/>
              <wp:wrapNone/>
              <wp:docPr id="333" name="文本框 333"/>
              <wp:cNvGraphicFramePr/>
              <a:graphic xmlns:a="http://schemas.openxmlformats.org/drawingml/2006/main">
                <a:graphicData uri="http://schemas.microsoft.com/office/word/2010/wordprocessingShape">
                  <wps:wsp>
                    <wps:cNvSpPr txBox="1"/>
                    <wps:spPr>
                      <a:xfrm>
                        <a:off x="0" y="0"/>
                        <a:ext cx="89535" cy="153035"/>
                      </a:xfrm>
                      <a:prstGeom prst="rect">
                        <a:avLst/>
                      </a:prstGeom>
                      <a:noFill/>
                      <a:ln>
                        <a:noFill/>
                      </a:ln>
                    </wps:spPr>
                    <wps:txbx>
                      <w:txbxContent>
                        <w:p w14:paraId="4737EFBA" w14:textId="77777777" w:rsidR="00C85ABD" w:rsidRDefault="00961E4D">
                          <w:pPr>
                            <w:spacing w:line="240" w:lineRule="exact"/>
                            <w:ind w:left="20"/>
                            <w:rPr>
                              <w:sz w:val="20"/>
                            </w:rPr>
                          </w:pPr>
                          <w:r>
                            <w:rPr>
                              <w:sz w:val="20"/>
                            </w:rPr>
                            <w:t xml:space="preserve"> </w:t>
                          </w:r>
                        </w:p>
                      </w:txbxContent>
                    </wps:txbx>
                    <wps:bodyPr lIns="0" tIns="0" rIns="0" bIns="0" upright="1"/>
                  </wps:wsp>
                </a:graphicData>
              </a:graphic>
            </wp:anchor>
          </w:drawing>
        </mc:Choice>
        <mc:Fallback>
          <w:pict>
            <v:shapetype w14:anchorId="20468650" id="_x0000_t202" coordsize="21600,21600" o:spt="202" path="m,l,21600r21600,l21600,xe">
              <v:stroke joinstyle="miter"/>
              <v:path gradientshapeok="t" o:connecttype="rect"/>
            </v:shapetype>
            <v:shape id="文本框 333" o:spid="_x0000_s1165" type="#_x0000_t202" style="position:absolute;margin-left:18pt;margin-top:26.95pt;width:7.05pt;height:12.05pt;z-index:-251642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" filled="f" stroked="f">
              <v:textbox inset="0,0,0,0">
                <w:txbxContent>
                  <w:p w14:paraId="4737EFBA" w14:textId="77777777" w:rsidR="00C85ABD" w:rsidRDefault="00961E4D">
                    <w:pPr>
                      <w:spacing w:line="240" w:lineRule="exact"/>
                      <w:ind w:left="20"/>
                      <w:rPr>
                        <w:sz w:val="20"/>
                      </w:rPr>
                    </w:pPr>
                    <w:r>
                      <w:rPr>
                        <w:sz w:val="20"/>
                      </w:rPr>
                      <w:t xml:space="preserve"> </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F48EC" w14:textId="001C71DD" w:rsidR="00C85ABD" w:rsidRDefault="00EA0CC3">
    <w:pPr>
      <w:pStyle w:val="a4"/>
      <w:spacing w:line="14" w:lineRule="auto"/>
      <w:rPr>
        <w:sz w:val="20"/>
      </w:rPr>
    </w:pPr>
    <w:r>
      <w:rPr>
        <w:noProof/>
      </w:rPr>
      <w:drawing>
        <wp:anchor distT="0" distB="0" distL="114300" distR="114300" simplePos="0" relativeHeight="251730944" behindDoc="0" locked="0" layoutInCell="1" allowOverlap="1" wp14:anchorId="3805D252" wp14:editId="7F5E9E78">
          <wp:simplePos x="0" y="0"/>
          <wp:positionH relativeFrom="margin">
            <wp:align>right</wp:align>
          </wp:positionH>
          <wp:positionV relativeFrom="paragraph">
            <wp:posOffset>-113665</wp:posOffset>
          </wp:positionV>
          <wp:extent cx="1218565" cy="457200"/>
          <wp:effectExtent l="0" t="0" r="635" b="0"/>
          <wp:wrapNone/>
          <wp:docPr id="1219176062" name="图片 1219176062"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747" name="图片 2" descr="文本&#10;&#10;中度可信度描述已自动生成"/>
                  <pic:cNvPicPr/>
                </pic:nvPicPr>
                <pic:blipFill>
                  <a:blip r:embed="rId1">
                    <a:extLst>
                      <a:ext uri="{28A0092B-C50C-407E-A947-70E740481C1C}">
                        <a14:useLocalDpi xmlns:a14="http://schemas.microsoft.com/office/drawing/2010/main" val="0"/>
                      </a:ext>
                    </a:extLst>
                  </a:blip>
                  <a:stretch>
                    <a:fillRect/>
                  </a:stretch>
                </pic:blipFill>
                <pic:spPr>
                  <a:xfrm>
                    <a:off x="0" y="0"/>
                    <a:ext cx="1218565" cy="457200"/>
                  </a:xfrm>
                  <a:prstGeom prst="rect">
                    <a:avLst/>
                  </a:prstGeom>
                </pic:spPr>
              </pic:pic>
            </a:graphicData>
          </a:graphic>
        </wp:anchor>
      </w:drawing>
    </w:r>
  </w:p>
  <w:p w14:paraId="0DED5084" w14:textId="7FE144E1" w:rsidR="00C85ABD" w:rsidRDefault="00961E4D">
    <w:pPr>
      <w:pStyle w:val="a4"/>
      <w:spacing w:line="14" w:lineRule="auto"/>
      <w:rPr>
        <w:sz w:val="20"/>
      </w:rPr>
    </w:pPr>
    <w:r>
      <w:rPr>
        <w:noProof/>
      </w:rPr>
      <mc:AlternateContent>
        <mc:Choice Requires="wps">
          <w:drawing>
            <wp:anchor distT="0" distB="0" distL="114300" distR="114300" simplePos="0" relativeHeight="251648000" behindDoc="1" locked="0" layoutInCell="1" allowOverlap="1" wp14:anchorId="780C9F49" wp14:editId="2C4633EA">
              <wp:simplePos x="0" y="0"/>
              <wp:positionH relativeFrom="page">
                <wp:posOffset>228600</wp:posOffset>
              </wp:positionH>
              <wp:positionV relativeFrom="page">
                <wp:posOffset>342265</wp:posOffset>
              </wp:positionV>
              <wp:extent cx="89535" cy="153035"/>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89535" cy="153035"/>
                      </a:xfrm>
                      <a:prstGeom prst="rect">
                        <a:avLst/>
                      </a:prstGeom>
                      <a:noFill/>
                      <a:ln>
                        <a:noFill/>
                      </a:ln>
                    </wps:spPr>
                    <wps:txbx>
                      <w:txbxContent>
                        <w:p w14:paraId="34A56586" w14:textId="77777777" w:rsidR="00C85ABD" w:rsidRDefault="00961E4D">
                          <w:pPr>
                            <w:spacing w:line="240" w:lineRule="exact"/>
                            <w:ind w:left="20"/>
                            <w:rPr>
                              <w:sz w:val="20"/>
                            </w:rPr>
                          </w:pPr>
                          <w:r>
                            <w:rPr>
                              <w:sz w:val="20"/>
                            </w:rPr>
                            <w:t xml:space="preserve"> </w:t>
                          </w:r>
                        </w:p>
                      </w:txbxContent>
                    </wps:txbx>
                    <wps:bodyPr lIns="0" tIns="0" rIns="0" bIns="0" upright="1"/>
                  </wps:wsp>
                </a:graphicData>
              </a:graphic>
            </wp:anchor>
          </w:drawing>
        </mc:Choice>
        <mc:Fallback>
          <w:pict>
            <v:shapetype w14:anchorId="780C9F49" id="_x0000_t202" coordsize="21600,21600" o:spt="202" path="m,l,21600r21600,l21600,xe">
              <v:stroke joinstyle="miter"/>
              <v:path gradientshapeok="t" o:connecttype="rect"/>
            </v:shapetype>
            <v:shape id="文本框 120" o:spid="_x0000_s1168" type="#_x0000_t202" style="position:absolute;margin-left:18pt;margin-top:26.95pt;width:7.05pt;height:12.05pt;z-index:-251668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" filled="f" stroked="f">
              <v:textbox inset="0,0,0,0">
                <w:txbxContent>
                  <w:p w14:paraId="34A56586" w14:textId="77777777" w:rsidR="00C85ABD" w:rsidRDefault="00961E4D">
                    <w:pPr>
                      <w:spacing w:line="240" w:lineRule="exact"/>
                      <w:ind w:left="20"/>
                      <w:rPr>
                        <w:sz w:val="20"/>
                      </w:rPr>
                    </w:pPr>
                    <w:r>
                      <w:rPr>
                        <w:sz w:val="20"/>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64B7E" w14:textId="367452F6" w:rsidR="00C85ABD" w:rsidRDefault="002E3E39">
    <w:pPr>
      <w:pStyle w:val="a4"/>
      <w:spacing w:line="14" w:lineRule="auto"/>
      <w:rPr>
        <w:sz w:val="20"/>
      </w:rPr>
    </w:pPr>
    <w:r>
      <w:rPr>
        <w:noProof/>
      </w:rPr>
      <w:drawing>
        <wp:anchor distT="0" distB="0" distL="114300" distR="114300" simplePos="0" relativeHeight="251737088" behindDoc="0" locked="0" layoutInCell="1" allowOverlap="1" wp14:anchorId="279F651C" wp14:editId="02B6EB1F">
          <wp:simplePos x="0" y="0"/>
          <wp:positionH relativeFrom="margin">
            <wp:align>right</wp:align>
          </wp:positionH>
          <wp:positionV relativeFrom="paragraph">
            <wp:posOffset>-76835</wp:posOffset>
          </wp:positionV>
          <wp:extent cx="1218565" cy="457200"/>
          <wp:effectExtent l="0" t="0" r="635" b="0"/>
          <wp:wrapNone/>
          <wp:docPr id="1365775655" name="图片 1365775655"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747" name="图片 2" descr="文本&#10;&#10;中度可信度描述已自动生成"/>
                  <pic:cNvPicPr/>
                </pic:nvPicPr>
                <pic:blipFill>
                  <a:blip r:embed="rId1">
                    <a:extLst>
                      <a:ext uri="{28A0092B-C50C-407E-A947-70E740481C1C}">
                        <a14:useLocalDpi xmlns:a14="http://schemas.microsoft.com/office/drawing/2010/main" val="0"/>
                      </a:ext>
                    </a:extLst>
                  </a:blip>
                  <a:stretch>
                    <a:fillRect/>
                  </a:stretch>
                </pic:blipFill>
                <pic:spPr>
                  <a:xfrm>
                    <a:off x="0" y="0"/>
                    <a:ext cx="1218565" cy="457200"/>
                  </a:xfrm>
                  <a:prstGeom prst="rect">
                    <a:avLst/>
                  </a:prstGeom>
                </pic:spPr>
              </pic:pic>
            </a:graphicData>
          </a:graphic>
        </wp:anchor>
      </w:drawing>
    </w:r>
    <w:r w:rsidR="00961E4D">
      <w:rPr>
        <w:noProof/>
      </w:rPr>
      <mc:AlternateContent>
        <mc:Choice Requires="wps">
          <w:drawing>
            <wp:anchor distT="0" distB="0" distL="114300" distR="114300" simplePos="0" relativeHeight="251677696" behindDoc="1" locked="0" layoutInCell="1" allowOverlap="1" wp14:anchorId="1D3FB255" wp14:editId="1F81B8DE">
              <wp:simplePos x="0" y="0"/>
              <wp:positionH relativeFrom="page">
                <wp:posOffset>228600</wp:posOffset>
              </wp:positionH>
              <wp:positionV relativeFrom="page">
                <wp:posOffset>342265</wp:posOffset>
              </wp:positionV>
              <wp:extent cx="89535" cy="153035"/>
              <wp:effectExtent l="0" t="0" r="0" b="0"/>
              <wp:wrapNone/>
              <wp:docPr id="23231256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4B31C" w14:textId="77777777" w:rsidR="00C85ABD" w:rsidRDefault="00961E4D">
                          <w:pPr>
                            <w:spacing w:line="240" w:lineRule="exact"/>
                            <w:ind w:left="20"/>
                            <w:rPr>
                              <w:sz w:val="20"/>
                            </w:rPr>
                          </w:pPr>
                          <w:r>
                            <w:rPr>
                              <w:sz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3FB255" id="_x0000_t202" coordsize="21600,21600" o:spt="202" path="m,l,21600r21600,l21600,xe">
              <v:stroke joinstyle="miter"/>
              <v:path gradientshapeok="t" o:connecttype="rect"/>
            </v:shapetype>
            <v:shape id="Text Box 4" o:spid="_x0000_s1130" type="#_x0000_t202" style="position:absolute;margin-left:18pt;margin-top:26.95pt;width:7.05pt;height:12.0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" filled="f" stroked="f">
              <v:textbox inset="0,0,0,0">
                <w:txbxContent>
                  <w:p w14:paraId="39F4B31C" w14:textId="77777777" w:rsidR="00C85ABD" w:rsidRDefault="00961E4D">
                    <w:pPr>
                      <w:spacing w:line="240" w:lineRule="exact"/>
                      <w:ind w:left="20"/>
                      <w:rPr>
                        <w:sz w:val="20"/>
                      </w:rPr>
                    </w:pPr>
                    <w:r>
                      <w:rPr>
                        <w:sz w:val="20"/>
                      </w:rPr>
                      <w:t xml:space="preserve"> </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14075" w14:textId="77777777" w:rsidR="00994796" w:rsidRDefault="00994796">
    <w:pPr>
      <w:pStyle w:val="a4"/>
      <w:spacing w:line="14" w:lineRule="auto"/>
      <w:rPr>
        <w:sz w:val="20"/>
      </w:rPr>
    </w:pPr>
    <w:r>
      <w:rPr>
        <w:noProof/>
      </w:rPr>
      <w:drawing>
        <wp:anchor distT="0" distB="0" distL="114300" distR="114300" simplePos="0" relativeHeight="251688960" behindDoc="0" locked="0" layoutInCell="1" allowOverlap="1" wp14:anchorId="2C8BC303" wp14:editId="08C51E9D">
          <wp:simplePos x="0" y="0"/>
          <wp:positionH relativeFrom="margin">
            <wp:align>right</wp:align>
          </wp:positionH>
          <wp:positionV relativeFrom="paragraph">
            <wp:posOffset>-106513</wp:posOffset>
          </wp:positionV>
          <wp:extent cx="1218565" cy="457200"/>
          <wp:effectExtent l="0" t="0" r="635" b="0"/>
          <wp:wrapNone/>
          <wp:docPr id="2123442985" name="图片 2123442985"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747" name="图片 2" descr="文本&#10;&#10;中度可信度描述已自动生成"/>
                  <pic:cNvPicPr/>
                </pic:nvPicPr>
                <pic:blipFill>
                  <a:blip r:embed="rId1">
                    <a:extLst>
                      <a:ext uri="{28A0092B-C50C-407E-A947-70E740481C1C}">
                        <a14:useLocalDpi xmlns:a14="http://schemas.microsoft.com/office/drawing/2010/main" val="0"/>
                      </a:ext>
                    </a:extLst>
                  </a:blip>
                  <a:stretch>
                    <a:fillRect/>
                  </a:stretch>
                </pic:blipFill>
                <pic:spPr>
                  <a:xfrm>
                    <a:off x="0" y="0"/>
                    <a:ext cx="1218565" cy="457200"/>
                  </a:xfrm>
                  <a:prstGeom prst="rect">
                    <a:avLst/>
                  </a:prstGeom>
                </pic:spPr>
              </pic:pic>
            </a:graphicData>
          </a:graphic>
        </wp:anchor>
      </w:drawing>
    </w:r>
    <w:r w:rsidR="00000000">
      <w:pict w14:anchorId="4B82A3C1">
        <v:shapetype id="_x0000_t202" coordsize="21600,21600" o:spt="202" path="m,l,21600r21600,l21600,xe">
          <v:stroke joinstyle="miter"/>
          <v:path gradientshapeok="t" o:connecttype="rect"/>
        </v:shapetype>
        <v:shape id="_x0000_s1025" type="#_x0000_t202" style="position:absolute;margin-left:18pt;margin-top:26.95pt;width:7.05pt;height:12.05pt;z-index:-251629568;mso-position-horizontal-relative:page;mso-position-vertical-relative:page;mso-width-relative:page;mso-height-relative:page" filled="f" stroked="f">
          <v:textbox style="mso-next-textbox:#_x0000_s1025" inset="0,0,0,0">
            <w:txbxContent>
              <w:p w14:paraId="084AEE5F" w14:textId="77777777" w:rsidR="00994796" w:rsidRDefault="00994796">
                <w:pPr>
                  <w:spacing w:line="240" w:lineRule="exact"/>
                  <w:ind w:left="20"/>
                  <w:rPr>
                    <w:sz w:val="20"/>
                  </w:rPr>
                </w:pPr>
                <w:r>
                  <w:rPr>
                    <w:sz w:val="20"/>
                  </w:rPr>
                  <w:t xml:space="preserve"> </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B1674" w14:textId="6B8DA62B" w:rsidR="00C85ABD" w:rsidRDefault="00621829" w:rsidP="00621829">
    <w:pPr>
      <w:pStyle w:val="a4"/>
      <w:spacing w:line="14" w:lineRule="auto"/>
      <w:jc w:val="right"/>
      <w:rPr>
        <w:sz w:val="20"/>
      </w:rPr>
    </w:pPr>
    <w:r>
      <w:rPr>
        <w:noProof/>
      </w:rPr>
      <w:drawing>
        <wp:inline distT="0" distB="0" distL="0" distR="0" wp14:anchorId="342CC2D2" wp14:editId="414A3D35">
          <wp:extent cx="1384300" cy="519843"/>
          <wp:effectExtent l="0" t="0" r="6350" b="0"/>
          <wp:docPr id="352606761"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06761" name="图片 1" descr="文本&#10;&#10;中度可信度描述已自动生成"/>
                  <pic:cNvPicPr/>
                </pic:nvPicPr>
                <pic:blipFill>
                  <a:blip r:embed="rId1">
                    <a:extLst>
                      <a:ext uri="{28A0092B-C50C-407E-A947-70E740481C1C}">
                        <a14:useLocalDpi xmlns:a14="http://schemas.microsoft.com/office/drawing/2010/main" val="0"/>
                      </a:ext>
                    </a:extLst>
                  </a:blip>
                  <a:stretch>
                    <a:fillRect/>
                  </a:stretch>
                </pic:blipFill>
                <pic:spPr>
                  <a:xfrm>
                    <a:off x="0" y="0"/>
                    <a:ext cx="1399552" cy="525571"/>
                  </a:xfrm>
                  <a:prstGeom prst="rect">
                    <a:avLst/>
                  </a:prstGeom>
                </pic:spPr>
              </pic:pic>
            </a:graphicData>
          </a:graphic>
        </wp:inline>
      </w:drawing>
    </w:r>
    <w:r w:rsidR="00961E4D">
      <w:rPr>
        <w:noProof/>
      </w:rPr>
      <mc:AlternateContent>
        <mc:Choice Requires="wps">
          <w:drawing>
            <wp:anchor distT="0" distB="0" distL="114300" distR="114300" simplePos="0" relativeHeight="251678720" behindDoc="1" locked="0" layoutInCell="1" allowOverlap="1" wp14:anchorId="16116927" wp14:editId="47DDA367">
              <wp:simplePos x="0" y="0"/>
              <wp:positionH relativeFrom="page">
                <wp:posOffset>228600</wp:posOffset>
              </wp:positionH>
              <wp:positionV relativeFrom="page">
                <wp:posOffset>342265</wp:posOffset>
              </wp:positionV>
              <wp:extent cx="89535" cy="153035"/>
              <wp:effectExtent l="0" t="0" r="0" b="0"/>
              <wp:wrapNone/>
              <wp:docPr id="169921858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F1394" w14:textId="77777777" w:rsidR="00C85ABD" w:rsidRDefault="00961E4D">
                          <w:pPr>
                            <w:spacing w:line="240" w:lineRule="exact"/>
                            <w:ind w:left="20"/>
                            <w:rPr>
                              <w:sz w:val="20"/>
                            </w:rPr>
                          </w:pPr>
                          <w:r>
                            <w:rPr>
                              <w:sz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116927" id="_x0000_t202" coordsize="21600,21600" o:spt="202" path="m,l,21600r21600,l21600,xe">
              <v:stroke joinstyle="miter"/>
              <v:path gradientshapeok="t" o:connecttype="rect"/>
            </v:shapetype>
            <v:shape id="Text Box 9" o:spid="_x0000_s1135" type="#_x0000_t202" style="position:absolute;left:0;text-align:left;margin-left:18pt;margin-top:26.95pt;width:7.05pt;height:12.0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" filled="f" stroked="f">
              <v:textbox inset="0,0,0,0">
                <w:txbxContent>
                  <w:p w14:paraId="68DF1394" w14:textId="77777777" w:rsidR="00C85ABD" w:rsidRDefault="00961E4D">
                    <w:pPr>
                      <w:spacing w:line="240" w:lineRule="exact"/>
                      <w:ind w:left="20"/>
                      <w:rPr>
                        <w:sz w:val="20"/>
                      </w:rPr>
                    </w:pPr>
                    <w:r>
                      <w:rPr>
                        <w:sz w:val="20"/>
                      </w:rPr>
                      <w:t xml:space="preserve"> </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EED8C" w14:textId="77777777" w:rsidR="005107B1" w:rsidRDefault="005107B1">
    <w:pPr>
      <w:pStyle w:val="a4"/>
      <w:spacing w:before="240" w:after="240" w:line="14" w:lineRule="auto"/>
      <w:rPr>
        <w:sz w:val="20"/>
      </w:rPr>
    </w:pPr>
    <w:r>
      <w:rPr>
        <w:noProof/>
      </w:rPr>
      <w:drawing>
        <wp:anchor distT="0" distB="0" distL="114300" distR="114300" simplePos="0" relativeHeight="251695104" behindDoc="0" locked="0" layoutInCell="1" allowOverlap="1" wp14:anchorId="72C9AC11" wp14:editId="3DDB05FB">
          <wp:simplePos x="0" y="0"/>
          <wp:positionH relativeFrom="margin">
            <wp:align>right</wp:align>
          </wp:positionH>
          <wp:positionV relativeFrom="paragraph">
            <wp:posOffset>-99695</wp:posOffset>
          </wp:positionV>
          <wp:extent cx="1218565" cy="457200"/>
          <wp:effectExtent l="0" t="0" r="635" b="0"/>
          <wp:wrapNone/>
          <wp:docPr id="1470397441" name="图片 147039744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747" name="图片 2" descr="文本&#10;&#10;中度可信度描述已自动生成"/>
                  <pic:cNvPicPr/>
                </pic:nvPicPr>
                <pic:blipFill>
                  <a:blip r:embed="rId1">
                    <a:extLst>
                      <a:ext uri="{28A0092B-C50C-407E-A947-70E740481C1C}">
                        <a14:useLocalDpi xmlns:a14="http://schemas.microsoft.com/office/drawing/2010/main" val="0"/>
                      </a:ext>
                    </a:extLst>
                  </a:blip>
                  <a:stretch>
                    <a:fillRect/>
                  </a:stretch>
                </pic:blipFill>
                <pic:spPr>
                  <a:xfrm>
                    <a:off x="0" y="0"/>
                    <a:ext cx="1218565" cy="457200"/>
                  </a:xfrm>
                  <a:prstGeom prst="rect">
                    <a:avLst/>
                  </a:prstGeom>
                </pic:spPr>
              </pic:pic>
            </a:graphicData>
          </a:graphic>
        </wp:anchor>
      </w:drawing>
    </w:r>
    <w:r>
      <w:rPr>
        <w:noProof/>
      </w:rPr>
      <mc:AlternateContent>
        <mc:Choice Requires="wps">
          <w:drawing>
            <wp:anchor distT="0" distB="0" distL="114300" distR="114300" simplePos="0" relativeHeight="251694080" behindDoc="1" locked="0" layoutInCell="1" allowOverlap="1" wp14:anchorId="16814720" wp14:editId="78926166">
              <wp:simplePos x="0" y="0"/>
              <wp:positionH relativeFrom="page">
                <wp:posOffset>228600</wp:posOffset>
              </wp:positionH>
              <wp:positionV relativeFrom="page">
                <wp:posOffset>342265</wp:posOffset>
              </wp:positionV>
              <wp:extent cx="89535" cy="153035"/>
              <wp:effectExtent l="0" t="0" r="0" b="0"/>
              <wp:wrapNone/>
              <wp:docPr id="1077401290" name="文本框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CA0C0" w14:textId="77777777" w:rsidR="005107B1" w:rsidRDefault="005107B1">
                          <w:pPr>
                            <w:spacing w:line="240" w:lineRule="exact"/>
                            <w:ind w:left="20"/>
                            <w:rPr>
                              <w:sz w:val="20"/>
                            </w:rPr>
                          </w:pPr>
                          <w:r>
                            <w:rPr>
                              <w:sz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814720" id="_x0000_t202" coordsize="21600,21600" o:spt="202" path="m,l,21600r21600,l21600,xe">
              <v:stroke joinstyle="miter"/>
              <v:path gradientshapeok="t" o:connecttype="rect"/>
            </v:shapetype>
            <v:shape id="文本框 265" o:spid="_x0000_s1140" type="#_x0000_t202" style="position:absolute;margin-left:18pt;margin-top:26.95pt;width:7.05pt;height:12.05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" filled="f" stroked="f">
              <v:textbox inset="0,0,0,0">
                <w:txbxContent>
                  <w:p w14:paraId="5EECA0C0" w14:textId="77777777" w:rsidR="005107B1" w:rsidRDefault="005107B1">
                    <w:pPr>
                      <w:spacing w:line="240" w:lineRule="exact"/>
                      <w:ind w:left="20"/>
                      <w:rPr>
                        <w:sz w:val="20"/>
                      </w:rPr>
                    </w:pPr>
                    <w:r>
                      <w:rPr>
                        <w:sz w:val="20"/>
                      </w:rPr>
                      <w:t xml:space="preserve"> </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A1309" w14:textId="4431CC48" w:rsidR="00C85ABD" w:rsidRDefault="00EA0CC3">
    <w:pPr>
      <w:pStyle w:val="a4"/>
      <w:spacing w:line="14" w:lineRule="auto"/>
      <w:rPr>
        <w:sz w:val="20"/>
      </w:rPr>
    </w:pPr>
    <w:r>
      <w:rPr>
        <w:noProof/>
      </w:rPr>
      <w:drawing>
        <wp:anchor distT="0" distB="0" distL="114300" distR="114300" simplePos="0" relativeHeight="251704320" behindDoc="0" locked="0" layoutInCell="1" allowOverlap="1" wp14:anchorId="0A773BE9" wp14:editId="3DD8FD8A">
          <wp:simplePos x="0" y="0"/>
          <wp:positionH relativeFrom="margin">
            <wp:align>right</wp:align>
          </wp:positionH>
          <wp:positionV relativeFrom="paragraph">
            <wp:posOffset>-92075</wp:posOffset>
          </wp:positionV>
          <wp:extent cx="1218565" cy="457200"/>
          <wp:effectExtent l="0" t="0" r="635" b="0"/>
          <wp:wrapNone/>
          <wp:docPr id="1762979549" name="图片 1762979549"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747" name="图片 2" descr="文本&#10;&#10;中度可信度描述已自动生成"/>
                  <pic:cNvPicPr/>
                </pic:nvPicPr>
                <pic:blipFill>
                  <a:blip r:embed="rId1">
                    <a:extLst>
                      <a:ext uri="{28A0092B-C50C-407E-A947-70E740481C1C}">
                        <a14:useLocalDpi xmlns:a14="http://schemas.microsoft.com/office/drawing/2010/main" val="0"/>
                      </a:ext>
                    </a:extLst>
                  </a:blip>
                  <a:stretch>
                    <a:fillRect/>
                  </a:stretch>
                </pic:blipFill>
                <pic:spPr>
                  <a:xfrm>
                    <a:off x="0" y="0"/>
                    <a:ext cx="1218565" cy="457200"/>
                  </a:xfrm>
                  <a:prstGeom prst="rect">
                    <a:avLst/>
                  </a:prstGeom>
                </pic:spPr>
              </pic:pic>
            </a:graphicData>
          </a:graphic>
        </wp:anchor>
      </w:drawing>
    </w:r>
    <w:r w:rsidR="00961E4D">
      <w:rPr>
        <w:noProof/>
      </w:rPr>
      <mc:AlternateContent>
        <mc:Choice Requires="wps">
          <w:drawing>
            <wp:anchor distT="0" distB="0" distL="114300" distR="114300" simplePos="0" relativeHeight="251680768" behindDoc="1" locked="0" layoutInCell="1" allowOverlap="1" wp14:anchorId="0857CBB9" wp14:editId="072CD50E">
              <wp:simplePos x="0" y="0"/>
              <wp:positionH relativeFrom="page">
                <wp:posOffset>228600</wp:posOffset>
              </wp:positionH>
              <wp:positionV relativeFrom="page">
                <wp:posOffset>342265</wp:posOffset>
              </wp:positionV>
              <wp:extent cx="89535" cy="153035"/>
              <wp:effectExtent l="0" t="0" r="0" b="0"/>
              <wp:wrapNone/>
              <wp:docPr id="111701562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07834" w14:textId="77777777" w:rsidR="00C85ABD" w:rsidRDefault="00961E4D">
                          <w:pPr>
                            <w:spacing w:line="240" w:lineRule="exact"/>
                            <w:ind w:left="20"/>
                            <w:rPr>
                              <w:sz w:val="20"/>
                            </w:rPr>
                          </w:pPr>
                          <w:r>
                            <w:rPr>
                              <w:sz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57CBB9" id="_x0000_t202" coordsize="21600,21600" o:spt="202" path="m,l,21600r21600,l21600,xe">
              <v:stroke joinstyle="miter"/>
              <v:path gradientshapeok="t" o:connecttype="rect"/>
            </v:shapetype>
            <v:shape id="Text Box 19" o:spid="_x0000_s1142" type="#_x0000_t202" style="position:absolute;margin-left:18pt;margin-top:26.95pt;width:7.05pt;height:12.05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" filled="f" stroked="f">
              <v:textbox inset="0,0,0,0">
                <w:txbxContent>
                  <w:p w14:paraId="73F07834" w14:textId="77777777" w:rsidR="00C85ABD" w:rsidRDefault="00961E4D">
                    <w:pPr>
                      <w:spacing w:line="240" w:lineRule="exact"/>
                      <w:ind w:left="20"/>
                      <w:rPr>
                        <w:sz w:val="20"/>
                      </w:rPr>
                    </w:pPr>
                    <w:r>
                      <w:rPr>
                        <w:sz w:val="20"/>
                      </w:rPr>
                      <w:t xml:space="preserve"> </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D30FC" w14:textId="33D1621E" w:rsidR="00C85ABD" w:rsidRDefault="00EA0CC3">
    <w:pPr>
      <w:pStyle w:val="a4"/>
      <w:spacing w:line="14" w:lineRule="auto"/>
      <w:rPr>
        <w:sz w:val="20"/>
      </w:rPr>
    </w:pPr>
    <w:r>
      <w:rPr>
        <w:noProof/>
      </w:rPr>
      <w:drawing>
        <wp:anchor distT="0" distB="0" distL="114300" distR="114300" simplePos="0" relativeHeight="251708416" behindDoc="0" locked="0" layoutInCell="1" allowOverlap="1" wp14:anchorId="74554EFC" wp14:editId="4EB11AB7">
          <wp:simplePos x="0" y="0"/>
          <wp:positionH relativeFrom="margin">
            <wp:align>right</wp:align>
          </wp:positionH>
          <wp:positionV relativeFrom="paragraph">
            <wp:posOffset>-84455</wp:posOffset>
          </wp:positionV>
          <wp:extent cx="1218565" cy="457200"/>
          <wp:effectExtent l="0" t="0" r="635" b="0"/>
          <wp:wrapNone/>
          <wp:docPr id="1940869080" name="图片 1940869080"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747" name="图片 2" descr="文本&#10;&#10;中度可信度描述已自动生成"/>
                  <pic:cNvPicPr/>
                </pic:nvPicPr>
                <pic:blipFill>
                  <a:blip r:embed="rId1">
                    <a:extLst>
                      <a:ext uri="{28A0092B-C50C-407E-A947-70E740481C1C}">
                        <a14:useLocalDpi xmlns:a14="http://schemas.microsoft.com/office/drawing/2010/main" val="0"/>
                      </a:ext>
                    </a:extLst>
                  </a:blip>
                  <a:stretch>
                    <a:fillRect/>
                  </a:stretch>
                </pic:blipFill>
                <pic:spPr>
                  <a:xfrm>
                    <a:off x="0" y="0"/>
                    <a:ext cx="1218565" cy="457200"/>
                  </a:xfrm>
                  <a:prstGeom prst="rect">
                    <a:avLst/>
                  </a:prstGeom>
                </pic:spPr>
              </pic:pic>
            </a:graphicData>
          </a:graphic>
        </wp:anchor>
      </w:drawing>
    </w:r>
    <w:r w:rsidR="00961E4D">
      <w:rPr>
        <w:noProof/>
      </w:rPr>
      <mc:AlternateContent>
        <mc:Choice Requires="wps">
          <w:drawing>
            <wp:anchor distT="0" distB="0" distL="114300" distR="114300" simplePos="0" relativeHeight="251681792" behindDoc="1" locked="0" layoutInCell="1" allowOverlap="1" wp14:anchorId="78757147" wp14:editId="6537F147">
              <wp:simplePos x="0" y="0"/>
              <wp:positionH relativeFrom="page">
                <wp:posOffset>228600</wp:posOffset>
              </wp:positionH>
              <wp:positionV relativeFrom="page">
                <wp:posOffset>342265</wp:posOffset>
              </wp:positionV>
              <wp:extent cx="89535" cy="153035"/>
              <wp:effectExtent l="0" t="0" r="0" b="0"/>
              <wp:wrapNone/>
              <wp:docPr id="82415355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4B96F" w14:textId="77777777" w:rsidR="00C85ABD" w:rsidRDefault="00961E4D">
                          <w:pPr>
                            <w:spacing w:line="240" w:lineRule="exact"/>
                            <w:ind w:left="20"/>
                            <w:rPr>
                              <w:sz w:val="20"/>
                            </w:rPr>
                          </w:pPr>
                          <w:r>
                            <w:rPr>
                              <w:sz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757147" id="_x0000_t202" coordsize="21600,21600" o:spt="202" path="m,l,21600r21600,l21600,xe">
              <v:stroke joinstyle="miter"/>
              <v:path gradientshapeok="t" o:connecttype="rect"/>
            </v:shapetype>
            <v:shape id="Text Box 20" o:spid="_x0000_s1145" type="#_x0000_t202" style="position:absolute;margin-left:18pt;margin-top:26.95pt;width:7.05pt;height:12.0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" filled="f" stroked="f">
              <v:textbox inset="0,0,0,0">
                <w:txbxContent>
                  <w:p w14:paraId="0AE4B96F" w14:textId="77777777" w:rsidR="00C85ABD" w:rsidRDefault="00961E4D">
                    <w:pPr>
                      <w:spacing w:line="240" w:lineRule="exact"/>
                      <w:ind w:left="20"/>
                      <w:rPr>
                        <w:sz w:val="20"/>
                      </w:rPr>
                    </w:pPr>
                    <w:r>
                      <w:rPr>
                        <w:sz w:val="20"/>
                      </w:rPr>
                      <w:t xml:space="preserve"> </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5E6C2" w14:textId="5D764638" w:rsidR="00C85ABD" w:rsidRDefault="00EA0CC3">
    <w:pPr>
      <w:pStyle w:val="a4"/>
      <w:spacing w:line="14" w:lineRule="auto"/>
      <w:rPr>
        <w:sz w:val="20"/>
      </w:rPr>
    </w:pPr>
    <w:r>
      <w:rPr>
        <w:noProof/>
      </w:rPr>
      <w:drawing>
        <wp:anchor distT="0" distB="0" distL="114300" distR="114300" simplePos="0" relativeHeight="251712512" behindDoc="0" locked="0" layoutInCell="1" allowOverlap="1" wp14:anchorId="6F9F5277" wp14:editId="042E904E">
          <wp:simplePos x="0" y="0"/>
          <wp:positionH relativeFrom="margin">
            <wp:posOffset>5501005</wp:posOffset>
          </wp:positionH>
          <wp:positionV relativeFrom="paragraph">
            <wp:posOffset>-186055</wp:posOffset>
          </wp:positionV>
          <wp:extent cx="1218565" cy="457200"/>
          <wp:effectExtent l="0" t="0" r="635" b="0"/>
          <wp:wrapNone/>
          <wp:docPr id="821818920" name="图片 821818920"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747" name="图片 2" descr="文本&#10;&#10;中度可信度描述已自动生成"/>
                  <pic:cNvPicPr/>
                </pic:nvPicPr>
                <pic:blipFill>
                  <a:blip r:embed="rId1">
                    <a:extLst>
                      <a:ext uri="{28A0092B-C50C-407E-A947-70E740481C1C}">
                        <a14:useLocalDpi xmlns:a14="http://schemas.microsoft.com/office/drawing/2010/main" val="0"/>
                      </a:ext>
                    </a:extLst>
                  </a:blip>
                  <a:stretch>
                    <a:fillRect/>
                  </a:stretch>
                </pic:blipFill>
                <pic:spPr>
                  <a:xfrm>
                    <a:off x="0" y="0"/>
                    <a:ext cx="1218565" cy="457200"/>
                  </a:xfrm>
                  <a:prstGeom prst="rect">
                    <a:avLst/>
                  </a:prstGeom>
                </pic:spPr>
              </pic:pic>
            </a:graphicData>
          </a:graphic>
        </wp:anchor>
      </w:drawing>
    </w:r>
    <w:r w:rsidR="00961E4D">
      <w:rPr>
        <w:noProof/>
      </w:rPr>
      <mc:AlternateContent>
        <mc:Choice Requires="wps">
          <w:drawing>
            <wp:anchor distT="0" distB="0" distL="114300" distR="114300" simplePos="0" relativeHeight="251683840" behindDoc="1" locked="0" layoutInCell="1" allowOverlap="1" wp14:anchorId="201AD622" wp14:editId="41D4FBC0">
              <wp:simplePos x="0" y="0"/>
              <wp:positionH relativeFrom="page">
                <wp:posOffset>228600</wp:posOffset>
              </wp:positionH>
              <wp:positionV relativeFrom="page">
                <wp:posOffset>342265</wp:posOffset>
              </wp:positionV>
              <wp:extent cx="89535" cy="153035"/>
              <wp:effectExtent l="0" t="0" r="0" b="0"/>
              <wp:wrapNone/>
              <wp:docPr id="2053698925"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F91FE" w14:textId="77777777" w:rsidR="00C85ABD" w:rsidRDefault="00961E4D">
                          <w:pPr>
                            <w:spacing w:line="240" w:lineRule="exact"/>
                            <w:ind w:left="20"/>
                            <w:rPr>
                              <w:sz w:val="20"/>
                            </w:rPr>
                          </w:pPr>
                          <w:r>
                            <w:rPr>
                              <w:sz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1AD622" id="_x0000_t202" coordsize="21600,21600" o:spt="202" path="m,l,21600r21600,l21600,xe">
              <v:stroke joinstyle="miter"/>
              <v:path gradientshapeok="t" o:connecttype="rect"/>
            </v:shapetype>
            <v:shape id="Text Box 31" o:spid="_x0000_s1148" type="#_x0000_t202" style="position:absolute;margin-left:18pt;margin-top:26.95pt;width:7.05pt;height:12.0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" filled="f" stroked="f">
              <v:textbox inset="0,0,0,0">
                <w:txbxContent>
                  <w:p w14:paraId="7A0F91FE" w14:textId="77777777" w:rsidR="00C85ABD" w:rsidRDefault="00961E4D">
                    <w:pPr>
                      <w:spacing w:line="240" w:lineRule="exact"/>
                      <w:ind w:left="20"/>
                      <w:rPr>
                        <w:sz w:val="20"/>
                      </w:rPr>
                    </w:pPr>
                    <w:r>
                      <w:rPr>
                        <w:sz w:val="20"/>
                      </w:rPr>
                      <w:t xml:space="preserve"> </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79C1C" w14:textId="1A85DB96" w:rsidR="005A1EA1" w:rsidRDefault="00EA0CC3">
    <w:pPr>
      <w:pStyle w:val="a4"/>
      <w:spacing w:line="14" w:lineRule="auto"/>
      <w:rPr>
        <w:sz w:val="20"/>
      </w:rPr>
    </w:pPr>
    <w:r>
      <w:rPr>
        <w:noProof/>
      </w:rPr>
      <w:drawing>
        <wp:anchor distT="0" distB="0" distL="114300" distR="114300" simplePos="0" relativeHeight="251718656" behindDoc="0" locked="0" layoutInCell="1" allowOverlap="1" wp14:anchorId="1C45D95E" wp14:editId="19FD8D6D">
          <wp:simplePos x="0" y="0"/>
          <wp:positionH relativeFrom="margin">
            <wp:align>right</wp:align>
          </wp:positionH>
          <wp:positionV relativeFrom="paragraph">
            <wp:posOffset>-182880</wp:posOffset>
          </wp:positionV>
          <wp:extent cx="1218565" cy="457200"/>
          <wp:effectExtent l="0" t="0" r="635" b="0"/>
          <wp:wrapNone/>
          <wp:docPr id="1169501688" name="图片 1169501688"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747" name="图片 2" descr="文本&#10;&#10;中度可信度描述已自动生成"/>
                  <pic:cNvPicPr/>
                </pic:nvPicPr>
                <pic:blipFill>
                  <a:blip r:embed="rId1">
                    <a:extLst>
                      <a:ext uri="{28A0092B-C50C-407E-A947-70E740481C1C}">
                        <a14:useLocalDpi xmlns:a14="http://schemas.microsoft.com/office/drawing/2010/main" val="0"/>
                      </a:ext>
                    </a:extLst>
                  </a:blip>
                  <a:stretch>
                    <a:fillRect/>
                  </a:stretch>
                </pic:blipFill>
                <pic:spPr>
                  <a:xfrm>
                    <a:off x="0" y="0"/>
                    <a:ext cx="1218565" cy="457200"/>
                  </a:xfrm>
                  <a:prstGeom prst="rect">
                    <a:avLst/>
                  </a:prstGeom>
                </pic:spPr>
              </pic:pic>
            </a:graphicData>
          </a:graphic>
        </wp:anchor>
      </w:drawing>
    </w:r>
    <w:r w:rsidR="005A1EA1">
      <w:rPr>
        <w:noProof/>
      </w:rPr>
      <mc:AlternateContent>
        <mc:Choice Requires="wps">
          <w:drawing>
            <wp:anchor distT="0" distB="0" distL="114300" distR="114300" simplePos="0" relativeHeight="251698176" behindDoc="1" locked="0" layoutInCell="1" allowOverlap="1" wp14:anchorId="7BE39A5D" wp14:editId="0C6083CF">
              <wp:simplePos x="0" y="0"/>
              <wp:positionH relativeFrom="page">
                <wp:posOffset>228600</wp:posOffset>
              </wp:positionH>
              <wp:positionV relativeFrom="page">
                <wp:posOffset>342265</wp:posOffset>
              </wp:positionV>
              <wp:extent cx="89535" cy="153035"/>
              <wp:effectExtent l="0" t="0" r="0" b="0"/>
              <wp:wrapNone/>
              <wp:docPr id="187" name="文本框 187"/>
              <wp:cNvGraphicFramePr/>
              <a:graphic xmlns:a="http://schemas.openxmlformats.org/drawingml/2006/main">
                <a:graphicData uri="http://schemas.microsoft.com/office/word/2010/wordprocessingShape">
                  <wps:wsp>
                    <wps:cNvSpPr txBox="1"/>
                    <wps:spPr>
                      <a:xfrm>
                        <a:off x="0" y="0"/>
                        <a:ext cx="89535" cy="153035"/>
                      </a:xfrm>
                      <a:prstGeom prst="rect">
                        <a:avLst/>
                      </a:prstGeom>
                      <a:noFill/>
                      <a:ln>
                        <a:noFill/>
                      </a:ln>
                    </wps:spPr>
                    <wps:txbx>
                      <w:txbxContent>
                        <w:p w14:paraId="503F045F" w14:textId="77777777" w:rsidR="005A1EA1" w:rsidRDefault="005A1EA1">
                          <w:pPr>
                            <w:spacing w:line="240" w:lineRule="exact"/>
                            <w:ind w:left="20"/>
                            <w:rPr>
                              <w:sz w:val="20"/>
                            </w:rPr>
                          </w:pPr>
                          <w:r>
                            <w:rPr>
                              <w:sz w:val="20"/>
                            </w:rPr>
                            <w:t xml:space="preserve"> </w:t>
                          </w:r>
                        </w:p>
                      </w:txbxContent>
                    </wps:txbx>
                    <wps:bodyPr lIns="0" tIns="0" rIns="0" bIns="0" upright="1"/>
                  </wps:wsp>
                </a:graphicData>
              </a:graphic>
            </wp:anchor>
          </w:drawing>
        </mc:Choice>
        <mc:Fallback>
          <w:pict>
            <v:shapetype w14:anchorId="7BE39A5D" id="_x0000_t202" coordsize="21600,21600" o:spt="202" path="m,l,21600r21600,l21600,xe">
              <v:stroke joinstyle="miter"/>
              <v:path gradientshapeok="t" o:connecttype="rect"/>
            </v:shapetype>
            <v:shape id="文本框 187" o:spid="_x0000_s1152" type="#_x0000_t202" style="position:absolute;margin-left:18pt;margin-top:26.95pt;width:7.05pt;height:12.05pt;z-index:-2516183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" filled="f" stroked="f">
              <v:textbox inset="0,0,0,0">
                <w:txbxContent>
                  <w:p w14:paraId="503F045F" w14:textId="77777777" w:rsidR="005A1EA1" w:rsidRDefault="005A1EA1">
                    <w:pPr>
                      <w:spacing w:line="240" w:lineRule="exact"/>
                      <w:ind w:left="20"/>
                      <w:rPr>
                        <w:sz w:val="20"/>
                      </w:rPr>
                    </w:pPr>
                    <w:r>
                      <w:rPr>
                        <w:sz w:val="20"/>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3A4B87"/>
    <w:multiLevelType w:val="multilevel"/>
    <w:tmpl w:val="813A4B87"/>
    <w:lvl w:ilvl="0">
      <w:start w:val="1"/>
      <w:numFmt w:val="decimal"/>
      <w:lvlText w:val="%1."/>
      <w:lvlJc w:val="left"/>
      <w:pPr>
        <w:ind w:left="1013" w:hanging="162"/>
      </w:pPr>
      <w:rPr>
        <w:rFonts w:ascii="Calibri" w:eastAsia="Calibri" w:hAnsi="Calibri" w:cs="Calibri" w:hint="default"/>
        <w:spacing w:val="-2"/>
        <w:w w:val="98"/>
        <w:sz w:val="19"/>
        <w:szCs w:val="19"/>
        <w:lang w:val="en-US" w:eastAsia="en-US" w:bidi="ar-SA"/>
      </w:rPr>
    </w:lvl>
    <w:lvl w:ilvl="1">
      <w:numFmt w:val="bullet"/>
      <w:lvlText w:val="•"/>
      <w:lvlJc w:val="left"/>
      <w:pPr>
        <w:ind w:left="2081" w:hanging="162"/>
      </w:pPr>
      <w:rPr>
        <w:rFonts w:hint="default"/>
        <w:lang w:val="en-US" w:eastAsia="en-US" w:bidi="ar-SA"/>
      </w:rPr>
    </w:lvl>
    <w:lvl w:ilvl="2">
      <w:numFmt w:val="bullet"/>
      <w:lvlText w:val="•"/>
      <w:lvlJc w:val="left"/>
      <w:pPr>
        <w:ind w:left="3142" w:hanging="162"/>
      </w:pPr>
      <w:rPr>
        <w:rFonts w:hint="default"/>
        <w:lang w:val="en-US" w:eastAsia="en-US" w:bidi="ar-SA"/>
      </w:rPr>
    </w:lvl>
    <w:lvl w:ilvl="3">
      <w:numFmt w:val="bullet"/>
      <w:lvlText w:val="•"/>
      <w:lvlJc w:val="left"/>
      <w:pPr>
        <w:ind w:left="4203" w:hanging="162"/>
      </w:pPr>
      <w:rPr>
        <w:rFonts w:hint="default"/>
        <w:lang w:val="en-US" w:eastAsia="en-US" w:bidi="ar-SA"/>
      </w:rPr>
    </w:lvl>
    <w:lvl w:ilvl="4">
      <w:numFmt w:val="bullet"/>
      <w:lvlText w:val="•"/>
      <w:lvlJc w:val="left"/>
      <w:pPr>
        <w:ind w:left="5264" w:hanging="162"/>
      </w:pPr>
      <w:rPr>
        <w:rFonts w:hint="default"/>
        <w:lang w:val="en-US" w:eastAsia="en-US" w:bidi="ar-SA"/>
      </w:rPr>
    </w:lvl>
    <w:lvl w:ilvl="5">
      <w:numFmt w:val="bullet"/>
      <w:lvlText w:val="•"/>
      <w:lvlJc w:val="left"/>
      <w:pPr>
        <w:ind w:left="6325" w:hanging="162"/>
      </w:pPr>
      <w:rPr>
        <w:rFonts w:hint="default"/>
        <w:lang w:val="en-US" w:eastAsia="en-US" w:bidi="ar-SA"/>
      </w:rPr>
    </w:lvl>
    <w:lvl w:ilvl="6">
      <w:numFmt w:val="bullet"/>
      <w:lvlText w:val="•"/>
      <w:lvlJc w:val="left"/>
      <w:pPr>
        <w:ind w:left="7386" w:hanging="162"/>
      </w:pPr>
      <w:rPr>
        <w:rFonts w:hint="default"/>
        <w:lang w:val="en-US" w:eastAsia="en-US" w:bidi="ar-SA"/>
      </w:rPr>
    </w:lvl>
    <w:lvl w:ilvl="7">
      <w:numFmt w:val="bullet"/>
      <w:lvlText w:val="•"/>
      <w:lvlJc w:val="left"/>
      <w:pPr>
        <w:ind w:left="8447" w:hanging="162"/>
      </w:pPr>
      <w:rPr>
        <w:rFonts w:hint="default"/>
        <w:lang w:val="en-US" w:eastAsia="en-US" w:bidi="ar-SA"/>
      </w:rPr>
    </w:lvl>
    <w:lvl w:ilvl="8">
      <w:numFmt w:val="bullet"/>
      <w:lvlText w:val="•"/>
      <w:lvlJc w:val="left"/>
      <w:pPr>
        <w:ind w:left="9508" w:hanging="162"/>
      </w:pPr>
      <w:rPr>
        <w:rFonts w:hint="default"/>
        <w:lang w:val="en-US" w:eastAsia="en-US" w:bidi="ar-SA"/>
      </w:rPr>
    </w:lvl>
  </w:abstractNum>
  <w:abstractNum w:abstractNumId="1" w15:restartNumberingAfterBreak="0">
    <w:nsid w:val="9239341B"/>
    <w:multiLevelType w:val="multilevel"/>
    <w:tmpl w:val="9239341B"/>
    <w:lvl w:ilvl="0">
      <w:start w:val="1"/>
      <w:numFmt w:val="decimal"/>
      <w:lvlText w:val="%1."/>
      <w:lvlJc w:val="left"/>
      <w:pPr>
        <w:ind w:left="1332" w:hanging="422"/>
      </w:pPr>
      <w:rPr>
        <w:rFonts w:ascii="Calibri" w:eastAsia="Calibri" w:hAnsi="Calibri" w:cs="Calibri" w:hint="default"/>
        <w:spacing w:val="-1"/>
        <w:w w:val="98"/>
        <w:sz w:val="21"/>
        <w:szCs w:val="21"/>
        <w:lang w:val="en-US" w:eastAsia="en-US" w:bidi="ar-SA"/>
      </w:rPr>
    </w:lvl>
    <w:lvl w:ilvl="1">
      <w:numFmt w:val="bullet"/>
      <w:lvlText w:val="•"/>
      <w:lvlJc w:val="left"/>
      <w:pPr>
        <w:ind w:left="2375" w:hanging="422"/>
      </w:pPr>
      <w:rPr>
        <w:rFonts w:hint="default"/>
        <w:lang w:val="en-US" w:eastAsia="en-US" w:bidi="ar-SA"/>
      </w:rPr>
    </w:lvl>
    <w:lvl w:ilvl="2">
      <w:numFmt w:val="bullet"/>
      <w:lvlText w:val="•"/>
      <w:lvlJc w:val="left"/>
      <w:pPr>
        <w:ind w:left="3410" w:hanging="422"/>
      </w:pPr>
      <w:rPr>
        <w:rFonts w:hint="default"/>
        <w:lang w:val="en-US" w:eastAsia="en-US" w:bidi="ar-SA"/>
      </w:rPr>
    </w:lvl>
    <w:lvl w:ilvl="3">
      <w:numFmt w:val="bullet"/>
      <w:lvlText w:val="•"/>
      <w:lvlJc w:val="left"/>
      <w:pPr>
        <w:ind w:left="4445" w:hanging="422"/>
      </w:pPr>
      <w:rPr>
        <w:rFonts w:hint="default"/>
        <w:lang w:val="en-US" w:eastAsia="en-US" w:bidi="ar-SA"/>
      </w:rPr>
    </w:lvl>
    <w:lvl w:ilvl="4">
      <w:numFmt w:val="bullet"/>
      <w:lvlText w:val="•"/>
      <w:lvlJc w:val="left"/>
      <w:pPr>
        <w:ind w:left="5480" w:hanging="422"/>
      </w:pPr>
      <w:rPr>
        <w:rFonts w:hint="default"/>
        <w:lang w:val="en-US" w:eastAsia="en-US" w:bidi="ar-SA"/>
      </w:rPr>
    </w:lvl>
    <w:lvl w:ilvl="5">
      <w:numFmt w:val="bullet"/>
      <w:lvlText w:val="•"/>
      <w:lvlJc w:val="left"/>
      <w:pPr>
        <w:ind w:left="6515" w:hanging="422"/>
      </w:pPr>
      <w:rPr>
        <w:rFonts w:hint="default"/>
        <w:lang w:val="en-US" w:eastAsia="en-US" w:bidi="ar-SA"/>
      </w:rPr>
    </w:lvl>
    <w:lvl w:ilvl="6">
      <w:numFmt w:val="bullet"/>
      <w:lvlText w:val="•"/>
      <w:lvlJc w:val="left"/>
      <w:pPr>
        <w:ind w:left="7550" w:hanging="422"/>
      </w:pPr>
      <w:rPr>
        <w:rFonts w:hint="default"/>
        <w:lang w:val="en-US" w:eastAsia="en-US" w:bidi="ar-SA"/>
      </w:rPr>
    </w:lvl>
    <w:lvl w:ilvl="7">
      <w:numFmt w:val="bullet"/>
      <w:lvlText w:val="•"/>
      <w:lvlJc w:val="left"/>
      <w:pPr>
        <w:ind w:left="8585" w:hanging="422"/>
      </w:pPr>
      <w:rPr>
        <w:rFonts w:hint="default"/>
        <w:lang w:val="en-US" w:eastAsia="en-US" w:bidi="ar-SA"/>
      </w:rPr>
    </w:lvl>
    <w:lvl w:ilvl="8">
      <w:numFmt w:val="bullet"/>
      <w:lvlText w:val="•"/>
      <w:lvlJc w:val="left"/>
      <w:pPr>
        <w:ind w:left="9620" w:hanging="422"/>
      </w:pPr>
      <w:rPr>
        <w:rFonts w:hint="default"/>
        <w:lang w:val="en-US" w:eastAsia="en-US" w:bidi="ar-SA"/>
      </w:rPr>
    </w:lvl>
  </w:abstractNum>
  <w:abstractNum w:abstractNumId="2" w15:restartNumberingAfterBreak="0">
    <w:nsid w:val="9C8AC8EF"/>
    <w:multiLevelType w:val="multilevel"/>
    <w:tmpl w:val="9C8AC8EF"/>
    <w:lvl w:ilvl="0">
      <w:numFmt w:val="bullet"/>
      <w:lvlText w:val=""/>
      <w:lvlJc w:val="left"/>
      <w:pPr>
        <w:ind w:left="642" w:hanging="422"/>
      </w:pPr>
      <w:rPr>
        <w:rFonts w:hint="default"/>
        <w:w w:val="98"/>
        <w:lang w:val="en-US" w:eastAsia="en-US" w:bidi="ar-SA"/>
      </w:rPr>
    </w:lvl>
    <w:lvl w:ilvl="1">
      <w:numFmt w:val="bullet"/>
      <w:lvlText w:val="•"/>
      <w:lvlJc w:val="left"/>
      <w:pPr>
        <w:ind w:left="2375" w:hanging="422"/>
      </w:pPr>
      <w:rPr>
        <w:rFonts w:hint="default"/>
        <w:lang w:val="en-US" w:eastAsia="en-US" w:bidi="ar-SA"/>
      </w:rPr>
    </w:lvl>
    <w:lvl w:ilvl="2">
      <w:numFmt w:val="bullet"/>
      <w:lvlText w:val="•"/>
      <w:lvlJc w:val="left"/>
      <w:pPr>
        <w:ind w:left="3410" w:hanging="422"/>
      </w:pPr>
      <w:rPr>
        <w:rFonts w:hint="default"/>
        <w:lang w:val="en-US" w:eastAsia="en-US" w:bidi="ar-SA"/>
      </w:rPr>
    </w:lvl>
    <w:lvl w:ilvl="3">
      <w:numFmt w:val="bullet"/>
      <w:lvlText w:val="•"/>
      <w:lvlJc w:val="left"/>
      <w:pPr>
        <w:ind w:left="4445" w:hanging="422"/>
      </w:pPr>
      <w:rPr>
        <w:rFonts w:hint="default"/>
        <w:lang w:val="en-US" w:eastAsia="en-US" w:bidi="ar-SA"/>
      </w:rPr>
    </w:lvl>
    <w:lvl w:ilvl="4">
      <w:numFmt w:val="bullet"/>
      <w:lvlText w:val="•"/>
      <w:lvlJc w:val="left"/>
      <w:pPr>
        <w:ind w:left="5480" w:hanging="422"/>
      </w:pPr>
      <w:rPr>
        <w:rFonts w:hint="default"/>
        <w:lang w:val="en-US" w:eastAsia="en-US" w:bidi="ar-SA"/>
      </w:rPr>
    </w:lvl>
    <w:lvl w:ilvl="5">
      <w:numFmt w:val="bullet"/>
      <w:lvlText w:val="•"/>
      <w:lvlJc w:val="left"/>
      <w:pPr>
        <w:ind w:left="6515" w:hanging="422"/>
      </w:pPr>
      <w:rPr>
        <w:rFonts w:hint="default"/>
        <w:lang w:val="en-US" w:eastAsia="en-US" w:bidi="ar-SA"/>
      </w:rPr>
    </w:lvl>
    <w:lvl w:ilvl="6">
      <w:numFmt w:val="bullet"/>
      <w:lvlText w:val="•"/>
      <w:lvlJc w:val="left"/>
      <w:pPr>
        <w:ind w:left="7550" w:hanging="422"/>
      </w:pPr>
      <w:rPr>
        <w:rFonts w:hint="default"/>
        <w:lang w:val="en-US" w:eastAsia="en-US" w:bidi="ar-SA"/>
      </w:rPr>
    </w:lvl>
    <w:lvl w:ilvl="7">
      <w:numFmt w:val="bullet"/>
      <w:lvlText w:val="•"/>
      <w:lvlJc w:val="left"/>
      <w:pPr>
        <w:ind w:left="8585" w:hanging="422"/>
      </w:pPr>
      <w:rPr>
        <w:rFonts w:hint="default"/>
        <w:lang w:val="en-US" w:eastAsia="en-US" w:bidi="ar-SA"/>
      </w:rPr>
    </w:lvl>
    <w:lvl w:ilvl="8">
      <w:numFmt w:val="bullet"/>
      <w:lvlText w:val="•"/>
      <w:lvlJc w:val="left"/>
      <w:pPr>
        <w:ind w:left="9620" w:hanging="422"/>
      </w:pPr>
      <w:rPr>
        <w:rFonts w:hint="default"/>
        <w:lang w:val="en-US" w:eastAsia="en-US" w:bidi="ar-SA"/>
      </w:rPr>
    </w:lvl>
  </w:abstractNum>
  <w:abstractNum w:abstractNumId="3" w15:restartNumberingAfterBreak="0">
    <w:nsid w:val="A2B32E51"/>
    <w:multiLevelType w:val="multilevel"/>
    <w:tmpl w:val="A2B32E51"/>
    <w:lvl w:ilvl="0">
      <w:start w:val="2"/>
      <w:numFmt w:val="decimal"/>
      <w:lvlText w:val="%1"/>
      <w:lvlJc w:val="left"/>
      <w:pPr>
        <w:ind w:left="1184" w:hanging="272"/>
      </w:pPr>
      <w:rPr>
        <w:rFonts w:hint="default"/>
        <w:w w:val="98"/>
        <w:lang w:val="en-US" w:eastAsia="en-US" w:bidi="ar-SA"/>
      </w:rPr>
    </w:lvl>
    <w:lvl w:ilvl="1">
      <w:start w:val="1"/>
      <w:numFmt w:val="decimal"/>
      <w:lvlText w:val="%1.%2"/>
      <w:lvlJc w:val="left"/>
      <w:pPr>
        <w:ind w:left="1397" w:hanging="486"/>
      </w:pPr>
      <w:rPr>
        <w:rFonts w:ascii="Calibri Light" w:eastAsia="Calibri Light" w:hAnsi="Calibri Light" w:cs="Calibri Light" w:hint="default"/>
        <w:w w:val="98"/>
        <w:sz w:val="32"/>
        <w:szCs w:val="32"/>
        <w:lang w:val="en-US" w:eastAsia="en-US" w:bidi="ar-SA"/>
      </w:rPr>
    </w:lvl>
    <w:lvl w:ilvl="2">
      <w:start w:val="1"/>
      <w:numFmt w:val="decimal"/>
      <w:lvlText w:val="%1.%2.%3"/>
      <w:lvlJc w:val="left"/>
      <w:pPr>
        <w:ind w:left="1637" w:hanging="726"/>
      </w:pPr>
      <w:rPr>
        <w:rFonts w:ascii="Calibri Light" w:eastAsia="Calibri Light" w:hAnsi="Calibri Light" w:cs="Calibri Light" w:hint="default"/>
        <w:spacing w:val="-3"/>
        <w:w w:val="98"/>
        <w:sz w:val="32"/>
        <w:szCs w:val="32"/>
        <w:lang w:val="en-US" w:eastAsia="en-US" w:bidi="ar-SA"/>
      </w:rPr>
    </w:lvl>
    <w:lvl w:ilvl="3">
      <w:numFmt w:val="bullet"/>
      <w:lvlText w:val="•"/>
      <w:lvlJc w:val="left"/>
      <w:pPr>
        <w:ind w:left="2896" w:hanging="726"/>
      </w:pPr>
      <w:rPr>
        <w:rFonts w:hint="default"/>
        <w:lang w:val="en-US" w:eastAsia="en-US" w:bidi="ar-SA"/>
      </w:rPr>
    </w:lvl>
    <w:lvl w:ilvl="4">
      <w:numFmt w:val="bullet"/>
      <w:lvlText w:val="•"/>
      <w:lvlJc w:val="left"/>
      <w:pPr>
        <w:ind w:left="4152" w:hanging="726"/>
      </w:pPr>
      <w:rPr>
        <w:rFonts w:hint="default"/>
        <w:lang w:val="en-US" w:eastAsia="en-US" w:bidi="ar-SA"/>
      </w:rPr>
    </w:lvl>
    <w:lvl w:ilvl="5">
      <w:numFmt w:val="bullet"/>
      <w:lvlText w:val="•"/>
      <w:lvlJc w:val="left"/>
      <w:pPr>
        <w:ind w:left="5408" w:hanging="726"/>
      </w:pPr>
      <w:rPr>
        <w:rFonts w:hint="default"/>
        <w:lang w:val="en-US" w:eastAsia="en-US" w:bidi="ar-SA"/>
      </w:rPr>
    </w:lvl>
    <w:lvl w:ilvl="6">
      <w:numFmt w:val="bullet"/>
      <w:lvlText w:val="•"/>
      <w:lvlJc w:val="left"/>
      <w:pPr>
        <w:ind w:left="6665" w:hanging="726"/>
      </w:pPr>
      <w:rPr>
        <w:rFonts w:hint="default"/>
        <w:lang w:val="en-US" w:eastAsia="en-US" w:bidi="ar-SA"/>
      </w:rPr>
    </w:lvl>
    <w:lvl w:ilvl="7">
      <w:numFmt w:val="bullet"/>
      <w:lvlText w:val="•"/>
      <w:lvlJc w:val="left"/>
      <w:pPr>
        <w:ind w:left="7921" w:hanging="726"/>
      </w:pPr>
      <w:rPr>
        <w:rFonts w:hint="default"/>
        <w:lang w:val="en-US" w:eastAsia="en-US" w:bidi="ar-SA"/>
      </w:rPr>
    </w:lvl>
    <w:lvl w:ilvl="8">
      <w:numFmt w:val="bullet"/>
      <w:lvlText w:val="•"/>
      <w:lvlJc w:val="left"/>
      <w:pPr>
        <w:ind w:left="9177" w:hanging="726"/>
      </w:pPr>
      <w:rPr>
        <w:rFonts w:hint="default"/>
        <w:lang w:val="en-US" w:eastAsia="en-US" w:bidi="ar-SA"/>
      </w:rPr>
    </w:lvl>
  </w:abstractNum>
  <w:abstractNum w:abstractNumId="4" w15:restartNumberingAfterBreak="0">
    <w:nsid w:val="A467385C"/>
    <w:multiLevelType w:val="singleLevel"/>
    <w:tmpl w:val="A467385C"/>
    <w:lvl w:ilvl="0">
      <w:start w:val="1"/>
      <w:numFmt w:val="bullet"/>
      <w:lvlText w:val=""/>
      <w:lvlJc w:val="left"/>
      <w:pPr>
        <w:ind w:left="420" w:hanging="420"/>
      </w:pPr>
      <w:rPr>
        <w:rFonts w:ascii="Wingdings" w:hAnsi="Wingdings" w:hint="default"/>
      </w:rPr>
    </w:lvl>
  </w:abstractNum>
  <w:abstractNum w:abstractNumId="5" w15:restartNumberingAfterBreak="0">
    <w:nsid w:val="AB2F9039"/>
    <w:multiLevelType w:val="multilevel"/>
    <w:tmpl w:val="AB2F9039"/>
    <w:lvl w:ilvl="0">
      <w:start w:val="1"/>
      <w:numFmt w:val="decimal"/>
      <w:lvlText w:val="%1."/>
      <w:lvlJc w:val="left"/>
      <w:pPr>
        <w:ind w:left="1332" w:hanging="422"/>
      </w:pPr>
      <w:rPr>
        <w:rFonts w:ascii="Calibri" w:eastAsia="Calibri" w:hAnsi="Calibri" w:cs="Calibri" w:hint="default"/>
        <w:spacing w:val="-1"/>
        <w:w w:val="98"/>
        <w:sz w:val="21"/>
        <w:szCs w:val="21"/>
        <w:lang w:val="en-US" w:eastAsia="en-US" w:bidi="ar-SA"/>
      </w:rPr>
    </w:lvl>
    <w:lvl w:ilvl="1">
      <w:numFmt w:val="bullet"/>
      <w:lvlText w:val="•"/>
      <w:lvlJc w:val="left"/>
      <w:pPr>
        <w:ind w:left="2375" w:hanging="422"/>
      </w:pPr>
      <w:rPr>
        <w:rFonts w:hint="default"/>
        <w:lang w:val="en-US" w:eastAsia="en-US" w:bidi="ar-SA"/>
      </w:rPr>
    </w:lvl>
    <w:lvl w:ilvl="2">
      <w:numFmt w:val="bullet"/>
      <w:lvlText w:val="•"/>
      <w:lvlJc w:val="left"/>
      <w:pPr>
        <w:ind w:left="3410" w:hanging="422"/>
      </w:pPr>
      <w:rPr>
        <w:rFonts w:hint="default"/>
        <w:lang w:val="en-US" w:eastAsia="en-US" w:bidi="ar-SA"/>
      </w:rPr>
    </w:lvl>
    <w:lvl w:ilvl="3">
      <w:numFmt w:val="bullet"/>
      <w:lvlText w:val="•"/>
      <w:lvlJc w:val="left"/>
      <w:pPr>
        <w:ind w:left="4445" w:hanging="422"/>
      </w:pPr>
      <w:rPr>
        <w:rFonts w:hint="default"/>
        <w:lang w:val="en-US" w:eastAsia="en-US" w:bidi="ar-SA"/>
      </w:rPr>
    </w:lvl>
    <w:lvl w:ilvl="4">
      <w:numFmt w:val="bullet"/>
      <w:lvlText w:val="•"/>
      <w:lvlJc w:val="left"/>
      <w:pPr>
        <w:ind w:left="5480" w:hanging="422"/>
      </w:pPr>
      <w:rPr>
        <w:rFonts w:hint="default"/>
        <w:lang w:val="en-US" w:eastAsia="en-US" w:bidi="ar-SA"/>
      </w:rPr>
    </w:lvl>
    <w:lvl w:ilvl="5">
      <w:numFmt w:val="bullet"/>
      <w:lvlText w:val="•"/>
      <w:lvlJc w:val="left"/>
      <w:pPr>
        <w:ind w:left="6515" w:hanging="422"/>
      </w:pPr>
      <w:rPr>
        <w:rFonts w:hint="default"/>
        <w:lang w:val="en-US" w:eastAsia="en-US" w:bidi="ar-SA"/>
      </w:rPr>
    </w:lvl>
    <w:lvl w:ilvl="6">
      <w:numFmt w:val="bullet"/>
      <w:lvlText w:val="•"/>
      <w:lvlJc w:val="left"/>
      <w:pPr>
        <w:ind w:left="7550" w:hanging="422"/>
      </w:pPr>
      <w:rPr>
        <w:rFonts w:hint="default"/>
        <w:lang w:val="en-US" w:eastAsia="en-US" w:bidi="ar-SA"/>
      </w:rPr>
    </w:lvl>
    <w:lvl w:ilvl="7">
      <w:numFmt w:val="bullet"/>
      <w:lvlText w:val="•"/>
      <w:lvlJc w:val="left"/>
      <w:pPr>
        <w:ind w:left="8585" w:hanging="422"/>
      </w:pPr>
      <w:rPr>
        <w:rFonts w:hint="default"/>
        <w:lang w:val="en-US" w:eastAsia="en-US" w:bidi="ar-SA"/>
      </w:rPr>
    </w:lvl>
    <w:lvl w:ilvl="8">
      <w:numFmt w:val="bullet"/>
      <w:lvlText w:val="•"/>
      <w:lvlJc w:val="left"/>
      <w:pPr>
        <w:ind w:left="9620" w:hanging="422"/>
      </w:pPr>
      <w:rPr>
        <w:rFonts w:hint="default"/>
        <w:lang w:val="en-US" w:eastAsia="en-US" w:bidi="ar-SA"/>
      </w:rPr>
    </w:lvl>
  </w:abstractNum>
  <w:abstractNum w:abstractNumId="6" w15:restartNumberingAfterBreak="0">
    <w:nsid w:val="ABC25AD8"/>
    <w:multiLevelType w:val="singleLevel"/>
    <w:tmpl w:val="ABC25AD8"/>
    <w:lvl w:ilvl="0">
      <w:start w:val="1"/>
      <w:numFmt w:val="bullet"/>
      <w:lvlText w:val=""/>
      <w:lvlJc w:val="left"/>
      <w:pPr>
        <w:ind w:left="420" w:hanging="420"/>
      </w:pPr>
      <w:rPr>
        <w:rFonts w:ascii="Wingdings" w:hAnsi="Wingdings" w:hint="default"/>
      </w:rPr>
    </w:lvl>
  </w:abstractNum>
  <w:abstractNum w:abstractNumId="7" w15:restartNumberingAfterBreak="0">
    <w:nsid w:val="B8CEF35B"/>
    <w:multiLevelType w:val="multilevel"/>
    <w:tmpl w:val="B8CEF35B"/>
    <w:lvl w:ilvl="0">
      <w:start w:val="1"/>
      <w:numFmt w:val="decimal"/>
      <w:lvlText w:val="%1."/>
      <w:lvlJc w:val="left"/>
      <w:pPr>
        <w:ind w:left="1272" w:hanging="422"/>
      </w:pPr>
      <w:rPr>
        <w:rFonts w:ascii="Calibri" w:eastAsia="Calibri" w:hAnsi="Calibri" w:cs="Calibri" w:hint="default"/>
        <w:spacing w:val="-1"/>
        <w:w w:val="98"/>
        <w:sz w:val="21"/>
        <w:szCs w:val="21"/>
        <w:lang w:val="en-US" w:eastAsia="en-US" w:bidi="ar-SA"/>
      </w:rPr>
    </w:lvl>
    <w:lvl w:ilvl="1">
      <w:numFmt w:val="bullet"/>
      <w:lvlText w:val="•"/>
      <w:lvlJc w:val="left"/>
      <w:pPr>
        <w:ind w:left="2315" w:hanging="422"/>
      </w:pPr>
      <w:rPr>
        <w:rFonts w:hint="default"/>
        <w:lang w:val="en-US" w:eastAsia="en-US" w:bidi="ar-SA"/>
      </w:rPr>
    </w:lvl>
    <w:lvl w:ilvl="2">
      <w:numFmt w:val="bullet"/>
      <w:lvlText w:val="•"/>
      <w:lvlJc w:val="left"/>
      <w:pPr>
        <w:ind w:left="3350" w:hanging="422"/>
      </w:pPr>
      <w:rPr>
        <w:rFonts w:hint="default"/>
        <w:lang w:val="en-US" w:eastAsia="en-US" w:bidi="ar-SA"/>
      </w:rPr>
    </w:lvl>
    <w:lvl w:ilvl="3">
      <w:numFmt w:val="bullet"/>
      <w:lvlText w:val="•"/>
      <w:lvlJc w:val="left"/>
      <w:pPr>
        <w:ind w:left="4385" w:hanging="422"/>
      </w:pPr>
      <w:rPr>
        <w:rFonts w:hint="default"/>
        <w:lang w:val="en-US" w:eastAsia="en-US" w:bidi="ar-SA"/>
      </w:rPr>
    </w:lvl>
    <w:lvl w:ilvl="4">
      <w:numFmt w:val="bullet"/>
      <w:lvlText w:val="•"/>
      <w:lvlJc w:val="left"/>
      <w:pPr>
        <w:ind w:left="5420" w:hanging="422"/>
      </w:pPr>
      <w:rPr>
        <w:rFonts w:hint="default"/>
        <w:lang w:val="en-US" w:eastAsia="en-US" w:bidi="ar-SA"/>
      </w:rPr>
    </w:lvl>
    <w:lvl w:ilvl="5">
      <w:numFmt w:val="bullet"/>
      <w:lvlText w:val="•"/>
      <w:lvlJc w:val="left"/>
      <w:pPr>
        <w:ind w:left="6455" w:hanging="422"/>
      </w:pPr>
      <w:rPr>
        <w:rFonts w:hint="default"/>
        <w:lang w:val="en-US" w:eastAsia="en-US" w:bidi="ar-SA"/>
      </w:rPr>
    </w:lvl>
    <w:lvl w:ilvl="6">
      <w:numFmt w:val="bullet"/>
      <w:lvlText w:val="•"/>
      <w:lvlJc w:val="left"/>
      <w:pPr>
        <w:ind w:left="7490" w:hanging="422"/>
      </w:pPr>
      <w:rPr>
        <w:rFonts w:hint="default"/>
        <w:lang w:val="en-US" w:eastAsia="en-US" w:bidi="ar-SA"/>
      </w:rPr>
    </w:lvl>
    <w:lvl w:ilvl="7">
      <w:numFmt w:val="bullet"/>
      <w:lvlText w:val="•"/>
      <w:lvlJc w:val="left"/>
      <w:pPr>
        <w:ind w:left="8525" w:hanging="422"/>
      </w:pPr>
      <w:rPr>
        <w:rFonts w:hint="default"/>
        <w:lang w:val="en-US" w:eastAsia="en-US" w:bidi="ar-SA"/>
      </w:rPr>
    </w:lvl>
    <w:lvl w:ilvl="8">
      <w:numFmt w:val="bullet"/>
      <w:lvlText w:val="•"/>
      <w:lvlJc w:val="left"/>
      <w:pPr>
        <w:ind w:left="9560" w:hanging="422"/>
      </w:pPr>
      <w:rPr>
        <w:rFonts w:hint="default"/>
        <w:lang w:val="en-US" w:eastAsia="en-US" w:bidi="ar-SA"/>
      </w:rPr>
    </w:lvl>
  </w:abstractNum>
  <w:abstractNum w:abstractNumId="8" w15:restartNumberingAfterBreak="0">
    <w:nsid w:val="BB64CFA9"/>
    <w:multiLevelType w:val="multilevel"/>
    <w:tmpl w:val="BB64CFA9"/>
    <w:lvl w:ilvl="0">
      <w:numFmt w:val="bullet"/>
      <w:lvlText w:val=""/>
      <w:lvlJc w:val="left"/>
      <w:pPr>
        <w:ind w:left="1272" w:hanging="422"/>
      </w:pPr>
      <w:rPr>
        <w:rFonts w:hint="default"/>
        <w:w w:val="99"/>
        <w:lang w:val="en-US" w:eastAsia="en-US" w:bidi="ar-SA"/>
      </w:rPr>
    </w:lvl>
    <w:lvl w:ilvl="1">
      <w:numFmt w:val="bullet"/>
      <w:lvlText w:val="•"/>
      <w:lvlJc w:val="left"/>
      <w:pPr>
        <w:ind w:left="2315" w:hanging="422"/>
      </w:pPr>
      <w:rPr>
        <w:rFonts w:hint="default"/>
        <w:lang w:val="en-US" w:eastAsia="en-US" w:bidi="ar-SA"/>
      </w:rPr>
    </w:lvl>
    <w:lvl w:ilvl="2">
      <w:numFmt w:val="bullet"/>
      <w:lvlText w:val="•"/>
      <w:lvlJc w:val="left"/>
      <w:pPr>
        <w:ind w:left="3350" w:hanging="422"/>
      </w:pPr>
      <w:rPr>
        <w:rFonts w:hint="default"/>
        <w:lang w:val="en-US" w:eastAsia="en-US" w:bidi="ar-SA"/>
      </w:rPr>
    </w:lvl>
    <w:lvl w:ilvl="3">
      <w:numFmt w:val="bullet"/>
      <w:lvlText w:val="•"/>
      <w:lvlJc w:val="left"/>
      <w:pPr>
        <w:ind w:left="4385" w:hanging="422"/>
      </w:pPr>
      <w:rPr>
        <w:rFonts w:hint="default"/>
        <w:lang w:val="en-US" w:eastAsia="en-US" w:bidi="ar-SA"/>
      </w:rPr>
    </w:lvl>
    <w:lvl w:ilvl="4">
      <w:numFmt w:val="bullet"/>
      <w:lvlText w:val="•"/>
      <w:lvlJc w:val="left"/>
      <w:pPr>
        <w:ind w:left="5420" w:hanging="422"/>
      </w:pPr>
      <w:rPr>
        <w:rFonts w:hint="default"/>
        <w:lang w:val="en-US" w:eastAsia="en-US" w:bidi="ar-SA"/>
      </w:rPr>
    </w:lvl>
    <w:lvl w:ilvl="5">
      <w:numFmt w:val="bullet"/>
      <w:lvlText w:val="•"/>
      <w:lvlJc w:val="left"/>
      <w:pPr>
        <w:ind w:left="6455" w:hanging="422"/>
      </w:pPr>
      <w:rPr>
        <w:rFonts w:hint="default"/>
        <w:lang w:val="en-US" w:eastAsia="en-US" w:bidi="ar-SA"/>
      </w:rPr>
    </w:lvl>
    <w:lvl w:ilvl="6">
      <w:numFmt w:val="bullet"/>
      <w:lvlText w:val="•"/>
      <w:lvlJc w:val="left"/>
      <w:pPr>
        <w:ind w:left="7490" w:hanging="422"/>
      </w:pPr>
      <w:rPr>
        <w:rFonts w:hint="default"/>
        <w:lang w:val="en-US" w:eastAsia="en-US" w:bidi="ar-SA"/>
      </w:rPr>
    </w:lvl>
    <w:lvl w:ilvl="7">
      <w:numFmt w:val="bullet"/>
      <w:lvlText w:val="•"/>
      <w:lvlJc w:val="left"/>
      <w:pPr>
        <w:ind w:left="8525" w:hanging="422"/>
      </w:pPr>
      <w:rPr>
        <w:rFonts w:hint="default"/>
        <w:lang w:val="en-US" w:eastAsia="en-US" w:bidi="ar-SA"/>
      </w:rPr>
    </w:lvl>
    <w:lvl w:ilvl="8">
      <w:numFmt w:val="bullet"/>
      <w:lvlText w:val="•"/>
      <w:lvlJc w:val="left"/>
      <w:pPr>
        <w:ind w:left="9560" w:hanging="422"/>
      </w:pPr>
      <w:rPr>
        <w:rFonts w:hint="default"/>
        <w:lang w:val="en-US" w:eastAsia="en-US" w:bidi="ar-SA"/>
      </w:rPr>
    </w:lvl>
  </w:abstractNum>
  <w:abstractNum w:abstractNumId="9" w15:restartNumberingAfterBreak="0">
    <w:nsid w:val="BE923771"/>
    <w:multiLevelType w:val="multilevel"/>
    <w:tmpl w:val="BE923771"/>
    <w:lvl w:ilvl="0">
      <w:start w:val="8"/>
      <w:numFmt w:val="decimal"/>
      <w:lvlText w:val="%1"/>
      <w:lvlJc w:val="left"/>
      <w:pPr>
        <w:ind w:left="1157" w:hanging="246"/>
      </w:pPr>
      <w:rPr>
        <w:rFonts w:ascii="Calibri Light" w:eastAsia="Calibri Light" w:hAnsi="Calibri Light" w:cs="Calibri Light" w:hint="default"/>
        <w:w w:val="98"/>
        <w:sz w:val="32"/>
        <w:szCs w:val="32"/>
        <w:lang w:val="en-US" w:eastAsia="en-US" w:bidi="ar-SA"/>
      </w:rPr>
    </w:lvl>
    <w:lvl w:ilvl="1">
      <w:start w:val="1"/>
      <w:numFmt w:val="decimal"/>
      <w:lvlText w:val="%1.%2"/>
      <w:lvlJc w:val="left"/>
      <w:pPr>
        <w:ind w:left="1397" w:hanging="486"/>
      </w:pPr>
      <w:rPr>
        <w:rFonts w:ascii="Calibri Light" w:eastAsia="Calibri Light" w:hAnsi="Calibri Light" w:cs="Calibri Light" w:hint="default"/>
        <w:spacing w:val="-3"/>
        <w:w w:val="98"/>
        <w:sz w:val="32"/>
        <w:szCs w:val="32"/>
        <w:lang w:val="en-US" w:eastAsia="en-US" w:bidi="ar-SA"/>
      </w:rPr>
    </w:lvl>
    <w:lvl w:ilvl="2">
      <w:numFmt w:val="bullet"/>
      <w:lvlText w:val=""/>
      <w:lvlJc w:val="left"/>
      <w:pPr>
        <w:ind w:left="1746" w:hanging="420"/>
      </w:pPr>
      <w:rPr>
        <w:rFonts w:ascii="Wingdings" w:eastAsia="Wingdings" w:hAnsi="Wingdings" w:cs="Wingdings" w:hint="default"/>
        <w:w w:val="98"/>
        <w:sz w:val="21"/>
        <w:szCs w:val="21"/>
        <w:lang w:val="en-US" w:eastAsia="en-US" w:bidi="ar-SA"/>
      </w:rPr>
    </w:lvl>
    <w:lvl w:ilvl="3">
      <w:numFmt w:val="bullet"/>
      <w:lvlText w:val="•"/>
      <w:lvlJc w:val="left"/>
      <w:pPr>
        <w:ind w:left="2983" w:hanging="420"/>
      </w:pPr>
      <w:rPr>
        <w:rFonts w:hint="default"/>
        <w:lang w:val="en-US" w:eastAsia="en-US" w:bidi="ar-SA"/>
      </w:rPr>
    </w:lvl>
    <w:lvl w:ilvl="4">
      <w:numFmt w:val="bullet"/>
      <w:lvlText w:val="•"/>
      <w:lvlJc w:val="left"/>
      <w:pPr>
        <w:ind w:left="4227" w:hanging="420"/>
      </w:pPr>
      <w:rPr>
        <w:rFonts w:hint="default"/>
        <w:lang w:val="en-US" w:eastAsia="en-US" w:bidi="ar-SA"/>
      </w:rPr>
    </w:lvl>
    <w:lvl w:ilvl="5">
      <w:numFmt w:val="bullet"/>
      <w:lvlText w:val="•"/>
      <w:lvlJc w:val="left"/>
      <w:pPr>
        <w:ind w:left="5471" w:hanging="420"/>
      </w:pPr>
      <w:rPr>
        <w:rFonts w:hint="default"/>
        <w:lang w:val="en-US" w:eastAsia="en-US" w:bidi="ar-SA"/>
      </w:rPr>
    </w:lvl>
    <w:lvl w:ilvl="6">
      <w:numFmt w:val="bullet"/>
      <w:lvlText w:val="•"/>
      <w:lvlJc w:val="left"/>
      <w:pPr>
        <w:ind w:left="6715" w:hanging="420"/>
      </w:pPr>
      <w:rPr>
        <w:rFonts w:hint="default"/>
        <w:lang w:val="en-US" w:eastAsia="en-US" w:bidi="ar-SA"/>
      </w:rPr>
    </w:lvl>
    <w:lvl w:ilvl="7">
      <w:numFmt w:val="bullet"/>
      <w:lvlText w:val="•"/>
      <w:lvlJc w:val="left"/>
      <w:pPr>
        <w:ind w:left="7958" w:hanging="420"/>
      </w:pPr>
      <w:rPr>
        <w:rFonts w:hint="default"/>
        <w:lang w:val="en-US" w:eastAsia="en-US" w:bidi="ar-SA"/>
      </w:rPr>
    </w:lvl>
    <w:lvl w:ilvl="8">
      <w:numFmt w:val="bullet"/>
      <w:lvlText w:val="•"/>
      <w:lvlJc w:val="left"/>
      <w:pPr>
        <w:ind w:left="9202" w:hanging="420"/>
      </w:pPr>
      <w:rPr>
        <w:rFonts w:hint="default"/>
        <w:lang w:val="en-US" w:eastAsia="en-US" w:bidi="ar-SA"/>
      </w:rPr>
    </w:lvl>
  </w:abstractNum>
  <w:abstractNum w:abstractNumId="10" w15:restartNumberingAfterBreak="0">
    <w:nsid w:val="C4B8D0AA"/>
    <w:multiLevelType w:val="multilevel"/>
    <w:tmpl w:val="C4B8D0AA"/>
    <w:lvl w:ilvl="0">
      <w:start w:val="1"/>
      <w:numFmt w:val="decimal"/>
      <w:lvlText w:val="%1."/>
      <w:lvlJc w:val="left"/>
      <w:pPr>
        <w:ind w:left="1332" w:hanging="422"/>
      </w:pPr>
      <w:rPr>
        <w:rFonts w:ascii="Calibri" w:eastAsia="Calibri" w:hAnsi="Calibri" w:cs="Calibri" w:hint="default"/>
        <w:spacing w:val="-1"/>
        <w:w w:val="98"/>
        <w:sz w:val="21"/>
        <w:szCs w:val="21"/>
        <w:lang w:val="en-US" w:eastAsia="en-US" w:bidi="ar-SA"/>
      </w:rPr>
    </w:lvl>
    <w:lvl w:ilvl="1">
      <w:numFmt w:val="bullet"/>
      <w:lvlText w:val="•"/>
      <w:lvlJc w:val="left"/>
      <w:pPr>
        <w:ind w:left="2375" w:hanging="422"/>
      </w:pPr>
      <w:rPr>
        <w:rFonts w:hint="default"/>
        <w:lang w:val="en-US" w:eastAsia="en-US" w:bidi="ar-SA"/>
      </w:rPr>
    </w:lvl>
    <w:lvl w:ilvl="2">
      <w:numFmt w:val="bullet"/>
      <w:lvlText w:val="•"/>
      <w:lvlJc w:val="left"/>
      <w:pPr>
        <w:ind w:left="3410" w:hanging="422"/>
      </w:pPr>
      <w:rPr>
        <w:rFonts w:hint="default"/>
        <w:lang w:val="en-US" w:eastAsia="en-US" w:bidi="ar-SA"/>
      </w:rPr>
    </w:lvl>
    <w:lvl w:ilvl="3">
      <w:numFmt w:val="bullet"/>
      <w:lvlText w:val="•"/>
      <w:lvlJc w:val="left"/>
      <w:pPr>
        <w:ind w:left="4445" w:hanging="422"/>
      </w:pPr>
      <w:rPr>
        <w:rFonts w:hint="default"/>
        <w:lang w:val="en-US" w:eastAsia="en-US" w:bidi="ar-SA"/>
      </w:rPr>
    </w:lvl>
    <w:lvl w:ilvl="4">
      <w:numFmt w:val="bullet"/>
      <w:lvlText w:val="•"/>
      <w:lvlJc w:val="left"/>
      <w:pPr>
        <w:ind w:left="5480" w:hanging="422"/>
      </w:pPr>
      <w:rPr>
        <w:rFonts w:hint="default"/>
        <w:lang w:val="en-US" w:eastAsia="en-US" w:bidi="ar-SA"/>
      </w:rPr>
    </w:lvl>
    <w:lvl w:ilvl="5">
      <w:numFmt w:val="bullet"/>
      <w:lvlText w:val="•"/>
      <w:lvlJc w:val="left"/>
      <w:pPr>
        <w:ind w:left="6515" w:hanging="422"/>
      </w:pPr>
      <w:rPr>
        <w:rFonts w:hint="default"/>
        <w:lang w:val="en-US" w:eastAsia="en-US" w:bidi="ar-SA"/>
      </w:rPr>
    </w:lvl>
    <w:lvl w:ilvl="6">
      <w:numFmt w:val="bullet"/>
      <w:lvlText w:val="•"/>
      <w:lvlJc w:val="left"/>
      <w:pPr>
        <w:ind w:left="7550" w:hanging="422"/>
      </w:pPr>
      <w:rPr>
        <w:rFonts w:hint="default"/>
        <w:lang w:val="en-US" w:eastAsia="en-US" w:bidi="ar-SA"/>
      </w:rPr>
    </w:lvl>
    <w:lvl w:ilvl="7">
      <w:numFmt w:val="bullet"/>
      <w:lvlText w:val="•"/>
      <w:lvlJc w:val="left"/>
      <w:pPr>
        <w:ind w:left="8585" w:hanging="422"/>
      </w:pPr>
      <w:rPr>
        <w:rFonts w:hint="default"/>
        <w:lang w:val="en-US" w:eastAsia="en-US" w:bidi="ar-SA"/>
      </w:rPr>
    </w:lvl>
    <w:lvl w:ilvl="8">
      <w:numFmt w:val="bullet"/>
      <w:lvlText w:val="•"/>
      <w:lvlJc w:val="left"/>
      <w:pPr>
        <w:ind w:left="9620" w:hanging="422"/>
      </w:pPr>
      <w:rPr>
        <w:rFonts w:hint="default"/>
        <w:lang w:val="en-US" w:eastAsia="en-US" w:bidi="ar-SA"/>
      </w:rPr>
    </w:lvl>
  </w:abstractNum>
  <w:abstractNum w:abstractNumId="11" w15:restartNumberingAfterBreak="0">
    <w:nsid w:val="D4E66234"/>
    <w:multiLevelType w:val="singleLevel"/>
    <w:tmpl w:val="D4E66234"/>
    <w:lvl w:ilvl="0">
      <w:start w:val="1"/>
      <w:numFmt w:val="bullet"/>
      <w:lvlText w:val=""/>
      <w:lvlJc w:val="left"/>
      <w:pPr>
        <w:ind w:left="420" w:hanging="420"/>
      </w:pPr>
      <w:rPr>
        <w:rFonts w:ascii="Wingdings" w:hAnsi="Wingdings" w:hint="default"/>
      </w:rPr>
    </w:lvl>
  </w:abstractNum>
  <w:abstractNum w:abstractNumId="12" w15:restartNumberingAfterBreak="0">
    <w:nsid w:val="D7F9FE59"/>
    <w:multiLevelType w:val="multilevel"/>
    <w:tmpl w:val="D7F9FE59"/>
    <w:lvl w:ilvl="0">
      <w:start w:val="1"/>
      <w:numFmt w:val="decimal"/>
      <w:lvlText w:val="%1."/>
      <w:lvlJc w:val="left"/>
      <w:pPr>
        <w:ind w:left="428" w:hanging="429"/>
      </w:pPr>
      <w:rPr>
        <w:rFonts w:ascii="Calibri" w:eastAsia="Calibri" w:hAnsi="Calibri" w:cs="Calibri" w:hint="default"/>
        <w:spacing w:val="-1"/>
        <w:w w:val="98"/>
        <w:sz w:val="21"/>
        <w:szCs w:val="21"/>
        <w:lang w:val="en-US" w:eastAsia="en-US" w:bidi="ar-SA"/>
      </w:rPr>
    </w:lvl>
    <w:lvl w:ilvl="1">
      <w:numFmt w:val="bullet"/>
      <w:lvlText w:val="•"/>
      <w:lvlJc w:val="left"/>
      <w:pPr>
        <w:ind w:left="1126" w:hanging="429"/>
      </w:pPr>
      <w:rPr>
        <w:rFonts w:hint="default"/>
        <w:lang w:val="en-US" w:eastAsia="en-US" w:bidi="ar-SA"/>
      </w:rPr>
    </w:lvl>
    <w:lvl w:ilvl="2">
      <w:numFmt w:val="bullet"/>
      <w:lvlText w:val="•"/>
      <w:lvlJc w:val="left"/>
      <w:pPr>
        <w:ind w:left="1833" w:hanging="429"/>
      </w:pPr>
      <w:rPr>
        <w:rFonts w:hint="default"/>
        <w:lang w:val="en-US" w:eastAsia="en-US" w:bidi="ar-SA"/>
      </w:rPr>
    </w:lvl>
    <w:lvl w:ilvl="3">
      <w:numFmt w:val="bullet"/>
      <w:lvlText w:val="•"/>
      <w:lvlJc w:val="left"/>
      <w:pPr>
        <w:ind w:left="2539" w:hanging="429"/>
      </w:pPr>
      <w:rPr>
        <w:rFonts w:hint="default"/>
        <w:lang w:val="en-US" w:eastAsia="en-US" w:bidi="ar-SA"/>
      </w:rPr>
    </w:lvl>
    <w:lvl w:ilvl="4">
      <w:numFmt w:val="bullet"/>
      <w:lvlText w:val="•"/>
      <w:lvlJc w:val="left"/>
      <w:pPr>
        <w:ind w:left="3246" w:hanging="429"/>
      </w:pPr>
      <w:rPr>
        <w:rFonts w:hint="default"/>
        <w:lang w:val="en-US" w:eastAsia="en-US" w:bidi="ar-SA"/>
      </w:rPr>
    </w:lvl>
    <w:lvl w:ilvl="5">
      <w:numFmt w:val="bullet"/>
      <w:lvlText w:val="•"/>
      <w:lvlJc w:val="left"/>
      <w:pPr>
        <w:ind w:left="3952" w:hanging="429"/>
      </w:pPr>
      <w:rPr>
        <w:rFonts w:hint="default"/>
        <w:lang w:val="en-US" w:eastAsia="en-US" w:bidi="ar-SA"/>
      </w:rPr>
    </w:lvl>
    <w:lvl w:ilvl="6">
      <w:numFmt w:val="bullet"/>
      <w:lvlText w:val="•"/>
      <w:lvlJc w:val="left"/>
      <w:pPr>
        <w:ind w:left="4659" w:hanging="429"/>
      </w:pPr>
      <w:rPr>
        <w:rFonts w:hint="default"/>
        <w:lang w:val="en-US" w:eastAsia="en-US" w:bidi="ar-SA"/>
      </w:rPr>
    </w:lvl>
    <w:lvl w:ilvl="7">
      <w:numFmt w:val="bullet"/>
      <w:lvlText w:val="•"/>
      <w:lvlJc w:val="left"/>
      <w:pPr>
        <w:ind w:left="5365" w:hanging="429"/>
      </w:pPr>
      <w:rPr>
        <w:rFonts w:hint="default"/>
        <w:lang w:val="en-US" w:eastAsia="en-US" w:bidi="ar-SA"/>
      </w:rPr>
    </w:lvl>
    <w:lvl w:ilvl="8">
      <w:numFmt w:val="bullet"/>
      <w:lvlText w:val="•"/>
      <w:lvlJc w:val="left"/>
      <w:pPr>
        <w:ind w:left="6072" w:hanging="429"/>
      </w:pPr>
      <w:rPr>
        <w:rFonts w:hint="default"/>
        <w:lang w:val="en-US" w:eastAsia="en-US" w:bidi="ar-SA"/>
      </w:rPr>
    </w:lvl>
  </w:abstractNum>
  <w:abstractNum w:abstractNumId="13" w15:restartNumberingAfterBreak="0">
    <w:nsid w:val="DCBA6B53"/>
    <w:multiLevelType w:val="multilevel"/>
    <w:tmpl w:val="DCBA6B53"/>
    <w:lvl w:ilvl="0">
      <w:start w:val="5"/>
      <w:numFmt w:val="decimal"/>
      <w:lvlText w:val="%1"/>
      <w:lvlJc w:val="left"/>
      <w:pPr>
        <w:ind w:left="1476" w:hanging="566"/>
      </w:pPr>
      <w:rPr>
        <w:rFonts w:hint="default"/>
        <w:lang w:val="en-US" w:eastAsia="en-US" w:bidi="ar-SA"/>
      </w:rPr>
    </w:lvl>
    <w:lvl w:ilvl="1">
      <w:start w:val="1"/>
      <w:numFmt w:val="decimal"/>
      <w:lvlText w:val="%1.%2"/>
      <w:lvlJc w:val="left"/>
      <w:pPr>
        <w:ind w:left="6520" w:hanging="566"/>
      </w:pPr>
      <w:rPr>
        <w:rFonts w:hint="default"/>
        <w:spacing w:val="0"/>
        <w:w w:val="98"/>
        <w:lang w:val="en-US" w:eastAsia="en-US" w:bidi="ar-SA"/>
      </w:rPr>
    </w:lvl>
    <w:lvl w:ilvl="2">
      <w:start w:val="1"/>
      <w:numFmt w:val="decimal"/>
      <w:lvlText w:val="%1.%2.%3"/>
      <w:lvlJc w:val="left"/>
      <w:pPr>
        <w:ind w:left="1719" w:hanging="726"/>
      </w:pPr>
      <w:rPr>
        <w:rFonts w:ascii="Calibri Light" w:eastAsia="Calibri Light" w:hAnsi="Calibri Light" w:cs="Calibri Light" w:hint="default"/>
        <w:spacing w:val="-3"/>
        <w:w w:val="98"/>
        <w:sz w:val="32"/>
        <w:szCs w:val="32"/>
        <w:lang w:val="en-US" w:eastAsia="en-US" w:bidi="ar-SA"/>
      </w:rPr>
    </w:lvl>
    <w:lvl w:ilvl="3">
      <w:numFmt w:val="bullet"/>
      <w:lvlText w:val="•"/>
      <w:lvlJc w:val="left"/>
      <w:pPr>
        <w:ind w:left="3036" w:hanging="726"/>
      </w:pPr>
      <w:rPr>
        <w:rFonts w:hint="default"/>
        <w:lang w:val="en-US" w:eastAsia="en-US" w:bidi="ar-SA"/>
      </w:rPr>
    </w:lvl>
    <w:lvl w:ilvl="4">
      <w:numFmt w:val="bullet"/>
      <w:lvlText w:val="•"/>
      <w:lvlJc w:val="left"/>
      <w:pPr>
        <w:ind w:left="4272" w:hanging="726"/>
      </w:pPr>
      <w:rPr>
        <w:rFonts w:hint="default"/>
        <w:lang w:val="en-US" w:eastAsia="en-US" w:bidi="ar-SA"/>
      </w:rPr>
    </w:lvl>
    <w:lvl w:ilvl="5">
      <w:numFmt w:val="bullet"/>
      <w:lvlText w:val="•"/>
      <w:lvlJc w:val="left"/>
      <w:pPr>
        <w:ind w:left="5508" w:hanging="726"/>
      </w:pPr>
      <w:rPr>
        <w:rFonts w:hint="default"/>
        <w:lang w:val="en-US" w:eastAsia="en-US" w:bidi="ar-SA"/>
      </w:rPr>
    </w:lvl>
    <w:lvl w:ilvl="6">
      <w:numFmt w:val="bullet"/>
      <w:lvlText w:val="•"/>
      <w:lvlJc w:val="left"/>
      <w:pPr>
        <w:ind w:left="6745" w:hanging="726"/>
      </w:pPr>
      <w:rPr>
        <w:rFonts w:hint="default"/>
        <w:lang w:val="en-US" w:eastAsia="en-US" w:bidi="ar-SA"/>
      </w:rPr>
    </w:lvl>
    <w:lvl w:ilvl="7">
      <w:numFmt w:val="bullet"/>
      <w:lvlText w:val="•"/>
      <w:lvlJc w:val="left"/>
      <w:pPr>
        <w:ind w:left="7981" w:hanging="726"/>
      </w:pPr>
      <w:rPr>
        <w:rFonts w:hint="default"/>
        <w:lang w:val="en-US" w:eastAsia="en-US" w:bidi="ar-SA"/>
      </w:rPr>
    </w:lvl>
    <w:lvl w:ilvl="8">
      <w:numFmt w:val="bullet"/>
      <w:lvlText w:val="•"/>
      <w:lvlJc w:val="left"/>
      <w:pPr>
        <w:ind w:left="9217" w:hanging="726"/>
      </w:pPr>
      <w:rPr>
        <w:rFonts w:hint="default"/>
        <w:lang w:val="en-US" w:eastAsia="en-US" w:bidi="ar-SA"/>
      </w:rPr>
    </w:lvl>
  </w:abstractNum>
  <w:abstractNum w:abstractNumId="14" w15:restartNumberingAfterBreak="0">
    <w:nsid w:val="E093A4B0"/>
    <w:multiLevelType w:val="multilevel"/>
    <w:tmpl w:val="E093A4B0"/>
    <w:lvl w:ilvl="0">
      <w:start w:val="1"/>
      <w:numFmt w:val="decimal"/>
      <w:lvlText w:val="%1."/>
      <w:lvlJc w:val="left"/>
      <w:pPr>
        <w:ind w:left="1272" w:hanging="422"/>
      </w:pPr>
      <w:rPr>
        <w:rFonts w:ascii="Calibri" w:eastAsia="Calibri" w:hAnsi="Calibri" w:cs="Calibri" w:hint="default"/>
        <w:spacing w:val="-1"/>
        <w:w w:val="98"/>
        <w:sz w:val="21"/>
        <w:szCs w:val="21"/>
        <w:lang w:val="en-US" w:eastAsia="en-US" w:bidi="ar-SA"/>
      </w:rPr>
    </w:lvl>
    <w:lvl w:ilvl="1">
      <w:numFmt w:val="bullet"/>
      <w:lvlText w:val="•"/>
      <w:lvlJc w:val="left"/>
      <w:pPr>
        <w:ind w:left="2315" w:hanging="422"/>
      </w:pPr>
      <w:rPr>
        <w:rFonts w:hint="default"/>
        <w:lang w:val="en-US" w:eastAsia="en-US" w:bidi="ar-SA"/>
      </w:rPr>
    </w:lvl>
    <w:lvl w:ilvl="2">
      <w:numFmt w:val="bullet"/>
      <w:lvlText w:val="•"/>
      <w:lvlJc w:val="left"/>
      <w:pPr>
        <w:ind w:left="3350" w:hanging="422"/>
      </w:pPr>
      <w:rPr>
        <w:rFonts w:hint="default"/>
        <w:lang w:val="en-US" w:eastAsia="en-US" w:bidi="ar-SA"/>
      </w:rPr>
    </w:lvl>
    <w:lvl w:ilvl="3">
      <w:numFmt w:val="bullet"/>
      <w:lvlText w:val="•"/>
      <w:lvlJc w:val="left"/>
      <w:pPr>
        <w:ind w:left="4385" w:hanging="422"/>
      </w:pPr>
      <w:rPr>
        <w:rFonts w:hint="default"/>
        <w:lang w:val="en-US" w:eastAsia="en-US" w:bidi="ar-SA"/>
      </w:rPr>
    </w:lvl>
    <w:lvl w:ilvl="4">
      <w:numFmt w:val="bullet"/>
      <w:lvlText w:val="•"/>
      <w:lvlJc w:val="left"/>
      <w:pPr>
        <w:ind w:left="5420" w:hanging="422"/>
      </w:pPr>
      <w:rPr>
        <w:rFonts w:hint="default"/>
        <w:lang w:val="en-US" w:eastAsia="en-US" w:bidi="ar-SA"/>
      </w:rPr>
    </w:lvl>
    <w:lvl w:ilvl="5">
      <w:numFmt w:val="bullet"/>
      <w:lvlText w:val="•"/>
      <w:lvlJc w:val="left"/>
      <w:pPr>
        <w:ind w:left="6455" w:hanging="422"/>
      </w:pPr>
      <w:rPr>
        <w:rFonts w:hint="default"/>
        <w:lang w:val="en-US" w:eastAsia="en-US" w:bidi="ar-SA"/>
      </w:rPr>
    </w:lvl>
    <w:lvl w:ilvl="6">
      <w:numFmt w:val="bullet"/>
      <w:lvlText w:val="•"/>
      <w:lvlJc w:val="left"/>
      <w:pPr>
        <w:ind w:left="7490" w:hanging="422"/>
      </w:pPr>
      <w:rPr>
        <w:rFonts w:hint="default"/>
        <w:lang w:val="en-US" w:eastAsia="en-US" w:bidi="ar-SA"/>
      </w:rPr>
    </w:lvl>
    <w:lvl w:ilvl="7">
      <w:numFmt w:val="bullet"/>
      <w:lvlText w:val="•"/>
      <w:lvlJc w:val="left"/>
      <w:pPr>
        <w:ind w:left="8525" w:hanging="422"/>
      </w:pPr>
      <w:rPr>
        <w:rFonts w:hint="default"/>
        <w:lang w:val="en-US" w:eastAsia="en-US" w:bidi="ar-SA"/>
      </w:rPr>
    </w:lvl>
    <w:lvl w:ilvl="8">
      <w:numFmt w:val="bullet"/>
      <w:lvlText w:val="•"/>
      <w:lvlJc w:val="left"/>
      <w:pPr>
        <w:ind w:left="9560" w:hanging="422"/>
      </w:pPr>
      <w:rPr>
        <w:rFonts w:hint="default"/>
        <w:lang w:val="en-US" w:eastAsia="en-US" w:bidi="ar-SA"/>
      </w:rPr>
    </w:lvl>
  </w:abstractNum>
  <w:abstractNum w:abstractNumId="15" w15:restartNumberingAfterBreak="0">
    <w:nsid w:val="F4B5D9F5"/>
    <w:multiLevelType w:val="multilevel"/>
    <w:tmpl w:val="F4B5D9F5"/>
    <w:lvl w:ilvl="0">
      <w:numFmt w:val="bullet"/>
      <w:lvlText w:val=""/>
      <w:lvlJc w:val="left"/>
      <w:pPr>
        <w:ind w:left="741" w:hanging="419"/>
      </w:pPr>
      <w:rPr>
        <w:rFonts w:ascii="Wingdings" w:eastAsia="Wingdings" w:hAnsi="Wingdings" w:cs="Wingdings" w:hint="default"/>
        <w:w w:val="98"/>
        <w:sz w:val="21"/>
        <w:szCs w:val="21"/>
        <w:lang w:val="en-US" w:eastAsia="en-US" w:bidi="ar-SA"/>
      </w:rPr>
    </w:lvl>
    <w:lvl w:ilvl="1">
      <w:numFmt w:val="bullet"/>
      <w:lvlText w:val="•"/>
      <w:lvlJc w:val="left"/>
      <w:pPr>
        <w:ind w:left="1680" w:hanging="419"/>
      </w:pPr>
      <w:rPr>
        <w:rFonts w:hint="default"/>
        <w:lang w:val="en-US" w:eastAsia="en-US" w:bidi="ar-SA"/>
      </w:rPr>
    </w:lvl>
    <w:lvl w:ilvl="2">
      <w:numFmt w:val="bullet"/>
      <w:lvlText w:val="•"/>
      <w:lvlJc w:val="left"/>
      <w:pPr>
        <w:ind w:left="2621" w:hanging="419"/>
      </w:pPr>
      <w:rPr>
        <w:rFonts w:hint="default"/>
        <w:lang w:val="en-US" w:eastAsia="en-US" w:bidi="ar-SA"/>
      </w:rPr>
    </w:lvl>
    <w:lvl w:ilvl="3">
      <w:numFmt w:val="bullet"/>
      <w:lvlText w:val="•"/>
      <w:lvlJc w:val="left"/>
      <w:pPr>
        <w:ind w:left="3562" w:hanging="419"/>
      </w:pPr>
      <w:rPr>
        <w:rFonts w:hint="default"/>
        <w:lang w:val="en-US" w:eastAsia="en-US" w:bidi="ar-SA"/>
      </w:rPr>
    </w:lvl>
    <w:lvl w:ilvl="4">
      <w:numFmt w:val="bullet"/>
      <w:lvlText w:val="•"/>
      <w:lvlJc w:val="left"/>
      <w:pPr>
        <w:ind w:left="4502" w:hanging="419"/>
      </w:pPr>
      <w:rPr>
        <w:rFonts w:hint="default"/>
        <w:lang w:val="en-US" w:eastAsia="en-US" w:bidi="ar-SA"/>
      </w:rPr>
    </w:lvl>
    <w:lvl w:ilvl="5">
      <w:numFmt w:val="bullet"/>
      <w:lvlText w:val="•"/>
      <w:lvlJc w:val="left"/>
      <w:pPr>
        <w:ind w:left="5443" w:hanging="419"/>
      </w:pPr>
      <w:rPr>
        <w:rFonts w:hint="default"/>
        <w:lang w:val="en-US" w:eastAsia="en-US" w:bidi="ar-SA"/>
      </w:rPr>
    </w:lvl>
    <w:lvl w:ilvl="6">
      <w:numFmt w:val="bullet"/>
      <w:lvlText w:val="•"/>
      <w:lvlJc w:val="left"/>
      <w:pPr>
        <w:ind w:left="6384" w:hanging="419"/>
      </w:pPr>
      <w:rPr>
        <w:rFonts w:hint="default"/>
        <w:lang w:val="en-US" w:eastAsia="en-US" w:bidi="ar-SA"/>
      </w:rPr>
    </w:lvl>
    <w:lvl w:ilvl="7">
      <w:numFmt w:val="bullet"/>
      <w:lvlText w:val="•"/>
      <w:lvlJc w:val="left"/>
      <w:pPr>
        <w:ind w:left="7324" w:hanging="419"/>
      </w:pPr>
      <w:rPr>
        <w:rFonts w:hint="default"/>
        <w:lang w:val="en-US" w:eastAsia="en-US" w:bidi="ar-SA"/>
      </w:rPr>
    </w:lvl>
    <w:lvl w:ilvl="8">
      <w:numFmt w:val="bullet"/>
      <w:lvlText w:val="•"/>
      <w:lvlJc w:val="left"/>
      <w:pPr>
        <w:ind w:left="8265" w:hanging="419"/>
      </w:pPr>
      <w:rPr>
        <w:rFonts w:hint="default"/>
        <w:lang w:val="en-US" w:eastAsia="en-US" w:bidi="ar-SA"/>
      </w:rPr>
    </w:lvl>
  </w:abstractNum>
  <w:abstractNum w:abstractNumId="16" w15:restartNumberingAfterBreak="0">
    <w:nsid w:val="F7735DC9"/>
    <w:multiLevelType w:val="multilevel"/>
    <w:tmpl w:val="F7735DC9"/>
    <w:lvl w:ilvl="0">
      <w:start w:val="1"/>
      <w:numFmt w:val="decimal"/>
      <w:lvlText w:val="%1."/>
      <w:lvlJc w:val="left"/>
      <w:pPr>
        <w:ind w:left="1013" w:hanging="162"/>
      </w:pPr>
      <w:rPr>
        <w:rFonts w:ascii="Calibri" w:eastAsia="Calibri" w:hAnsi="Calibri" w:cs="Calibri" w:hint="default"/>
        <w:spacing w:val="-2"/>
        <w:w w:val="98"/>
        <w:sz w:val="19"/>
        <w:szCs w:val="19"/>
        <w:lang w:val="en-US" w:eastAsia="en-US" w:bidi="ar-SA"/>
      </w:rPr>
    </w:lvl>
    <w:lvl w:ilvl="1">
      <w:numFmt w:val="bullet"/>
      <w:lvlText w:val="•"/>
      <w:lvlJc w:val="left"/>
      <w:pPr>
        <w:ind w:left="2081" w:hanging="162"/>
      </w:pPr>
      <w:rPr>
        <w:rFonts w:hint="default"/>
        <w:lang w:val="en-US" w:eastAsia="en-US" w:bidi="ar-SA"/>
      </w:rPr>
    </w:lvl>
    <w:lvl w:ilvl="2">
      <w:numFmt w:val="bullet"/>
      <w:lvlText w:val="•"/>
      <w:lvlJc w:val="left"/>
      <w:pPr>
        <w:ind w:left="3142" w:hanging="162"/>
      </w:pPr>
      <w:rPr>
        <w:rFonts w:hint="default"/>
        <w:lang w:val="en-US" w:eastAsia="en-US" w:bidi="ar-SA"/>
      </w:rPr>
    </w:lvl>
    <w:lvl w:ilvl="3">
      <w:numFmt w:val="bullet"/>
      <w:lvlText w:val="•"/>
      <w:lvlJc w:val="left"/>
      <w:pPr>
        <w:ind w:left="4203" w:hanging="162"/>
      </w:pPr>
      <w:rPr>
        <w:rFonts w:hint="default"/>
        <w:lang w:val="en-US" w:eastAsia="en-US" w:bidi="ar-SA"/>
      </w:rPr>
    </w:lvl>
    <w:lvl w:ilvl="4">
      <w:numFmt w:val="bullet"/>
      <w:lvlText w:val="•"/>
      <w:lvlJc w:val="left"/>
      <w:pPr>
        <w:ind w:left="5264" w:hanging="162"/>
      </w:pPr>
      <w:rPr>
        <w:rFonts w:hint="default"/>
        <w:lang w:val="en-US" w:eastAsia="en-US" w:bidi="ar-SA"/>
      </w:rPr>
    </w:lvl>
    <w:lvl w:ilvl="5">
      <w:numFmt w:val="bullet"/>
      <w:lvlText w:val="•"/>
      <w:lvlJc w:val="left"/>
      <w:pPr>
        <w:ind w:left="6325" w:hanging="162"/>
      </w:pPr>
      <w:rPr>
        <w:rFonts w:hint="default"/>
        <w:lang w:val="en-US" w:eastAsia="en-US" w:bidi="ar-SA"/>
      </w:rPr>
    </w:lvl>
    <w:lvl w:ilvl="6">
      <w:numFmt w:val="bullet"/>
      <w:lvlText w:val="•"/>
      <w:lvlJc w:val="left"/>
      <w:pPr>
        <w:ind w:left="7386" w:hanging="162"/>
      </w:pPr>
      <w:rPr>
        <w:rFonts w:hint="default"/>
        <w:lang w:val="en-US" w:eastAsia="en-US" w:bidi="ar-SA"/>
      </w:rPr>
    </w:lvl>
    <w:lvl w:ilvl="7">
      <w:numFmt w:val="bullet"/>
      <w:lvlText w:val="•"/>
      <w:lvlJc w:val="left"/>
      <w:pPr>
        <w:ind w:left="8447" w:hanging="162"/>
      </w:pPr>
      <w:rPr>
        <w:rFonts w:hint="default"/>
        <w:lang w:val="en-US" w:eastAsia="en-US" w:bidi="ar-SA"/>
      </w:rPr>
    </w:lvl>
    <w:lvl w:ilvl="8">
      <w:numFmt w:val="bullet"/>
      <w:lvlText w:val="•"/>
      <w:lvlJc w:val="left"/>
      <w:pPr>
        <w:ind w:left="9508" w:hanging="162"/>
      </w:pPr>
      <w:rPr>
        <w:rFonts w:hint="default"/>
        <w:lang w:val="en-US" w:eastAsia="en-US" w:bidi="ar-SA"/>
      </w:rPr>
    </w:lvl>
  </w:abstractNum>
  <w:abstractNum w:abstractNumId="17" w15:restartNumberingAfterBreak="0">
    <w:nsid w:val="0248C179"/>
    <w:multiLevelType w:val="multilevel"/>
    <w:tmpl w:val="0248C179"/>
    <w:lvl w:ilvl="0">
      <w:start w:val="1"/>
      <w:numFmt w:val="decimal"/>
      <w:lvlText w:val="%1."/>
      <w:lvlJc w:val="left"/>
      <w:pPr>
        <w:ind w:left="1332" w:hanging="422"/>
      </w:pPr>
      <w:rPr>
        <w:rFonts w:ascii="Calibri" w:eastAsia="Calibri" w:hAnsi="Calibri" w:cs="Calibri" w:hint="default"/>
        <w:spacing w:val="-1"/>
        <w:w w:val="98"/>
        <w:sz w:val="21"/>
        <w:szCs w:val="21"/>
        <w:lang w:val="en-US" w:eastAsia="en-US" w:bidi="ar-SA"/>
      </w:rPr>
    </w:lvl>
    <w:lvl w:ilvl="1">
      <w:numFmt w:val="bullet"/>
      <w:lvlText w:val="•"/>
      <w:lvlJc w:val="left"/>
      <w:pPr>
        <w:ind w:left="2375" w:hanging="422"/>
      </w:pPr>
      <w:rPr>
        <w:rFonts w:hint="default"/>
        <w:lang w:val="en-US" w:eastAsia="en-US" w:bidi="ar-SA"/>
      </w:rPr>
    </w:lvl>
    <w:lvl w:ilvl="2">
      <w:numFmt w:val="bullet"/>
      <w:lvlText w:val="•"/>
      <w:lvlJc w:val="left"/>
      <w:pPr>
        <w:ind w:left="3410" w:hanging="422"/>
      </w:pPr>
      <w:rPr>
        <w:rFonts w:hint="default"/>
        <w:lang w:val="en-US" w:eastAsia="en-US" w:bidi="ar-SA"/>
      </w:rPr>
    </w:lvl>
    <w:lvl w:ilvl="3">
      <w:numFmt w:val="bullet"/>
      <w:lvlText w:val="•"/>
      <w:lvlJc w:val="left"/>
      <w:pPr>
        <w:ind w:left="4445" w:hanging="422"/>
      </w:pPr>
      <w:rPr>
        <w:rFonts w:hint="default"/>
        <w:lang w:val="en-US" w:eastAsia="en-US" w:bidi="ar-SA"/>
      </w:rPr>
    </w:lvl>
    <w:lvl w:ilvl="4">
      <w:numFmt w:val="bullet"/>
      <w:lvlText w:val="•"/>
      <w:lvlJc w:val="left"/>
      <w:pPr>
        <w:ind w:left="5480" w:hanging="422"/>
      </w:pPr>
      <w:rPr>
        <w:rFonts w:hint="default"/>
        <w:lang w:val="en-US" w:eastAsia="en-US" w:bidi="ar-SA"/>
      </w:rPr>
    </w:lvl>
    <w:lvl w:ilvl="5">
      <w:numFmt w:val="bullet"/>
      <w:lvlText w:val="•"/>
      <w:lvlJc w:val="left"/>
      <w:pPr>
        <w:ind w:left="6515" w:hanging="422"/>
      </w:pPr>
      <w:rPr>
        <w:rFonts w:hint="default"/>
        <w:lang w:val="en-US" w:eastAsia="en-US" w:bidi="ar-SA"/>
      </w:rPr>
    </w:lvl>
    <w:lvl w:ilvl="6">
      <w:numFmt w:val="bullet"/>
      <w:lvlText w:val="•"/>
      <w:lvlJc w:val="left"/>
      <w:pPr>
        <w:ind w:left="7550" w:hanging="422"/>
      </w:pPr>
      <w:rPr>
        <w:rFonts w:hint="default"/>
        <w:lang w:val="en-US" w:eastAsia="en-US" w:bidi="ar-SA"/>
      </w:rPr>
    </w:lvl>
    <w:lvl w:ilvl="7">
      <w:numFmt w:val="bullet"/>
      <w:lvlText w:val="•"/>
      <w:lvlJc w:val="left"/>
      <w:pPr>
        <w:ind w:left="8585" w:hanging="422"/>
      </w:pPr>
      <w:rPr>
        <w:rFonts w:hint="default"/>
        <w:lang w:val="en-US" w:eastAsia="en-US" w:bidi="ar-SA"/>
      </w:rPr>
    </w:lvl>
    <w:lvl w:ilvl="8">
      <w:numFmt w:val="bullet"/>
      <w:lvlText w:val="•"/>
      <w:lvlJc w:val="left"/>
      <w:pPr>
        <w:ind w:left="9620" w:hanging="422"/>
      </w:pPr>
      <w:rPr>
        <w:rFonts w:hint="default"/>
        <w:lang w:val="en-US" w:eastAsia="en-US" w:bidi="ar-SA"/>
      </w:rPr>
    </w:lvl>
  </w:abstractNum>
  <w:abstractNum w:abstractNumId="18" w15:restartNumberingAfterBreak="0">
    <w:nsid w:val="03D62ECE"/>
    <w:multiLevelType w:val="multilevel"/>
    <w:tmpl w:val="03D62ECE"/>
    <w:lvl w:ilvl="0">
      <w:start w:val="1"/>
      <w:numFmt w:val="decimal"/>
      <w:lvlText w:val="%1."/>
      <w:lvlJc w:val="left"/>
      <w:pPr>
        <w:ind w:left="1332" w:hanging="422"/>
      </w:pPr>
      <w:rPr>
        <w:rFonts w:ascii="Calibri" w:eastAsia="Calibri" w:hAnsi="Calibri" w:cs="Calibri" w:hint="default"/>
        <w:spacing w:val="-1"/>
        <w:w w:val="98"/>
        <w:sz w:val="21"/>
        <w:szCs w:val="21"/>
        <w:lang w:val="en-US" w:eastAsia="en-US" w:bidi="ar-SA"/>
      </w:rPr>
    </w:lvl>
    <w:lvl w:ilvl="1">
      <w:numFmt w:val="bullet"/>
      <w:lvlText w:val="•"/>
      <w:lvlJc w:val="left"/>
      <w:pPr>
        <w:ind w:left="2375" w:hanging="422"/>
      </w:pPr>
      <w:rPr>
        <w:rFonts w:hint="default"/>
        <w:lang w:val="en-US" w:eastAsia="en-US" w:bidi="ar-SA"/>
      </w:rPr>
    </w:lvl>
    <w:lvl w:ilvl="2">
      <w:numFmt w:val="bullet"/>
      <w:lvlText w:val="•"/>
      <w:lvlJc w:val="left"/>
      <w:pPr>
        <w:ind w:left="3410" w:hanging="422"/>
      </w:pPr>
      <w:rPr>
        <w:rFonts w:hint="default"/>
        <w:lang w:val="en-US" w:eastAsia="en-US" w:bidi="ar-SA"/>
      </w:rPr>
    </w:lvl>
    <w:lvl w:ilvl="3">
      <w:numFmt w:val="bullet"/>
      <w:lvlText w:val="•"/>
      <w:lvlJc w:val="left"/>
      <w:pPr>
        <w:ind w:left="4445" w:hanging="422"/>
      </w:pPr>
      <w:rPr>
        <w:rFonts w:hint="default"/>
        <w:lang w:val="en-US" w:eastAsia="en-US" w:bidi="ar-SA"/>
      </w:rPr>
    </w:lvl>
    <w:lvl w:ilvl="4">
      <w:numFmt w:val="bullet"/>
      <w:lvlText w:val="•"/>
      <w:lvlJc w:val="left"/>
      <w:pPr>
        <w:ind w:left="5480" w:hanging="422"/>
      </w:pPr>
      <w:rPr>
        <w:rFonts w:hint="default"/>
        <w:lang w:val="en-US" w:eastAsia="en-US" w:bidi="ar-SA"/>
      </w:rPr>
    </w:lvl>
    <w:lvl w:ilvl="5">
      <w:numFmt w:val="bullet"/>
      <w:lvlText w:val="•"/>
      <w:lvlJc w:val="left"/>
      <w:pPr>
        <w:ind w:left="6515" w:hanging="422"/>
      </w:pPr>
      <w:rPr>
        <w:rFonts w:hint="default"/>
        <w:lang w:val="en-US" w:eastAsia="en-US" w:bidi="ar-SA"/>
      </w:rPr>
    </w:lvl>
    <w:lvl w:ilvl="6">
      <w:numFmt w:val="bullet"/>
      <w:lvlText w:val="•"/>
      <w:lvlJc w:val="left"/>
      <w:pPr>
        <w:ind w:left="7550" w:hanging="422"/>
      </w:pPr>
      <w:rPr>
        <w:rFonts w:hint="default"/>
        <w:lang w:val="en-US" w:eastAsia="en-US" w:bidi="ar-SA"/>
      </w:rPr>
    </w:lvl>
    <w:lvl w:ilvl="7">
      <w:numFmt w:val="bullet"/>
      <w:lvlText w:val="•"/>
      <w:lvlJc w:val="left"/>
      <w:pPr>
        <w:ind w:left="8585" w:hanging="422"/>
      </w:pPr>
      <w:rPr>
        <w:rFonts w:hint="default"/>
        <w:lang w:val="en-US" w:eastAsia="en-US" w:bidi="ar-SA"/>
      </w:rPr>
    </w:lvl>
    <w:lvl w:ilvl="8">
      <w:numFmt w:val="bullet"/>
      <w:lvlText w:val="•"/>
      <w:lvlJc w:val="left"/>
      <w:pPr>
        <w:ind w:left="9620" w:hanging="422"/>
      </w:pPr>
      <w:rPr>
        <w:rFonts w:hint="default"/>
        <w:lang w:val="en-US" w:eastAsia="en-US" w:bidi="ar-SA"/>
      </w:rPr>
    </w:lvl>
  </w:abstractNum>
  <w:abstractNum w:abstractNumId="19" w15:restartNumberingAfterBreak="0">
    <w:nsid w:val="054B4C8F"/>
    <w:multiLevelType w:val="multilevel"/>
    <w:tmpl w:val="054B4C8F"/>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06A221FD"/>
    <w:multiLevelType w:val="multilevel"/>
    <w:tmpl w:val="06A221F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0CA11007"/>
    <w:multiLevelType w:val="multilevel"/>
    <w:tmpl w:val="0CA11007"/>
    <w:lvl w:ilvl="0">
      <w:start w:val="1"/>
      <w:numFmt w:val="decimal"/>
      <w:lvlText w:val="%1"/>
      <w:lvlJc w:val="left"/>
      <w:pPr>
        <w:ind w:left="1184" w:hanging="272"/>
      </w:pPr>
      <w:rPr>
        <w:rFonts w:hint="default"/>
        <w:w w:val="98"/>
        <w:lang w:val="en-US" w:eastAsia="en-US" w:bidi="ar-SA"/>
      </w:rPr>
    </w:lvl>
    <w:lvl w:ilvl="1">
      <w:start w:val="1"/>
      <w:numFmt w:val="decimal"/>
      <w:lvlText w:val="%1.%2"/>
      <w:lvlJc w:val="left"/>
      <w:pPr>
        <w:ind w:left="1397" w:hanging="486"/>
      </w:pPr>
      <w:rPr>
        <w:rFonts w:ascii="Calibri Light" w:eastAsia="Calibri Light" w:hAnsi="Calibri Light" w:cs="Calibri Light" w:hint="default"/>
        <w:w w:val="98"/>
        <w:sz w:val="32"/>
        <w:szCs w:val="32"/>
        <w:lang w:val="en-US" w:eastAsia="en-US" w:bidi="ar-SA"/>
      </w:rPr>
    </w:lvl>
    <w:lvl w:ilvl="2">
      <w:start w:val="1"/>
      <w:numFmt w:val="decimal"/>
      <w:lvlText w:val="%1.%2.%3"/>
      <w:lvlJc w:val="left"/>
      <w:pPr>
        <w:ind w:left="1637" w:hanging="726"/>
      </w:pPr>
      <w:rPr>
        <w:rFonts w:ascii="Calibri Light" w:eastAsia="Calibri Light" w:hAnsi="Calibri Light" w:cs="Calibri Light" w:hint="default"/>
        <w:spacing w:val="-3"/>
        <w:w w:val="98"/>
        <w:sz w:val="32"/>
        <w:szCs w:val="32"/>
        <w:lang w:val="en-US" w:eastAsia="en-US" w:bidi="ar-SA"/>
      </w:rPr>
    </w:lvl>
    <w:lvl w:ilvl="3">
      <w:numFmt w:val="bullet"/>
      <w:lvlText w:val="•"/>
      <w:lvlJc w:val="left"/>
      <w:pPr>
        <w:ind w:left="2896" w:hanging="726"/>
      </w:pPr>
      <w:rPr>
        <w:rFonts w:hint="default"/>
        <w:lang w:val="en-US" w:eastAsia="en-US" w:bidi="ar-SA"/>
      </w:rPr>
    </w:lvl>
    <w:lvl w:ilvl="4">
      <w:numFmt w:val="bullet"/>
      <w:lvlText w:val="•"/>
      <w:lvlJc w:val="left"/>
      <w:pPr>
        <w:ind w:left="4152" w:hanging="726"/>
      </w:pPr>
      <w:rPr>
        <w:rFonts w:hint="default"/>
        <w:lang w:val="en-US" w:eastAsia="en-US" w:bidi="ar-SA"/>
      </w:rPr>
    </w:lvl>
    <w:lvl w:ilvl="5">
      <w:numFmt w:val="bullet"/>
      <w:lvlText w:val="•"/>
      <w:lvlJc w:val="left"/>
      <w:pPr>
        <w:ind w:left="5408" w:hanging="726"/>
      </w:pPr>
      <w:rPr>
        <w:rFonts w:hint="default"/>
        <w:lang w:val="en-US" w:eastAsia="en-US" w:bidi="ar-SA"/>
      </w:rPr>
    </w:lvl>
    <w:lvl w:ilvl="6">
      <w:numFmt w:val="bullet"/>
      <w:lvlText w:val="•"/>
      <w:lvlJc w:val="left"/>
      <w:pPr>
        <w:ind w:left="6665" w:hanging="726"/>
      </w:pPr>
      <w:rPr>
        <w:rFonts w:hint="default"/>
        <w:lang w:val="en-US" w:eastAsia="en-US" w:bidi="ar-SA"/>
      </w:rPr>
    </w:lvl>
    <w:lvl w:ilvl="7">
      <w:numFmt w:val="bullet"/>
      <w:lvlText w:val="•"/>
      <w:lvlJc w:val="left"/>
      <w:pPr>
        <w:ind w:left="7921" w:hanging="726"/>
      </w:pPr>
      <w:rPr>
        <w:rFonts w:hint="default"/>
        <w:lang w:val="en-US" w:eastAsia="en-US" w:bidi="ar-SA"/>
      </w:rPr>
    </w:lvl>
    <w:lvl w:ilvl="8">
      <w:numFmt w:val="bullet"/>
      <w:lvlText w:val="•"/>
      <w:lvlJc w:val="left"/>
      <w:pPr>
        <w:ind w:left="9177" w:hanging="726"/>
      </w:pPr>
      <w:rPr>
        <w:rFonts w:hint="default"/>
        <w:lang w:val="en-US" w:eastAsia="en-US" w:bidi="ar-SA"/>
      </w:rPr>
    </w:lvl>
  </w:abstractNum>
  <w:abstractNum w:abstractNumId="22" w15:restartNumberingAfterBreak="0">
    <w:nsid w:val="0E640482"/>
    <w:multiLevelType w:val="multilevel"/>
    <w:tmpl w:val="0E640482"/>
    <w:lvl w:ilvl="0">
      <w:start w:val="1"/>
      <w:numFmt w:val="decimal"/>
      <w:lvlText w:val="%1."/>
      <w:lvlJc w:val="left"/>
      <w:pPr>
        <w:ind w:left="1272" w:hanging="362"/>
      </w:pPr>
      <w:rPr>
        <w:rFonts w:hint="default"/>
        <w:spacing w:val="-3"/>
        <w:w w:val="98"/>
        <w:lang w:val="en-US" w:eastAsia="en-US" w:bidi="ar-SA"/>
      </w:rPr>
    </w:lvl>
    <w:lvl w:ilvl="1">
      <w:numFmt w:val="bullet"/>
      <w:lvlText w:val="•"/>
      <w:lvlJc w:val="left"/>
      <w:pPr>
        <w:ind w:left="2321" w:hanging="362"/>
      </w:pPr>
      <w:rPr>
        <w:rFonts w:hint="default"/>
        <w:lang w:val="en-US" w:eastAsia="en-US" w:bidi="ar-SA"/>
      </w:rPr>
    </w:lvl>
    <w:lvl w:ilvl="2">
      <w:numFmt w:val="bullet"/>
      <w:lvlText w:val="•"/>
      <w:lvlJc w:val="left"/>
      <w:pPr>
        <w:ind w:left="3362" w:hanging="362"/>
      </w:pPr>
      <w:rPr>
        <w:rFonts w:hint="default"/>
        <w:lang w:val="en-US" w:eastAsia="en-US" w:bidi="ar-SA"/>
      </w:rPr>
    </w:lvl>
    <w:lvl w:ilvl="3">
      <w:numFmt w:val="bullet"/>
      <w:lvlText w:val="•"/>
      <w:lvlJc w:val="left"/>
      <w:pPr>
        <w:ind w:left="4403" w:hanging="362"/>
      </w:pPr>
      <w:rPr>
        <w:rFonts w:hint="default"/>
        <w:lang w:val="en-US" w:eastAsia="en-US" w:bidi="ar-SA"/>
      </w:rPr>
    </w:lvl>
    <w:lvl w:ilvl="4">
      <w:numFmt w:val="bullet"/>
      <w:lvlText w:val="•"/>
      <w:lvlJc w:val="left"/>
      <w:pPr>
        <w:ind w:left="5444" w:hanging="362"/>
      </w:pPr>
      <w:rPr>
        <w:rFonts w:hint="default"/>
        <w:lang w:val="en-US" w:eastAsia="en-US" w:bidi="ar-SA"/>
      </w:rPr>
    </w:lvl>
    <w:lvl w:ilvl="5">
      <w:numFmt w:val="bullet"/>
      <w:lvlText w:val="•"/>
      <w:lvlJc w:val="left"/>
      <w:pPr>
        <w:ind w:left="6485" w:hanging="362"/>
      </w:pPr>
      <w:rPr>
        <w:rFonts w:hint="default"/>
        <w:lang w:val="en-US" w:eastAsia="en-US" w:bidi="ar-SA"/>
      </w:rPr>
    </w:lvl>
    <w:lvl w:ilvl="6">
      <w:numFmt w:val="bullet"/>
      <w:lvlText w:val="•"/>
      <w:lvlJc w:val="left"/>
      <w:pPr>
        <w:ind w:left="7526" w:hanging="362"/>
      </w:pPr>
      <w:rPr>
        <w:rFonts w:hint="default"/>
        <w:lang w:val="en-US" w:eastAsia="en-US" w:bidi="ar-SA"/>
      </w:rPr>
    </w:lvl>
    <w:lvl w:ilvl="7">
      <w:numFmt w:val="bullet"/>
      <w:lvlText w:val="•"/>
      <w:lvlJc w:val="left"/>
      <w:pPr>
        <w:ind w:left="8567" w:hanging="362"/>
      </w:pPr>
      <w:rPr>
        <w:rFonts w:hint="default"/>
        <w:lang w:val="en-US" w:eastAsia="en-US" w:bidi="ar-SA"/>
      </w:rPr>
    </w:lvl>
    <w:lvl w:ilvl="8">
      <w:numFmt w:val="bullet"/>
      <w:lvlText w:val="•"/>
      <w:lvlJc w:val="left"/>
      <w:pPr>
        <w:ind w:left="9608" w:hanging="362"/>
      </w:pPr>
      <w:rPr>
        <w:rFonts w:hint="default"/>
        <w:lang w:val="en-US" w:eastAsia="en-US" w:bidi="ar-SA"/>
      </w:rPr>
    </w:lvl>
  </w:abstractNum>
  <w:abstractNum w:abstractNumId="23" w15:restartNumberingAfterBreak="0">
    <w:nsid w:val="136BE830"/>
    <w:multiLevelType w:val="singleLevel"/>
    <w:tmpl w:val="136BE830"/>
    <w:lvl w:ilvl="0">
      <w:start w:val="1"/>
      <w:numFmt w:val="decimal"/>
      <w:lvlText w:val="%1."/>
      <w:lvlJc w:val="left"/>
      <w:pPr>
        <w:ind w:left="425" w:hanging="425"/>
      </w:pPr>
      <w:rPr>
        <w:rFonts w:hint="default"/>
      </w:rPr>
    </w:lvl>
  </w:abstractNum>
  <w:abstractNum w:abstractNumId="24" w15:restartNumberingAfterBreak="0">
    <w:nsid w:val="1CFC27BE"/>
    <w:multiLevelType w:val="multilevel"/>
    <w:tmpl w:val="1CFC27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243FCF68"/>
    <w:multiLevelType w:val="multilevel"/>
    <w:tmpl w:val="243FCF68"/>
    <w:lvl w:ilvl="0">
      <w:start w:val="1"/>
      <w:numFmt w:val="decimal"/>
      <w:lvlText w:val="%1."/>
      <w:lvlJc w:val="left"/>
      <w:pPr>
        <w:ind w:left="1013" w:hanging="162"/>
      </w:pPr>
      <w:rPr>
        <w:rFonts w:ascii="Calibri" w:eastAsia="Calibri" w:hAnsi="Calibri" w:cs="Calibri" w:hint="default"/>
        <w:spacing w:val="-2"/>
        <w:w w:val="98"/>
        <w:sz w:val="19"/>
        <w:szCs w:val="19"/>
        <w:lang w:val="en-US" w:eastAsia="en-US" w:bidi="ar-SA"/>
      </w:rPr>
    </w:lvl>
    <w:lvl w:ilvl="1">
      <w:numFmt w:val="bullet"/>
      <w:lvlText w:val="•"/>
      <w:lvlJc w:val="left"/>
      <w:pPr>
        <w:ind w:left="2081" w:hanging="162"/>
      </w:pPr>
      <w:rPr>
        <w:rFonts w:hint="default"/>
        <w:lang w:val="en-US" w:eastAsia="en-US" w:bidi="ar-SA"/>
      </w:rPr>
    </w:lvl>
    <w:lvl w:ilvl="2">
      <w:numFmt w:val="bullet"/>
      <w:lvlText w:val="•"/>
      <w:lvlJc w:val="left"/>
      <w:pPr>
        <w:ind w:left="3142" w:hanging="162"/>
      </w:pPr>
      <w:rPr>
        <w:rFonts w:hint="default"/>
        <w:lang w:val="en-US" w:eastAsia="en-US" w:bidi="ar-SA"/>
      </w:rPr>
    </w:lvl>
    <w:lvl w:ilvl="3">
      <w:numFmt w:val="bullet"/>
      <w:lvlText w:val="•"/>
      <w:lvlJc w:val="left"/>
      <w:pPr>
        <w:ind w:left="4203" w:hanging="162"/>
      </w:pPr>
      <w:rPr>
        <w:rFonts w:hint="default"/>
        <w:lang w:val="en-US" w:eastAsia="en-US" w:bidi="ar-SA"/>
      </w:rPr>
    </w:lvl>
    <w:lvl w:ilvl="4">
      <w:numFmt w:val="bullet"/>
      <w:lvlText w:val="•"/>
      <w:lvlJc w:val="left"/>
      <w:pPr>
        <w:ind w:left="5264" w:hanging="162"/>
      </w:pPr>
      <w:rPr>
        <w:rFonts w:hint="default"/>
        <w:lang w:val="en-US" w:eastAsia="en-US" w:bidi="ar-SA"/>
      </w:rPr>
    </w:lvl>
    <w:lvl w:ilvl="5">
      <w:numFmt w:val="bullet"/>
      <w:lvlText w:val="•"/>
      <w:lvlJc w:val="left"/>
      <w:pPr>
        <w:ind w:left="6325" w:hanging="162"/>
      </w:pPr>
      <w:rPr>
        <w:rFonts w:hint="default"/>
        <w:lang w:val="en-US" w:eastAsia="en-US" w:bidi="ar-SA"/>
      </w:rPr>
    </w:lvl>
    <w:lvl w:ilvl="6">
      <w:numFmt w:val="bullet"/>
      <w:lvlText w:val="•"/>
      <w:lvlJc w:val="left"/>
      <w:pPr>
        <w:ind w:left="7386" w:hanging="162"/>
      </w:pPr>
      <w:rPr>
        <w:rFonts w:hint="default"/>
        <w:lang w:val="en-US" w:eastAsia="en-US" w:bidi="ar-SA"/>
      </w:rPr>
    </w:lvl>
    <w:lvl w:ilvl="7">
      <w:numFmt w:val="bullet"/>
      <w:lvlText w:val="•"/>
      <w:lvlJc w:val="left"/>
      <w:pPr>
        <w:ind w:left="8447" w:hanging="162"/>
      </w:pPr>
      <w:rPr>
        <w:rFonts w:hint="default"/>
        <w:lang w:val="en-US" w:eastAsia="en-US" w:bidi="ar-SA"/>
      </w:rPr>
    </w:lvl>
    <w:lvl w:ilvl="8">
      <w:numFmt w:val="bullet"/>
      <w:lvlText w:val="•"/>
      <w:lvlJc w:val="left"/>
      <w:pPr>
        <w:ind w:left="9508" w:hanging="162"/>
      </w:pPr>
      <w:rPr>
        <w:rFonts w:hint="default"/>
        <w:lang w:val="en-US" w:eastAsia="en-US" w:bidi="ar-SA"/>
      </w:rPr>
    </w:lvl>
  </w:abstractNum>
  <w:abstractNum w:abstractNumId="26" w15:restartNumberingAfterBreak="0">
    <w:nsid w:val="244E8DF4"/>
    <w:multiLevelType w:val="singleLevel"/>
    <w:tmpl w:val="244E8DF4"/>
    <w:lvl w:ilvl="0">
      <w:start w:val="1"/>
      <w:numFmt w:val="bullet"/>
      <w:lvlText w:val=""/>
      <w:lvlJc w:val="left"/>
      <w:pPr>
        <w:ind w:left="420" w:hanging="420"/>
      </w:pPr>
      <w:rPr>
        <w:rFonts w:ascii="Wingdings" w:hAnsi="Wingdings" w:hint="default"/>
      </w:rPr>
    </w:lvl>
  </w:abstractNum>
  <w:abstractNum w:abstractNumId="27" w15:restartNumberingAfterBreak="0">
    <w:nsid w:val="2470EC97"/>
    <w:multiLevelType w:val="multilevel"/>
    <w:tmpl w:val="2470EC97"/>
    <w:lvl w:ilvl="0">
      <w:start w:val="1"/>
      <w:numFmt w:val="decimal"/>
      <w:lvlText w:val="%1."/>
      <w:lvlJc w:val="left"/>
      <w:pPr>
        <w:ind w:left="1332" w:hanging="422"/>
      </w:pPr>
      <w:rPr>
        <w:rFonts w:ascii="Calibri" w:eastAsia="Calibri" w:hAnsi="Calibri" w:cs="Calibri" w:hint="default"/>
        <w:spacing w:val="-1"/>
        <w:w w:val="98"/>
        <w:sz w:val="21"/>
        <w:szCs w:val="21"/>
        <w:lang w:val="en-US" w:eastAsia="en-US" w:bidi="ar-SA"/>
      </w:rPr>
    </w:lvl>
    <w:lvl w:ilvl="1">
      <w:numFmt w:val="bullet"/>
      <w:lvlText w:val="•"/>
      <w:lvlJc w:val="left"/>
      <w:pPr>
        <w:ind w:left="2375" w:hanging="422"/>
      </w:pPr>
      <w:rPr>
        <w:rFonts w:hint="default"/>
        <w:lang w:val="en-US" w:eastAsia="en-US" w:bidi="ar-SA"/>
      </w:rPr>
    </w:lvl>
    <w:lvl w:ilvl="2">
      <w:numFmt w:val="bullet"/>
      <w:lvlText w:val="•"/>
      <w:lvlJc w:val="left"/>
      <w:pPr>
        <w:ind w:left="3410" w:hanging="422"/>
      </w:pPr>
      <w:rPr>
        <w:rFonts w:hint="default"/>
        <w:lang w:val="en-US" w:eastAsia="en-US" w:bidi="ar-SA"/>
      </w:rPr>
    </w:lvl>
    <w:lvl w:ilvl="3">
      <w:numFmt w:val="bullet"/>
      <w:lvlText w:val="•"/>
      <w:lvlJc w:val="left"/>
      <w:pPr>
        <w:ind w:left="4445" w:hanging="422"/>
      </w:pPr>
      <w:rPr>
        <w:rFonts w:hint="default"/>
        <w:lang w:val="en-US" w:eastAsia="en-US" w:bidi="ar-SA"/>
      </w:rPr>
    </w:lvl>
    <w:lvl w:ilvl="4">
      <w:numFmt w:val="bullet"/>
      <w:lvlText w:val="•"/>
      <w:lvlJc w:val="left"/>
      <w:pPr>
        <w:ind w:left="5480" w:hanging="422"/>
      </w:pPr>
      <w:rPr>
        <w:rFonts w:hint="default"/>
        <w:lang w:val="en-US" w:eastAsia="en-US" w:bidi="ar-SA"/>
      </w:rPr>
    </w:lvl>
    <w:lvl w:ilvl="5">
      <w:numFmt w:val="bullet"/>
      <w:lvlText w:val="•"/>
      <w:lvlJc w:val="left"/>
      <w:pPr>
        <w:ind w:left="6515" w:hanging="422"/>
      </w:pPr>
      <w:rPr>
        <w:rFonts w:hint="default"/>
        <w:lang w:val="en-US" w:eastAsia="en-US" w:bidi="ar-SA"/>
      </w:rPr>
    </w:lvl>
    <w:lvl w:ilvl="6">
      <w:numFmt w:val="bullet"/>
      <w:lvlText w:val="•"/>
      <w:lvlJc w:val="left"/>
      <w:pPr>
        <w:ind w:left="7550" w:hanging="422"/>
      </w:pPr>
      <w:rPr>
        <w:rFonts w:hint="default"/>
        <w:lang w:val="en-US" w:eastAsia="en-US" w:bidi="ar-SA"/>
      </w:rPr>
    </w:lvl>
    <w:lvl w:ilvl="7">
      <w:numFmt w:val="bullet"/>
      <w:lvlText w:val="•"/>
      <w:lvlJc w:val="left"/>
      <w:pPr>
        <w:ind w:left="8585" w:hanging="422"/>
      </w:pPr>
      <w:rPr>
        <w:rFonts w:hint="default"/>
        <w:lang w:val="en-US" w:eastAsia="en-US" w:bidi="ar-SA"/>
      </w:rPr>
    </w:lvl>
    <w:lvl w:ilvl="8">
      <w:numFmt w:val="bullet"/>
      <w:lvlText w:val="•"/>
      <w:lvlJc w:val="left"/>
      <w:pPr>
        <w:ind w:left="9620" w:hanging="422"/>
      </w:pPr>
      <w:rPr>
        <w:rFonts w:hint="default"/>
        <w:lang w:val="en-US" w:eastAsia="en-US" w:bidi="ar-SA"/>
      </w:rPr>
    </w:lvl>
  </w:abstractNum>
  <w:abstractNum w:abstractNumId="28" w15:restartNumberingAfterBreak="0">
    <w:nsid w:val="25A49075"/>
    <w:multiLevelType w:val="singleLevel"/>
    <w:tmpl w:val="25A49075"/>
    <w:lvl w:ilvl="0">
      <w:start w:val="1"/>
      <w:numFmt w:val="decimal"/>
      <w:lvlText w:val="%1."/>
      <w:lvlJc w:val="left"/>
      <w:pPr>
        <w:ind w:left="425" w:hanging="425"/>
      </w:pPr>
      <w:rPr>
        <w:rFonts w:hint="default"/>
      </w:rPr>
    </w:lvl>
  </w:abstractNum>
  <w:abstractNum w:abstractNumId="29" w15:restartNumberingAfterBreak="0">
    <w:nsid w:val="25B654F3"/>
    <w:multiLevelType w:val="multilevel"/>
    <w:tmpl w:val="25B654F3"/>
    <w:lvl w:ilvl="0">
      <w:numFmt w:val="bullet"/>
      <w:lvlText w:val=""/>
      <w:lvlJc w:val="left"/>
      <w:pPr>
        <w:ind w:left="1332" w:hanging="422"/>
      </w:pPr>
      <w:rPr>
        <w:rFonts w:ascii="Wingdings" w:eastAsia="Wingdings" w:hAnsi="Wingdings" w:cs="Wingdings" w:hint="default"/>
        <w:w w:val="98"/>
        <w:sz w:val="21"/>
        <w:szCs w:val="21"/>
        <w:lang w:val="en-US" w:eastAsia="en-US" w:bidi="ar-SA"/>
      </w:rPr>
    </w:lvl>
    <w:lvl w:ilvl="1">
      <w:numFmt w:val="bullet"/>
      <w:lvlText w:val="•"/>
      <w:lvlJc w:val="left"/>
      <w:pPr>
        <w:ind w:left="2375" w:hanging="422"/>
      </w:pPr>
      <w:rPr>
        <w:rFonts w:hint="default"/>
        <w:lang w:val="en-US" w:eastAsia="en-US" w:bidi="ar-SA"/>
      </w:rPr>
    </w:lvl>
    <w:lvl w:ilvl="2">
      <w:numFmt w:val="bullet"/>
      <w:lvlText w:val="•"/>
      <w:lvlJc w:val="left"/>
      <w:pPr>
        <w:ind w:left="3410" w:hanging="422"/>
      </w:pPr>
      <w:rPr>
        <w:rFonts w:hint="default"/>
        <w:lang w:val="en-US" w:eastAsia="en-US" w:bidi="ar-SA"/>
      </w:rPr>
    </w:lvl>
    <w:lvl w:ilvl="3">
      <w:numFmt w:val="bullet"/>
      <w:lvlText w:val="•"/>
      <w:lvlJc w:val="left"/>
      <w:pPr>
        <w:ind w:left="4445" w:hanging="422"/>
      </w:pPr>
      <w:rPr>
        <w:rFonts w:hint="default"/>
        <w:lang w:val="en-US" w:eastAsia="en-US" w:bidi="ar-SA"/>
      </w:rPr>
    </w:lvl>
    <w:lvl w:ilvl="4">
      <w:numFmt w:val="bullet"/>
      <w:lvlText w:val="•"/>
      <w:lvlJc w:val="left"/>
      <w:pPr>
        <w:ind w:left="5480" w:hanging="422"/>
      </w:pPr>
      <w:rPr>
        <w:rFonts w:hint="default"/>
        <w:lang w:val="en-US" w:eastAsia="en-US" w:bidi="ar-SA"/>
      </w:rPr>
    </w:lvl>
    <w:lvl w:ilvl="5">
      <w:numFmt w:val="bullet"/>
      <w:lvlText w:val="•"/>
      <w:lvlJc w:val="left"/>
      <w:pPr>
        <w:ind w:left="6515" w:hanging="422"/>
      </w:pPr>
      <w:rPr>
        <w:rFonts w:hint="default"/>
        <w:lang w:val="en-US" w:eastAsia="en-US" w:bidi="ar-SA"/>
      </w:rPr>
    </w:lvl>
    <w:lvl w:ilvl="6">
      <w:numFmt w:val="bullet"/>
      <w:lvlText w:val="•"/>
      <w:lvlJc w:val="left"/>
      <w:pPr>
        <w:ind w:left="7550" w:hanging="422"/>
      </w:pPr>
      <w:rPr>
        <w:rFonts w:hint="default"/>
        <w:lang w:val="en-US" w:eastAsia="en-US" w:bidi="ar-SA"/>
      </w:rPr>
    </w:lvl>
    <w:lvl w:ilvl="7">
      <w:numFmt w:val="bullet"/>
      <w:lvlText w:val="•"/>
      <w:lvlJc w:val="left"/>
      <w:pPr>
        <w:ind w:left="8585" w:hanging="422"/>
      </w:pPr>
      <w:rPr>
        <w:rFonts w:hint="default"/>
        <w:lang w:val="en-US" w:eastAsia="en-US" w:bidi="ar-SA"/>
      </w:rPr>
    </w:lvl>
    <w:lvl w:ilvl="8">
      <w:numFmt w:val="bullet"/>
      <w:lvlText w:val="•"/>
      <w:lvlJc w:val="left"/>
      <w:pPr>
        <w:ind w:left="9620" w:hanging="422"/>
      </w:pPr>
      <w:rPr>
        <w:rFonts w:hint="default"/>
        <w:lang w:val="en-US" w:eastAsia="en-US" w:bidi="ar-SA"/>
      </w:rPr>
    </w:lvl>
  </w:abstractNum>
  <w:abstractNum w:abstractNumId="30" w15:restartNumberingAfterBreak="0">
    <w:nsid w:val="2A791B83"/>
    <w:multiLevelType w:val="multilevel"/>
    <w:tmpl w:val="2A791B8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A8F537B"/>
    <w:multiLevelType w:val="multilevel"/>
    <w:tmpl w:val="2A8F537B"/>
    <w:lvl w:ilvl="0">
      <w:start w:val="1"/>
      <w:numFmt w:val="decimal"/>
      <w:lvlText w:val="%1."/>
      <w:lvlJc w:val="left"/>
      <w:pPr>
        <w:ind w:left="1332" w:hanging="422"/>
      </w:pPr>
      <w:rPr>
        <w:rFonts w:ascii="Calibri" w:eastAsia="Calibri" w:hAnsi="Calibri" w:cs="Calibri" w:hint="default"/>
        <w:spacing w:val="-1"/>
        <w:w w:val="98"/>
        <w:sz w:val="21"/>
        <w:szCs w:val="21"/>
        <w:lang w:val="en-US" w:eastAsia="en-US" w:bidi="ar-SA"/>
      </w:rPr>
    </w:lvl>
    <w:lvl w:ilvl="1">
      <w:numFmt w:val="bullet"/>
      <w:lvlText w:val="•"/>
      <w:lvlJc w:val="left"/>
      <w:pPr>
        <w:ind w:left="2375" w:hanging="422"/>
      </w:pPr>
      <w:rPr>
        <w:rFonts w:hint="default"/>
        <w:lang w:val="en-US" w:eastAsia="en-US" w:bidi="ar-SA"/>
      </w:rPr>
    </w:lvl>
    <w:lvl w:ilvl="2">
      <w:numFmt w:val="bullet"/>
      <w:lvlText w:val="•"/>
      <w:lvlJc w:val="left"/>
      <w:pPr>
        <w:ind w:left="3410" w:hanging="422"/>
      </w:pPr>
      <w:rPr>
        <w:rFonts w:hint="default"/>
        <w:lang w:val="en-US" w:eastAsia="en-US" w:bidi="ar-SA"/>
      </w:rPr>
    </w:lvl>
    <w:lvl w:ilvl="3">
      <w:numFmt w:val="bullet"/>
      <w:lvlText w:val="•"/>
      <w:lvlJc w:val="left"/>
      <w:pPr>
        <w:ind w:left="4445" w:hanging="422"/>
      </w:pPr>
      <w:rPr>
        <w:rFonts w:hint="default"/>
        <w:lang w:val="en-US" w:eastAsia="en-US" w:bidi="ar-SA"/>
      </w:rPr>
    </w:lvl>
    <w:lvl w:ilvl="4">
      <w:numFmt w:val="bullet"/>
      <w:lvlText w:val="•"/>
      <w:lvlJc w:val="left"/>
      <w:pPr>
        <w:ind w:left="5480" w:hanging="422"/>
      </w:pPr>
      <w:rPr>
        <w:rFonts w:hint="default"/>
        <w:lang w:val="en-US" w:eastAsia="en-US" w:bidi="ar-SA"/>
      </w:rPr>
    </w:lvl>
    <w:lvl w:ilvl="5">
      <w:numFmt w:val="bullet"/>
      <w:lvlText w:val="•"/>
      <w:lvlJc w:val="left"/>
      <w:pPr>
        <w:ind w:left="6515" w:hanging="422"/>
      </w:pPr>
      <w:rPr>
        <w:rFonts w:hint="default"/>
        <w:lang w:val="en-US" w:eastAsia="en-US" w:bidi="ar-SA"/>
      </w:rPr>
    </w:lvl>
    <w:lvl w:ilvl="6">
      <w:numFmt w:val="bullet"/>
      <w:lvlText w:val="•"/>
      <w:lvlJc w:val="left"/>
      <w:pPr>
        <w:ind w:left="7550" w:hanging="422"/>
      </w:pPr>
      <w:rPr>
        <w:rFonts w:hint="default"/>
        <w:lang w:val="en-US" w:eastAsia="en-US" w:bidi="ar-SA"/>
      </w:rPr>
    </w:lvl>
    <w:lvl w:ilvl="7">
      <w:numFmt w:val="bullet"/>
      <w:lvlText w:val="•"/>
      <w:lvlJc w:val="left"/>
      <w:pPr>
        <w:ind w:left="8585" w:hanging="422"/>
      </w:pPr>
      <w:rPr>
        <w:rFonts w:hint="default"/>
        <w:lang w:val="en-US" w:eastAsia="en-US" w:bidi="ar-SA"/>
      </w:rPr>
    </w:lvl>
    <w:lvl w:ilvl="8">
      <w:numFmt w:val="bullet"/>
      <w:lvlText w:val="•"/>
      <w:lvlJc w:val="left"/>
      <w:pPr>
        <w:ind w:left="9620" w:hanging="422"/>
      </w:pPr>
      <w:rPr>
        <w:rFonts w:hint="default"/>
        <w:lang w:val="en-US" w:eastAsia="en-US" w:bidi="ar-SA"/>
      </w:rPr>
    </w:lvl>
  </w:abstractNum>
  <w:abstractNum w:abstractNumId="32" w15:restartNumberingAfterBreak="0">
    <w:nsid w:val="30FC5B15"/>
    <w:multiLevelType w:val="multilevel"/>
    <w:tmpl w:val="30FC5B15"/>
    <w:lvl w:ilvl="0">
      <w:numFmt w:val="bullet"/>
      <w:lvlText w:val=""/>
      <w:lvlJc w:val="left"/>
      <w:pPr>
        <w:ind w:left="516" w:hanging="420"/>
      </w:pPr>
      <w:rPr>
        <w:rFonts w:ascii="Wingdings" w:eastAsia="Wingdings" w:hAnsi="Wingdings" w:cs="Wingdings" w:hint="default"/>
        <w:w w:val="98"/>
        <w:sz w:val="21"/>
        <w:szCs w:val="21"/>
        <w:lang w:val="en-US" w:eastAsia="en-US" w:bidi="ar-SA"/>
      </w:rPr>
    </w:lvl>
    <w:lvl w:ilvl="1">
      <w:numFmt w:val="bullet"/>
      <w:lvlText w:val="•"/>
      <w:lvlJc w:val="left"/>
      <w:pPr>
        <w:ind w:left="1467" w:hanging="420"/>
      </w:pPr>
      <w:rPr>
        <w:rFonts w:hint="default"/>
        <w:lang w:val="en-US" w:eastAsia="en-US" w:bidi="ar-SA"/>
      </w:rPr>
    </w:lvl>
    <w:lvl w:ilvl="2">
      <w:numFmt w:val="bullet"/>
      <w:lvlText w:val="•"/>
      <w:lvlJc w:val="left"/>
      <w:pPr>
        <w:ind w:left="2415" w:hanging="420"/>
      </w:pPr>
      <w:rPr>
        <w:rFonts w:hint="default"/>
        <w:lang w:val="en-US" w:eastAsia="en-US" w:bidi="ar-SA"/>
      </w:rPr>
    </w:lvl>
    <w:lvl w:ilvl="3">
      <w:numFmt w:val="bullet"/>
      <w:lvlText w:val="•"/>
      <w:lvlJc w:val="left"/>
      <w:pPr>
        <w:ind w:left="3363" w:hanging="420"/>
      </w:pPr>
      <w:rPr>
        <w:rFonts w:hint="default"/>
        <w:lang w:val="en-US" w:eastAsia="en-US" w:bidi="ar-SA"/>
      </w:rPr>
    </w:lvl>
    <w:lvl w:ilvl="4">
      <w:numFmt w:val="bullet"/>
      <w:lvlText w:val="•"/>
      <w:lvlJc w:val="left"/>
      <w:pPr>
        <w:ind w:left="4311" w:hanging="420"/>
      </w:pPr>
      <w:rPr>
        <w:rFonts w:hint="default"/>
        <w:lang w:val="en-US" w:eastAsia="en-US" w:bidi="ar-SA"/>
      </w:rPr>
    </w:lvl>
    <w:lvl w:ilvl="5">
      <w:numFmt w:val="bullet"/>
      <w:lvlText w:val="•"/>
      <w:lvlJc w:val="left"/>
      <w:pPr>
        <w:ind w:left="5259" w:hanging="420"/>
      </w:pPr>
      <w:rPr>
        <w:rFonts w:hint="default"/>
        <w:lang w:val="en-US" w:eastAsia="en-US" w:bidi="ar-SA"/>
      </w:rPr>
    </w:lvl>
    <w:lvl w:ilvl="6">
      <w:numFmt w:val="bullet"/>
      <w:lvlText w:val="•"/>
      <w:lvlJc w:val="left"/>
      <w:pPr>
        <w:ind w:left="6207" w:hanging="420"/>
      </w:pPr>
      <w:rPr>
        <w:rFonts w:hint="default"/>
        <w:lang w:val="en-US" w:eastAsia="en-US" w:bidi="ar-SA"/>
      </w:rPr>
    </w:lvl>
    <w:lvl w:ilvl="7">
      <w:numFmt w:val="bullet"/>
      <w:lvlText w:val="•"/>
      <w:lvlJc w:val="left"/>
      <w:pPr>
        <w:ind w:left="7154" w:hanging="420"/>
      </w:pPr>
      <w:rPr>
        <w:rFonts w:hint="default"/>
        <w:lang w:val="en-US" w:eastAsia="en-US" w:bidi="ar-SA"/>
      </w:rPr>
    </w:lvl>
    <w:lvl w:ilvl="8">
      <w:numFmt w:val="bullet"/>
      <w:lvlText w:val="•"/>
      <w:lvlJc w:val="left"/>
      <w:pPr>
        <w:ind w:left="8102" w:hanging="420"/>
      </w:pPr>
      <w:rPr>
        <w:rFonts w:hint="default"/>
        <w:lang w:val="en-US" w:eastAsia="en-US" w:bidi="ar-SA"/>
      </w:rPr>
    </w:lvl>
  </w:abstractNum>
  <w:abstractNum w:abstractNumId="33" w15:restartNumberingAfterBreak="0">
    <w:nsid w:val="330E6751"/>
    <w:multiLevelType w:val="multilevel"/>
    <w:tmpl w:val="330E6751"/>
    <w:lvl w:ilvl="0">
      <w:start w:val="1"/>
      <w:numFmt w:val="bullet"/>
      <w:lvlText w:val=""/>
      <w:lvlJc w:val="left"/>
      <w:pPr>
        <w:tabs>
          <w:tab w:val="left" w:pos="630"/>
        </w:tabs>
        <w:ind w:left="630" w:hanging="420"/>
      </w:pPr>
      <w:rPr>
        <w:rFonts w:ascii="Wingdings" w:hAnsi="Wingdings" w:hint="default"/>
      </w:rPr>
    </w:lvl>
    <w:lvl w:ilvl="1">
      <w:start w:val="1"/>
      <w:numFmt w:val="bullet"/>
      <w:lvlText w:val=""/>
      <w:lvlJc w:val="left"/>
      <w:pPr>
        <w:tabs>
          <w:tab w:val="left" w:pos="1050"/>
        </w:tabs>
        <w:ind w:left="1050" w:hanging="420"/>
      </w:pPr>
      <w:rPr>
        <w:rFonts w:ascii="Wingdings" w:hAnsi="Wingdings" w:hint="default"/>
      </w:rPr>
    </w:lvl>
    <w:lvl w:ilvl="2">
      <w:start w:val="1"/>
      <w:numFmt w:val="bullet"/>
      <w:lvlText w:val=""/>
      <w:lvlJc w:val="left"/>
      <w:pPr>
        <w:tabs>
          <w:tab w:val="left" w:pos="1470"/>
        </w:tabs>
        <w:ind w:left="1470" w:hanging="420"/>
      </w:pPr>
      <w:rPr>
        <w:rFonts w:ascii="Wingdings" w:hAnsi="Wingdings" w:hint="default"/>
      </w:rPr>
    </w:lvl>
    <w:lvl w:ilvl="3">
      <w:start w:val="1"/>
      <w:numFmt w:val="bullet"/>
      <w:lvlText w:val=""/>
      <w:lvlJc w:val="left"/>
      <w:pPr>
        <w:tabs>
          <w:tab w:val="left" w:pos="1890"/>
        </w:tabs>
        <w:ind w:left="1890" w:hanging="420"/>
      </w:pPr>
      <w:rPr>
        <w:rFonts w:ascii="Wingdings" w:hAnsi="Wingdings" w:hint="default"/>
      </w:rPr>
    </w:lvl>
    <w:lvl w:ilvl="4">
      <w:start w:val="1"/>
      <w:numFmt w:val="bullet"/>
      <w:lvlText w:val=""/>
      <w:lvlJc w:val="left"/>
      <w:pPr>
        <w:tabs>
          <w:tab w:val="left" w:pos="2310"/>
        </w:tabs>
        <w:ind w:left="2310" w:hanging="420"/>
      </w:pPr>
      <w:rPr>
        <w:rFonts w:ascii="Wingdings" w:hAnsi="Wingdings" w:hint="default"/>
      </w:rPr>
    </w:lvl>
    <w:lvl w:ilvl="5">
      <w:start w:val="1"/>
      <w:numFmt w:val="bullet"/>
      <w:lvlText w:val=""/>
      <w:lvlJc w:val="left"/>
      <w:pPr>
        <w:tabs>
          <w:tab w:val="left" w:pos="2730"/>
        </w:tabs>
        <w:ind w:left="2730" w:hanging="420"/>
      </w:pPr>
      <w:rPr>
        <w:rFonts w:ascii="Wingdings" w:hAnsi="Wingdings" w:hint="default"/>
      </w:rPr>
    </w:lvl>
    <w:lvl w:ilvl="6">
      <w:start w:val="1"/>
      <w:numFmt w:val="bullet"/>
      <w:lvlText w:val=""/>
      <w:lvlJc w:val="left"/>
      <w:pPr>
        <w:tabs>
          <w:tab w:val="left" w:pos="3150"/>
        </w:tabs>
        <w:ind w:left="3150" w:hanging="420"/>
      </w:pPr>
      <w:rPr>
        <w:rFonts w:ascii="Wingdings" w:hAnsi="Wingdings" w:hint="default"/>
      </w:rPr>
    </w:lvl>
    <w:lvl w:ilvl="7">
      <w:start w:val="1"/>
      <w:numFmt w:val="bullet"/>
      <w:lvlText w:val=""/>
      <w:lvlJc w:val="left"/>
      <w:pPr>
        <w:tabs>
          <w:tab w:val="left" w:pos="3570"/>
        </w:tabs>
        <w:ind w:left="3570" w:hanging="420"/>
      </w:pPr>
      <w:rPr>
        <w:rFonts w:ascii="Wingdings" w:hAnsi="Wingdings" w:hint="default"/>
      </w:rPr>
    </w:lvl>
    <w:lvl w:ilvl="8">
      <w:start w:val="1"/>
      <w:numFmt w:val="bullet"/>
      <w:lvlText w:val=""/>
      <w:lvlJc w:val="left"/>
      <w:pPr>
        <w:tabs>
          <w:tab w:val="left" w:pos="3990"/>
        </w:tabs>
        <w:ind w:left="3990" w:hanging="420"/>
      </w:pPr>
      <w:rPr>
        <w:rFonts w:ascii="Wingdings" w:hAnsi="Wingdings" w:hint="default"/>
      </w:rPr>
    </w:lvl>
  </w:abstractNum>
  <w:abstractNum w:abstractNumId="34" w15:restartNumberingAfterBreak="0">
    <w:nsid w:val="39A0D9AC"/>
    <w:multiLevelType w:val="multilevel"/>
    <w:tmpl w:val="39A0D9AC"/>
    <w:lvl w:ilvl="0">
      <w:numFmt w:val="bullet"/>
      <w:lvlText w:val=""/>
      <w:lvlJc w:val="left"/>
      <w:pPr>
        <w:ind w:left="516" w:hanging="420"/>
      </w:pPr>
      <w:rPr>
        <w:rFonts w:ascii="Wingdings" w:eastAsia="Wingdings" w:hAnsi="Wingdings" w:cs="Wingdings" w:hint="default"/>
        <w:w w:val="98"/>
        <w:sz w:val="21"/>
        <w:szCs w:val="21"/>
        <w:lang w:val="en-US" w:eastAsia="en-US" w:bidi="ar-SA"/>
      </w:rPr>
    </w:lvl>
    <w:lvl w:ilvl="1">
      <w:numFmt w:val="bullet"/>
      <w:lvlText w:val=""/>
      <w:lvlJc w:val="left"/>
      <w:pPr>
        <w:ind w:left="937" w:hanging="420"/>
      </w:pPr>
      <w:rPr>
        <w:rFonts w:ascii="Wingdings" w:eastAsia="Wingdings" w:hAnsi="Wingdings" w:cs="Wingdings" w:hint="default"/>
        <w:w w:val="98"/>
        <w:sz w:val="21"/>
        <w:szCs w:val="21"/>
        <w:lang w:val="en-US" w:eastAsia="en-US" w:bidi="ar-SA"/>
      </w:rPr>
    </w:lvl>
    <w:lvl w:ilvl="2">
      <w:numFmt w:val="bullet"/>
      <w:lvlText w:val="•"/>
      <w:lvlJc w:val="left"/>
      <w:pPr>
        <w:ind w:left="1935" w:hanging="420"/>
      </w:pPr>
      <w:rPr>
        <w:rFonts w:hint="default"/>
        <w:lang w:val="en-US" w:eastAsia="en-US" w:bidi="ar-SA"/>
      </w:rPr>
    </w:lvl>
    <w:lvl w:ilvl="3">
      <w:numFmt w:val="bullet"/>
      <w:lvlText w:val="•"/>
      <w:lvlJc w:val="left"/>
      <w:pPr>
        <w:ind w:left="2931" w:hanging="420"/>
      </w:pPr>
      <w:rPr>
        <w:rFonts w:hint="default"/>
        <w:lang w:val="en-US" w:eastAsia="en-US" w:bidi="ar-SA"/>
      </w:rPr>
    </w:lvl>
    <w:lvl w:ilvl="4">
      <w:numFmt w:val="bullet"/>
      <w:lvlText w:val="•"/>
      <w:lvlJc w:val="left"/>
      <w:pPr>
        <w:ind w:left="3926" w:hanging="420"/>
      </w:pPr>
      <w:rPr>
        <w:rFonts w:hint="default"/>
        <w:lang w:val="en-US" w:eastAsia="en-US" w:bidi="ar-SA"/>
      </w:rPr>
    </w:lvl>
    <w:lvl w:ilvl="5">
      <w:numFmt w:val="bullet"/>
      <w:lvlText w:val="•"/>
      <w:lvlJc w:val="left"/>
      <w:pPr>
        <w:ind w:left="4922" w:hanging="420"/>
      </w:pPr>
      <w:rPr>
        <w:rFonts w:hint="default"/>
        <w:lang w:val="en-US" w:eastAsia="en-US" w:bidi="ar-SA"/>
      </w:rPr>
    </w:lvl>
    <w:lvl w:ilvl="6">
      <w:numFmt w:val="bullet"/>
      <w:lvlText w:val="•"/>
      <w:lvlJc w:val="left"/>
      <w:pPr>
        <w:ind w:left="5918" w:hanging="420"/>
      </w:pPr>
      <w:rPr>
        <w:rFonts w:hint="default"/>
        <w:lang w:val="en-US" w:eastAsia="en-US" w:bidi="ar-SA"/>
      </w:rPr>
    </w:lvl>
    <w:lvl w:ilvl="7">
      <w:numFmt w:val="bullet"/>
      <w:lvlText w:val="•"/>
      <w:lvlJc w:val="left"/>
      <w:pPr>
        <w:ind w:left="6913" w:hanging="420"/>
      </w:pPr>
      <w:rPr>
        <w:rFonts w:hint="default"/>
        <w:lang w:val="en-US" w:eastAsia="en-US" w:bidi="ar-SA"/>
      </w:rPr>
    </w:lvl>
    <w:lvl w:ilvl="8">
      <w:numFmt w:val="bullet"/>
      <w:lvlText w:val="•"/>
      <w:lvlJc w:val="left"/>
      <w:pPr>
        <w:ind w:left="7909" w:hanging="420"/>
      </w:pPr>
      <w:rPr>
        <w:rFonts w:hint="default"/>
        <w:lang w:val="en-US" w:eastAsia="en-US" w:bidi="ar-SA"/>
      </w:rPr>
    </w:lvl>
  </w:abstractNum>
  <w:abstractNum w:abstractNumId="35" w15:restartNumberingAfterBreak="0">
    <w:nsid w:val="4D4DC07F"/>
    <w:multiLevelType w:val="multilevel"/>
    <w:tmpl w:val="4D4DC07F"/>
    <w:lvl w:ilvl="0">
      <w:numFmt w:val="bullet"/>
      <w:lvlText w:val=""/>
      <w:lvlJc w:val="left"/>
      <w:pPr>
        <w:ind w:left="732" w:hanging="422"/>
      </w:pPr>
      <w:rPr>
        <w:rFonts w:ascii="Wingdings" w:eastAsia="Wingdings" w:hAnsi="Wingdings" w:cs="Wingdings" w:hint="default"/>
        <w:w w:val="98"/>
        <w:sz w:val="21"/>
        <w:szCs w:val="21"/>
        <w:lang w:val="en-US" w:eastAsia="en-US" w:bidi="ar-SA"/>
      </w:rPr>
    </w:lvl>
    <w:lvl w:ilvl="1">
      <w:numFmt w:val="bullet"/>
      <w:lvlText w:val="•"/>
      <w:lvlJc w:val="left"/>
      <w:pPr>
        <w:ind w:left="1678" w:hanging="422"/>
      </w:pPr>
      <w:rPr>
        <w:rFonts w:hint="default"/>
        <w:lang w:val="en-US" w:eastAsia="en-US" w:bidi="ar-SA"/>
      </w:rPr>
    </w:lvl>
    <w:lvl w:ilvl="2">
      <w:numFmt w:val="bullet"/>
      <w:lvlText w:val="•"/>
      <w:lvlJc w:val="left"/>
      <w:pPr>
        <w:ind w:left="2617" w:hanging="422"/>
      </w:pPr>
      <w:rPr>
        <w:rFonts w:hint="default"/>
        <w:lang w:val="en-US" w:eastAsia="en-US" w:bidi="ar-SA"/>
      </w:rPr>
    </w:lvl>
    <w:lvl w:ilvl="3">
      <w:numFmt w:val="bullet"/>
      <w:lvlText w:val="•"/>
      <w:lvlJc w:val="left"/>
      <w:pPr>
        <w:ind w:left="3556" w:hanging="422"/>
      </w:pPr>
      <w:rPr>
        <w:rFonts w:hint="default"/>
        <w:lang w:val="en-US" w:eastAsia="en-US" w:bidi="ar-SA"/>
      </w:rPr>
    </w:lvl>
    <w:lvl w:ilvl="4">
      <w:numFmt w:val="bullet"/>
      <w:lvlText w:val="•"/>
      <w:lvlJc w:val="left"/>
      <w:pPr>
        <w:ind w:left="4494" w:hanging="422"/>
      </w:pPr>
      <w:rPr>
        <w:rFonts w:hint="default"/>
        <w:lang w:val="en-US" w:eastAsia="en-US" w:bidi="ar-SA"/>
      </w:rPr>
    </w:lvl>
    <w:lvl w:ilvl="5">
      <w:numFmt w:val="bullet"/>
      <w:lvlText w:val="•"/>
      <w:lvlJc w:val="left"/>
      <w:pPr>
        <w:ind w:left="5433" w:hanging="422"/>
      </w:pPr>
      <w:rPr>
        <w:rFonts w:hint="default"/>
        <w:lang w:val="en-US" w:eastAsia="en-US" w:bidi="ar-SA"/>
      </w:rPr>
    </w:lvl>
    <w:lvl w:ilvl="6">
      <w:numFmt w:val="bullet"/>
      <w:lvlText w:val="•"/>
      <w:lvlJc w:val="left"/>
      <w:pPr>
        <w:ind w:left="6372" w:hanging="422"/>
      </w:pPr>
      <w:rPr>
        <w:rFonts w:hint="default"/>
        <w:lang w:val="en-US" w:eastAsia="en-US" w:bidi="ar-SA"/>
      </w:rPr>
    </w:lvl>
    <w:lvl w:ilvl="7">
      <w:numFmt w:val="bullet"/>
      <w:lvlText w:val="•"/>
      <w:lvlJc w:val="left"/>
      <w:pPr>
        <w:ind w:left="7311" w:hanging="422"/>
      </w:pPr>
      <w:rPr>
        <w:rFonts w:hint="default"/>
        <w:lang w:val="en-US" w:eastAsia="en-US" w:bidi="ar-SA"/>
      </w:rPr>
    </w:lvl>
    <w:lvl w:ilvl="8">
      <w:numFmt w:val="bullet"/>
      <w:lvlText w:val="•"/>
      <w:lvlJc w:val="left"/>
      <w:pPr>
        <w:ind w:left="8249" w:hanging="422"/>
      </w:pPr>
      <w:rPr>
        <w:rFonts w:hint="default"/>
        <w:lang w:val="en-US" w:eastAsia="en-US" w:bidi="ar-SA"/>
      </w:rPr>
    </w:lvl>
  </w:abstractNum>
  <w:abstractNum w:abstractNumId="36" w15:restartNumberingAfterBreak="0">
    <w:nsid w:val="4D94DA66"/>
    <w:multiLevelType w:val="multilevel"/>
    <w:tmpl w:val="4D94DA66"/>
    <w:lvl w:ilvl="0">
      <w:start w:val="1"/>
      <w:numFmt w:val="decimal"/>
      <w:lvlText w:val="%1."/>
      <w:lvlJc w:val="left"/>
      <w:pPr>
        <w:ind w:left="1013" w:hanging="162"/>
      </w:pPr>
      <w:rPr>
        <w:rFonts w:ascii="Calibri" w:eastAsia="Calibri" w:hAnsi="Calibri" w:cs="Calibri" w:hint="default"/>
        <w:spacing w:val="-2"/>
        <w:w w:val="98"/>
        <w:sz w:val="19"/>
        <w:szCs w:val="19"/>
        <w:lang w:val="en-US" w:eastAsia="en-US" w:bidi="ar-SA"/>
      </w:rPr>
    </w:lvl>
    <w:lvl w:ilvl="1">
      <w:numFmt w:val="bullet"/>
      <w:lvlText w:val="•"/>
      <w:lvlJc w:val="left"/>
      <w:pPr>
        <w:ind w:left="2081" w:hanging="162"/>
      </w:pPr>
      <w:rPr>
        <w:rFonts w:hint="default"/>
        <w:lang w:val="en-US" w:eastAsia="en-US" w:bidi="ar-SA"/>
      </w:rPr>
    </w:lvl>
    <w:lvl w:ilvl="2">
      <w:numFmt w:val="bullet"/>
      <w:lvlText w:val="•"/>
      <w:lvlJc w:val="left"/>
      <w:pPr>
        <w:ind w:left="3142" w:hanging="162"/>
      </w:pPr>
      <w:rPr>
        <w:rFonts w:hint="default"/>
        <w:lang w:val="en-US" w:eastAsia="en-US" w:bidi="ar-SA"/>
      </w:rPr>
    </w:lvl>
    <w:lvl w:ilvl="3">
      <w:numFmt w:val="bullet"/>
      <w:lvlText w:val="•"/>
      <w:lvlJc w:val="left"/>
      <w:pPr>
        <w:ind w:left="4203" w:hanging="162"/>
      </w:pPr>
      <w:rPr>
        <w:rFonts w:hint="default"/>
        <w:lang w:val="en-US" w:eastAsia="en-US" w:bidi="ar-SA"/>
      </w:rPr>
    </w:lvl>
    <w:lvl w:ilvl="4">
      <w:numFmt w:val="bullet"/>
      <w:lvlText w:val="•"/>
      <w:lvlJc w:val="left"/>
      <w:pPr>
        <w:ind w:left="5264" w:hanging="162"/>
      </w:pPr>
      <w:rPr>
        <w:rFonts w:hint="default"/>
        <w:lang w:val="en-US" w:eastAsia="en-US" w:bidi="ar-SA"/>
      </w:rPr>
    </w:lvl>
    <w:lvl w:ilvl="5">
      <w:numFmt w:val="bullet"/>
      <w:lvlText w:val="•"/>
      <w:lvlJc w:val="left"/>
      <w:pPr>
        <w:ind w:left="6325" w:hanging="162"/>
      </w:pPr>
      <w:rPr>
        <w:rFonts w:hint="default"/>
        <w:lang w:val="en-US" w:eastAsia="en-US" w:bidi="ar-SA"/>
      </w:rPr>
    </w:lvl>
    <w:lvl w:ilvl="6">
      <w:numFmt w:val="bullet"/>
      <w:lvlText w:val="•"/>
      <w:lvlJc w:val="left"/>
      <w:pPr>
        <w:ind w:left="7386" w:hanging="162"/>
      </w:pPr>
      <w:rPr>
        <w:rFonts w:hint="default"/>
        <w:lang w:val="en-US" w:eastAsia="en-US" w:bidi="ar-SA"/>
      </w:rPr>
    </w:lvl>
    <w:lvl w:ilvl="7">
      <w:numFmt w:val="bullet"/>
      <w:lvlText w:val="•"/>
      <w:lvlJc w:val="left"/>
      <w:pPr>
        <w:ind w:left="8447" w:hanging="162"/>
      </w:pPr>
      <w:rPr>
        <w:rFonts w:hint="default"/>
        <w:lang w:val="en-US" w:eastAsia="en-US" w:bidi="ar-SA"/>
      </w:rPr>
    </w:lvl>
    <w:lvl w:ilvl="8">
      <w:numFmt w:val="bullet"/>
      <w:lvlText w:val="•"/>
      <w:lvlJc w:val="left"/>
      <w:pPr>
        <w:ind w:left="9508" w:hanging="162"/>
      </w:pPr>
      <w:rPr>
        <w:rFonts w:hint="default"/>
        <w:lang w:val="en-US" w:eastAsia="en-US" w:bidi="ar-SA"/>
      </w:rPr>
    </w:lvl>
  </w:abstractNum>
  <w:abstractNum w:abstractNumId="37" w15:restartNumberingAfterBreak="0">
    <w:nsid w:val="4E98BF29"/>
    <w:multiLevelType w:val="singleLevel"/>
    <w:tmpl w:val="4E98BF29"/>
    <w:lvl w:ilvl="0">
      <w:start w:val="1"/>
      <w:numFmt w:val="bullet"/>
      <w:lvlText w:val=""/>
      <w:lvlJc w:val="left"/>
      <w:pPr>
        <w:ind w:left="420" w:hanging="420"/>
      </w:pPr>
      <w:rPr>
        <w:rFonts w:ascii="Wingdings" w:hAnsi="Wingdings" w:hint="default"/>
      </w:rPr>
    </w:lvl>
  </w:abstractNum>
  <w:abstractNum w:abstractNumId="38" w15:restartNumberingAfterBreak="0">
    <w:nsid w:val="57EF2662"/>
    <w:multiLevelType w:val="multilevel"/>
    <w:tmpl w:val="0C5CA87E"/>
    <w:lvl w:ilvl="0">
      <w:start w:val="9"/>
      <w:numFmt w:val="decimal"/>
      <w:lvlText w:val="%1"/>
      <w:lvlJc w:val="left"/>
      <w:pPr>
        <w:ind w:left="852" w:hanging="474"/>
      </w:pPr>
      <w:rPr>
        <w:rFonts w:hint="default"/>
      </w:rPr>
    </w:lvl>
    <w:lvl w:ilvl="1">
      <w:start w:val="6"/>
      <w:numFmt w:val="decimal"/>
      <w:lvlText w:val="%1.%2"/>
      <w:lvlJc w:val="left"/>
      <w:pPr>
        <w:ind w:left="660" w:hanging="474"/>
      </w:pPr>
      <w:rPr>
        <w:rFonts w:ascii="Calibri Light" w:eastAsia="宋体" w:hAnsi="Calibri Light" w:cs="Calibri Light" w:hint="default"/>
        <w:spacing w:val="-1"/>
        <w:w w:val="100"/>
        <w:sz w:val="32"/>
        <w:szCs w:val="32"/>
      </w:rPr>
    </w:lvl>
    <w:lvl w:ilvl="2">
      <w:start w:val="5"/>
      <w:numFmt w:val="decimal"/>
      <w:lvlText w:val="%1.%2.%3"/>
      <w:lvlJc w:val="left"/>
      <w:pPr>
        <w:ind w:left="1385" w:hanging="726"/>
      </w:pPr>
      <w:rPr>
        <w:rFonts w:ascii="Calibri Light" w:eastAsia="宋体" w:hAnsi="Calibri Light" w:cs="Calibri Light" w:hint="default"/>
        <w:spacing w:val="-3"/>
        <w:w w:val="98"/>
        <w:sz w:val="32"/>
        <w:szCs w:val="32"/>
      </w:rPr>
    </w:lvl>
    <w:lvl w:ilvl="3">
      <w:start w:val="1"/>
      <w:numFmt w:val="decimal"/>
      <w:lvlText w:val="%1.%2.%3.%4"/>
      <w:lvlJc w:val="left"/>
      <w:pPr>
        <w:ind w:left="1818" w:hanging="967"/>
      </w:pPr>
      <w:rPr>
        <w:rFonts w:ascii="Calibri Light" w:eastAsia="宋体" w:hAnsi="Calibri Light" w:cs="Calibri Light" w:hint="default"/>
        <w:spacing w:val="-3"/>
        <w:w w:val="98"/>
        <w:sz w:val="32"/>
        <w:szCs w:val="32"/>
      </w:rPr>
    </w:lvl>
    <w:lvl w:ilvl="4">
      <w:numFmt w:val="bullet"/>
      <w:lvlText w:val="•"/>
      <w:lvlJc w:val="left"/>
      <w:pPr>
        <w:ind w:left="2485" w:hanging="967"/>
      </w:pPr>
      <w:rPr>
        <w:rFonts w:hint="default"/>
      </w:rPr>
    </w:lvl>
    <w:lvl w:ilvl="5">
      <w:numFmt w:val="bullet"/>
      <w:lvlText w:val="•"/>
      <w:lvlJc w:val="left"/>
      <w:pPr>
        <w:ind w:left="3150" w:hanging="967"/>
      </w:pPr>
      <w:rPr>
        <w:rFonts w:hint="default"/>
      </w:rPr>
    </w:lvl>
    <w:lvl w:ilvl="6">
      <w:numFmt w:val="bullet"/>
      <w:lvlText w:val="•"/>
      <w:lvlJc w:val="left"/>
      <w:pPr>
        <w:ind w:left="3815" w:hanging="967"/>
      </w:pPr>
      <w:rPr>
        <w:rFonts w:hint="default"/>
      </w:rPr>
    </w:lvl>
    <w:lvl w:ilvl="7">
      <w:numFmt w:val="bullet"/>
      <w:lvlText w:val="•"/>
      <w:lvlJc w:val="left"/>
      <w:pPr>
        <w:ind w:left="4480" w:hanging="967"/>
      </w:pPr>
      <w:rPr>
        <w:rFonts w:hint="default"/>
      </w:rPr>
    </w:lvl>
    <w:lvl w:ilvl="8">
      <w:numFmt w:val="bullet"/>
      <w:lvlText w:val="•"/>
      <w:lvlJc w:val="left"/>
      <w:pPr>
        <w:ind w:left="5145" w:hanging="967"/>
      </w:pPr>
      <w:rPr>
        <w:rFonts w:hint="default"/>
      </w:rPr>
    </w:lvl>
  </w:abstractNum>
  <w:abstractNum w:abstractNumId="39" w15:restartNumberingAfterBreak="0">
    <w:nsid w:val="58765686"/>
    <w:multiLevelType w:val="multilevel"/>
    <w:tmpl w:val="58765686"/>
    <w:lvl w:ilvl="0">
      <w:start w:val="9"/>
      <w:numFmt w:val="decimal"/>
      <w:lvlText w:val="%1"/>
      <w:lvlJc w:val="left"/>
      <w:pPr>
        <w:ind w:left="852" w:hanging="474"/>
      </w:pPr>
      <w:rPr>
        <w:rFonts w:hint="default"/>
        <w:lang w:val="en-US" w:eastAsia="en-US" w:bidi="ar-SA"/>
      </w:rPr>
    </w:lvl>
    <w:lvl w:ilvl="1">
      <w:start w:val="6"/>
      <w:numFmt w:val="decimal"/>
      <w:lvlText w:val="%1.%2"/>
      <w:lvlJc w:val="left"/>
      <w:pPr>
        <w:ind w:left="660" w:hanging="474"/>
      </w:pPr>
      <w:rPr>
        <w:rFonts w:ascii="Calibri Light" w:eastAsia="Calibri Light" w:hAnsi="Calibri Light" w:cs="Calibri Light" w:hint="default"/>
        <w:spacing w:val="-1"/>
        <w:w w:val="100"/>
        <w:sz w:val="32"/>
        <w:szCs w:val="32"/>
        <w:lang w:val="en-US" w:eastAsia="en-US" w:bidi="ar-SA"/>
      </w:rPr>
    </w:lvl>
    <w:lvl w:ilvl="2">
      <w:start w:val="1"/>
      <w:numFmt w:val="decimal"/>
      <w:lvlText w:val="%1.%2.%3"/>
      <w:lvlJc w:val="left"/>
      <w:pPr>
        <w:ind w:left="3703" w:hanging="726"/>
        <w:jc w:val="right"/>
      </w:pPr>
      <w:rPr>
        <w:rFonts w:ascii="Calibri Light" w:eastAsia="Calibri Light" w:hAnsi="Calibri Light" w:cs="Calibri Light" w:hint="default"/>
        <w:spacing w:val="-3"/>
        <w:w w:val="98"/>
        <w:sz w:val="32"/>
        <w:szCs w:val="32"/>
        <w:lang w:val="en-US" w:eastAsia="en-US" w:bidi="ar-SA"/>
      </w:rPr>
    </w:lvl>
    <w:lvl w:ilvl="3">
      <w:start w:val="1"/>
      <w:numFmt w:val="decimal"/>
      <w:lvlText w:val="%1.%2.%3.%4"/>
      <w:lvlJc w:val="left"/>
      <w:pPr>
        <w:ind w:left="1818" w:hanging="967"/>
      </w:pPr>
      <w:rPr>
        <w:rFonts w:ascii="Calibri Light" w:eastAsia="Calibri Light" w:hAnsi="Calibri Light" w:cs="Calibri Light" w:hint="default"/>
        <w:spacing w:val="-3"/>
        <w:w w:val="98"/>
        <w:sz w:val="32"/>
        <w:szCs w:val="32"/>
        <w:lang w:val="en-US" w:eastAsia="en-US" w:bidi="ar-SA"/>
      </w:rPr>
    </w:lvl>
    <w:lvl w:ilvl="4">
      <w:numFmt w:val="bullet"/>
      <w:lvlText w:val="•"/>
      <w:lvlJc w:val="left"/>
      <w:pPr>
        <w:ind w:left="2485" w:hanging="967"/>
      </w:pPr>
      <w:rPr>
        <w:rFonts w:hint="default"/>
        <w:lang w:val="en-US" w:eastAsia="en-US" w:bidi="ar-SA"/>
      </w:rPr>
    </w:lvl>
    <w:lvl w:ilvl="5">
      <w:numFmt w:val="bullet"/>
      <w:lvlText w:val="•"/>
      <w:lvlJc w:val="left"/>
      <w:pPr>
        <w:ind w:left="3150" w:hanging="967"/>
      </w:pPr>
      <w:rPr>
        <w:rFonts w:hint="default"/>
        <w:lang w:val="en-US" w:eastAsia="en-US" w:bidi="ar-SA"/>
      </w:rPr>
    </w:lvl>
    <w:lvl w:ilvl="6">
      <w:numFmt w:val="bullet"/>
      <w:lvlText w:val="•"/>
      <w:lvlJc w:val="left"/>
      <w:pPr>
        <w:ind w:left="3815" w:hanging="967"/>
      </w:pPr>
      <w:rPr>
        <w:rFonts w:hint="default"/>
        <w:lang w:val="en-US" w:eastAsia="en-US" w:bidi="ar-SA"/>
      </w:rPr>
    </w:lvl>
    <w:lvl w:ilvl="7">
      <w:numFmt w:val="bullet"/>
      <w:lvlText w:val="•"/>
      <w:lvlJc w:val="left"/>
      <w:pPr>
        <w:ind w:left="4480" w:hanging="967"/>
      </w:pPr>
      <w:rPr>
        <w:rFonts w:hint="default"/>
        <w:lang w:val="en-US" w:eastAsia="en-US" w:bidi="ar-SA"/>
      </w:rPr>
    </w:lvl>
    <w:lvl w:ilvl="8">
      <w:numFmt w:val="bullet"/>
      <w:lvlText w:val="•"/>
      <w:lvlJc w:val="left"/>
      <w:pPr>
        <w:ind w:left="5145" w:hanging="967"/>
      </w:pPr>
      <w:rPr>
        <w:rFonts w:hint="default"/>
        <w:lang w:val="en-US" w:eastAsia="en-US" w:bidi="ar-SA"/>
      </w:rPr>
    </w:lvl>
  </w:abstractNum>
  <w:abstractNum w:abstractNumId="40" w15:restartNumberingAfterBreak="0">
    <w:nsid w:val="59334FAC"/>
    <w:multiLevelType w:val="multilevel"/>
    <w:tmpl w:val="59334FA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59ADCABA"/>
    <w:multiLevelType w:val="multilevel"/>
    <w:tmpl w:val="59ADCABA"/>
    <w:lvl w:ilvl="0">
      <w:start w:val="1"/>
      <w:numFmt w:val="decimal"/>
      <w:lvlText w:val="%1."/>
      <w:lvlJc w:val="left"/>
      <w:pPr>
        <w:ind w:left="1332" w:hanging="422"/>
      </w:pPr>
      <w:rPr>
        <w:rFonts w:ascii="Calibri" w:eastAsia="Calibri" w:hAnsi="Calibri" w:cs="Calibri" w:hint="default"/>
        <w:spacing w:val="-1"/>
        <w:w w:val="98"/>
        <w:sz w:val="21"/>
        <w:szCs w:val="21"/>
        <w:lang w:val="en-US" w:eastAsia="en-US" w:bidi="ar-SA"/>
      </w:rPr>
    </w:lvl>
    <w:lvl w:ilvl="1">
      <w:numFmt w:val="bullet"/>
      <w:lvlText w:val="•"/>
      <w:lvlJc w:val="left"/>
      <w:pPr>
        <w:ind w:left="2375" w:hanging="422"/>
      </w:pPr>
      <w:rPr>
        <w:rFonts w:hint="default"/>
        <w:lang w:val="en-US" w:eastAsia="en-US" w:bidi="ar-SA"/>
      </w:rPr>
    </w:lvl>
    <w:lvl w:ilvl="2">
      <w:numFmt w:val="bullet"/>
      <w:lvlText w:val="•"/>
      <w:lvlJc w:val="left"/>
      <w:pPr>
        <w:ind w:left="3410" w:hanging="422"/>
      </w:pPr>
      <w:rPr>
        <w:rFonts w:hint="default"/>
        <w:lang w:val="en-US" w:eastAsia="en-US" w:bidi="ar-SA"/>
      </w:rPr>
    </w:lvl>
    <w:lvl w:ilvl="3">
      <w:numFmt w:val="bullet"/>
      <w:lvlText w:val="•"/>
      <w:lvlJc w:val="left"/>
      <w:pPr>
        <w:ind w:left="4445" w:hanging="422"/>
      </w:pPr>
      <w:rPr>
        <w:rFonts w:hint="default"/>
        <w:lang w:val="en-US" w:eastAsia="en-US" w:bidi="ar-SA"/>
      </w:rPr>
    </w:lvl>
    <w:lvl w:ilvl="4">
      <w:numFmt w:val="bullet"/>
      <w:lvlText w:val="•"/>
      <w:lvlJc w:val="left"/>
      <w:pPr>
        <w:ind w:left="5480" w:hanging="422"/>
      </w:pPr>
      <w:rPr>
        <w:rFonts w:hint="default"/>
        <w:lang w:val="en-US" w:eastAsia="en-US" w:bidi="ar-SA"/>
      </w:rPr>
    </w:lvl>
    <w:lvl w:ilvl="5">
      <w:numFmt w:val="bullet"/>
      <w:lvlText w:val="•"/>
      <w:lvlJc w:val="left"/>
      <w:pPr>
        <w:ind w:left="6515" w:hanging="422"/>
      </w:pPr>
      <w:rPr>
        <w:rFonts w:hint="default"/>
        <w:lang w:val="en-US" w:eastAsia="en-US" w:bidi="ar-SA"/>
      </w:rPr>
    </w:lvl>
    <w:lvl w:ilvl="6">
      <w:numFmt w:val="bullet"/>
      <w:lvlText w:val="•"/>
      <w:lvlJc w:val="left"/>
      <w:pPr>
        <w:ind w:left="7550" w:hanging="422"/>
      </w:pPr>
      <w:rPr>
        <w:rFonts w:hint="default"/>
        <w:lang w:val="en-US" w:eastAsia="en-US" w:bidi="ar-SA"/>
      </w:rPr>
    </w:lvl>
    <w:lvl w:ilvl="7">
      <w:numFmt w:val="bullet"/>
      <w:lvlText w:val="•"/>
      <w:lvlJc w:val="left"/>
      <w:pPr>
        <w:ind w:left="8585" w:hanging="422"/>
      </w:pPr>
      <w:rPr>
        <w:rFonts w:hint="default"/>
        <w:lang w:val="en-US" w:eastAsia="en-US" w:bidi="ar-SA"/>
      </w:rPr>
    </w:lvl>
    <w:lvl w:ilvl="8">
      <w:numFmt w:val="bullet"/>
      <w:lvlText w:val="•"/>
      <w:lvlJc w:val="left"/>
      <w:pPr>
        <w:ind w:left="9620" w:hanging="422"/>
      </w:pPr>
      <w:rPr>
        <w:rFonts w:hint="default"/>
        <w:lang w:val="en-US" w:eastAsia="en-US" w:bidi="ar-SA"/>
      </w:rPr>
    </w:lvl>
  </w:abstractNum>
  <w:abstractNum w:abstractNumId="42" w15:restartNumberingAfterBreak="0">
    <w:nsid w:val="60382F6E"/>
    <w:multiLevelType w:val="multilevel"/>
    <w:tmpl w:val="60382F6E"/>
    <w:lvl w:ilvl="0">
      <w:numFmt w:val="bullet"/>
      <w:lvlText w:val=""/>
      <w:lvlJc w:val="left"/>
      <w:pPr>
        <w:ind w:left="517" w:hanging="420"/>
      </w:pPr>
      <w:rPr>
        <w:rFonts w:ascii="Wingdings" w:eastAsia="Wingdings" w:hAnsi="Wingdings" w:cs="Wingdings" w:hint="default"/>
        <w:w w:val="98"/>
        <w:sz w:val="21"/>
        <w:szCs w:val="21"/>
        <w:lang w:val="en-US" w:eastAsia="en-US" w:bidi="ar-SA"/>
      </w:rPr>
    </w:lvl>
    <w:lvl w:ilvl="1">
      <w:numFmt w:val="bullet"/>
      <w:lvlText w:val="•"/>
      <w:lvlJc w:val="left"/>
      <w:pPr>
        <w:ind w:left="1458" w:hanging="420"/>
      </w:pPr>
      <w:rPr>
        <w:rFonts w:hint="default"/>
        <w:lang w:val="en-US" w:eastAsia="en-US" w:bidi="ar-SA"/>
      </w:rPr>
    </w:lvl>
    <w:lvl w:ilvl="2">
      <w:numFmt w:val="bullet"/>
      <w:lvlText w:val="•"/>
      <w:lvlJc w:val="left"/>
      <w:pPr>
        <w:ind w:left="2396" w:hanging="420"/>
      </w:pPr>
      <w:rPr>
        <w:rFonts w:hint="default"/>
        <w:lang w:val="en-US" w:eastAsia="en-US" w:bidi="ar-SA"/>
      </w:rPr>
    </w:lvl>
    <w:lvl w:ilvl="3">
      <w:numFmt w:val="bullet"/>
      <w:lvlText w:val="•"/>
      <w:lvlJc w:val="left"/>
      <w:pPr>
        <w:ind w:left="3334" w:hanging="420"/>
      </w:pPr>
      <w:rPr>
        <w:rFonts w:hint="default"/>
        <w:lang w:val="en-US" w:eastAsia="en-US" w:bidi="ar-SA"/>
      </w:rPr>
    </w:lvl>
    <w:lvl w:ilvl="4">
      <w:numFmt w:val="bullet"/>
      <w:lvlText w:val="•"/>
      <w:lvlJc w:val="left"/>
      <w:pPr>
        <w:ind w:left="4272" w:hanging="420"/>
      </w:pPr>
      <w:rPr>
        <w:rFonts w:hint="default"/>
        <w:lang w:val="en-US" w:eastAsia="en-US" w:bidi="ar-SA"/>
      </w:rPr>
    </w:lvl>
    <w:lvl w:ilvl="5">
      <w:numFmt w:val="bullet"/>
      <w:lvlText w:val="•"/>
      <w:lvlJc w:val="left"/>
      <w:pPr>
        <w:ind w:left="5210" w:hanging="420"/>
      </w:pPr>
      <w:rPr>
        <w:rFonts w:hint="default"/>
        <w:lang w:val="en-US" w:eastAsia="en-US" w:bidi="ar-SA"/>
      </w:rPr>
    </w:lvl>
    <w:lvl w:ilvl="6">
      <w:numFmt w:val="bullet"/>
      <w:lvlText w:val="•"/>
      <w:lvlJc w:val="left"/>
      <w:pPr>
        <w:ind w:left="6148" w:hanging="420"/>
      </w:pPr>
      <w:rPr>
        <w:rFonts w:hint="default"/>
        <w:lang w:val="en-US" w:eastAsia="en-US" w:bidi="ar-SA"/>
      </w:rPr>
    </w:lvl>
    <w:lvl w:ilvl="7">
      <w:numFmt w:val="bullet"/>
      <w:lvlText w:val="•"/>
      <w:lvlJc w:val="left"/>
      <w:pPr>
        <w:ind w:left="7086" w:hanging="420"/>
      </w:pPr>
      <w:rPr>
        <w:rFonts w:hint="default"/>
        <w:lang w:val="en-US" w:eastAsia="en-US" w:bidi="ar-SA"/>
      </w:rPr>
    </w:lvl>
    <w:lvl w:ilvl="8">
      <w:numFmt w:val="bullet"/>
      <w:lvlText w:val="•"/>
      <w:lvlJc w:val="left"/>
      <w:pPr>
        <w:ind w:left="8025" w:hanging="420"/>
      </w:pPr>
      <w:rPr>
        <w:rFonts w:hint="default"/>
        <w:lang w:val="en-US" w:eastAsia="en-US" w:bidi="ar-SA"/>
      </w:rPr>
    </w:lvl>
  </w:abstractNum>
  <w:abstractNum w:abstractNumId="43" w15:restartNumberingAfterBreak="0">
    <w:nsid w:val="629F7852"/>
    <w:multiLevelType w:val="multilevel"/>
    <w:tmpl w:val="629F7852"/>
    <w:lvl w:ilvl="0">
      <w:start w:val="1"/>
      <w:numFmt w:val="decimal"/>
      <w:lvlText w:val="%1."/>
      <w:lvlJc w:val="left"/>
      <w:pPr>
        <w:ind w:left="1332" w:hanging="422"/>
      </w:pPr>
      <w:rPr>
        <w:rFonts w:ascii="Calibri" w:eastAsia="Calibri" w:hAnsi="Calibri" w:cs="Calibri" w:hint="default"/>
        <w:spacing w:val="-1"/>
        <w:w w:val="98"/>
        <w:sz w:val="21"/>
        <w:szCs w:val="21"/>
        <w:lang w:val="en-US" w:eastAsia="en-US" w:bidi="ar-SA"/>
      </w:rPr>
    </w:lvl>
    <w:lvl w:ilvl="1">
      <w:numFmt w:val="bullet"/>
      <w:lvlText w:val="•"/>
      <w:lvlJc w:val="left"/>
      <w:pPr>
        <w:ind w:left="2375" w:hanging="422"/>
      </w:pPr>
      <w:rPr>
        <w:rFonts w:hint="default"/>
        <w:lang w:val="en-US" w:eastAsia="en-US" w:bidi="ar-SA"/>
      </w:rPr>
    </w:lvl>
    <w:lvl w:ilvl="2">
      <w:numFmt w:val="bullet"/>
      <w:lvlText w:val="•"/>
      <w:lvlJc w:val="left"/>
      <w:pPr>
        <w:ind w:left="3410" w:hanging="422"/>
      </w:pPr>
      <w:rPr>
        <w:rFonts w:hint="default"/>
        <w:lang w:val="en-US" w:eastAsia="en-US" w:bidi="ar-SA"/>
      </w:rPr>
    </w:lvl>
    <w:lvl w:ilvl="3">
      <w:numFmt w:val="bullet"/>
      <w:lvlText w:val="•"/>
      <w:lvlJc w:val="left"/>
      <w:pPr>
        <w:ind w:left="4445" w:hanging="422"/>
      </w:pPr>
      <w:rPr>
        <w:rFonts w:hint="default"/>
        <w:lang w:val="en-US" w:eastAsia="en-US" w:bidi="ar-SA"/>
      </w:rPr>
    </w:lvl>
    <w:lvl w:ilvl="4">
      <w:numFmt w:val="bullet"/>
      <w:lvlText w:val="•"/>
      <w:lvlJc w:val="left"/>
      <w:pPr>
        <w:ind w:left="5480" w:hanging="422"/>
      </w:pPr>
      <w:rPr>
        <w:rFonts w:hint="default"/>
        <w:lang w:val="en-US" w:eastAsia="en-US" w:bidi="ar-SA"/>
      </w:rPr>
    </w:lvl>
    <w:lvl w:ilvl="5">
      <w:numFmt w:val="bullet"/>
      <w:lvlText w:val="•"/>
      <w:lvlJc w:val="left"/>
      <w:pPr>
        <w:ind w:left="6515" w:hanging="422"/>
      </w:pPr>
      <w:rPr>
        <w:rFonts w:hint="default"/>
        <w:lang w:val="en-US" w:eastAsia="en-US" w:bidi="ar-SA"/>
      </w:rPr>
    </w:lvl>
    <w:lvl w:ilvl="6">
      <w:numFmt w:val="bullet"/>
      <w:lvlText w:val="•"/>
      <w:lvlJc w:val="left"/>
      <w:pPr>
        <w:ind w:left="7550" w:hanging="422"/>
      </w:pPr>
      <w:rPr>
        <w:rFonts w:hint="default"/>
        <w:lang w:val="en-US" w:eastAsia="en-US" w:bidi="ar-SA"/>
      </w:rPr>
    </w:lvl>
    <w:lvl w:ilvl="7">
      <w:numFmt w:val="bullet"/>
      <w:lvlText w:val="•"/>
      <w:lvlJc w:val="left"/>
      <w:pPr>
        <w:ind w:left="8585" w:hanging="422"/>
      </w:pPr>
      <w:rPr>
        <w:rFonts w:hint="default"/>
        <w:lang w:val="en-US" w:eastAsia="en-US" w:bidi="ar-SA"/>
      </w:rPr>
    </w:lvl>
    <w:lvl w:ilvl="8">
      <w:numFmt w:val="bullet"/>
      <w:lvlText w:val="•"/>
      <w:lvlJc w:val="left"/>
      <w:pPr>
        <w:ind w:left="9620" w:hanging="422"/>
      </w:pPr>
      <w:rPr>
        <w:rFonts w:hint="default"/>
        <w:lang w:val="en-US" w:eastAsia="en-US" w:bidi="ar-SA"/>
      </w:rPr>
    </w:lvl>
  </w:abstractNum>
  <w:abstractNum w:abstractNumId="44" w15:restartNumberingAfterBreak="0">
    <w:nsid w:val="6C24D160"/>
    <w:multiLevelType w:val="singleLevel"/>
    <w:tmpl w:val="6C24D160"/>
    <w:lvl w:ilvl="0">
      <w:start w:val="1"/>
      <w:numFmt w:val="decimal"/>
      <w:lvlText w:val="%1."/>
      <w:lvlJc w:val="left"/>
      <w:pPr>
        <w:ind w:left="425" w:hanging="425"/>
      </w:pPr>
      <w:rPr>
        <w:rFonts w:hint="default"/>
      </w:rPr>
    </w:lvl>
  </w:abstractNum>
  <w:abstractNum w:abstractNumId="45" w15:restartNumberingAfterBreak="0">
    <w:nsid w:val="6D3017C6"/>
    <w:multiLevelType w:val="multilevel"/>
    <w:tmpl w:val="6D3017C6"/>
    <w:lvl w:ilvl="0">
      <w:start w:val="1"/>
      <w:numFmt w:val="bullet"/>
      <w:lvlText w:val=""/>
      <w:lvlJc w:val="left"/>
      <w:pPr>
        <w:tabs>
          <w:tab w:val="left" w:pos="420"/>
        </w:tabs>
        <w:ind w:left="420" w:hanging="420"/>
      </w:pPr>
      <w:rPr>
        <w:rFonts w:ascii="Wingdings" w:hAnsi="Wingdings" w:hint="default"/>
      </w:rPr>
    </w:lvl>
    <w:lvl w:ilvl="1">
      <w:start w:val="11"/>
      <w:numFmt w:val="decimal"/>
      <w:lvlText w:val="%1.%2"/>
      <w:lvlJc w:val="left"/>
      <w:pPr>
        <w:tabs>
          <w:tab w:val="left" w:pos="420"/>
        </w:tabs>
        <w:ind w:left="420" w:hanging="420"/>
      </w:pPr>
      <w:rPr>
        <w:rFonts w:hint="default"/>
      </w:rPr>
    </w:lvl>
    <w:lvl w:ilvl="2">
      <w:start w:val="1"/>
      <w:numFmt w:val="decimal"/>
      <w:lvlText w:val="%1.%2.%3"/>
      <w:lvlJc w:val="left"/>
      <w:pPr>
        <w:tabs>
          <w:tab w:val="left" w:pos="720"/>
        </w:tabs>
        <w:ind w:left="720" w:hanging="720"/>
      </w:pPr>
      <w:rPr>
        <w:rFonts w:hint="default"/>
      </w:rPr>
    </w:lvl>
    <w:lvl w:ilvl="3">
      <w:start w:val="1"/>
      <w:numFmt w:val="bullet"/>
      <w:lvlText w:val=""/>
      <w:lvlJc w:val="left"/>
      <w:pPr>
        <w:tabs>
          <w:tab w:val="left" w:pos="420"/>
        </w:tabs>
        <w:ind w:left="420" w:hanging="420"/>
      </w:pPr>
      <w:rPr>
        <w:rFonts w:ascii="Wingdings" w:hAnsi="Wingdings" w:hint="default"/>
      </w:rPr>
    </w:lvl>
    <w:lvl w:ilvl="4">
      <w:start w:val="1"/>
      <w:numFmt w:val="decimal"/>
      <w:lvlText w:val="%1.%2.%3.%4.%5"/>
      <w:lvlJc w:val="left"/>
      <w:pPr>
        <w:tabs>
          <w:tab w:val="left" w:pos="1080"/>
        </w:tabs>
        <w:ind w:left="1080" w:hanging="1080"/>
      </w:pPr>
      <w:rPr>
        <w:rFonts w:hint="default"/>
      </w:rPr>
    </w:lvl>
    <w:lvl w:ilvl="5">
      <w:start w:val="1"/>
      <w:numFmt w:val="decimal"/>
      <w:lvlText w:val="%1.%2.%3.%4.%5.%6"/>
      <w:lvlJc w:val="left"/>
      <w:pPr>
        <w:tabs>
          <w:tab w:val="left" w:pos="1080"/>
        </w:tabs>
        <w:ind w:left="1080" w:hanging="1080"/>
      </w:pPr>
      <w:rPr>
        <w:rFonts w:hint="default"/>
      </w:rPr>
    </w:lvl>
    <w:lvl w:ilvl="6">
      <w:start w:val="1"/>
      <w:numFmt w:val="decimal"/>
      <w:lvlText w:val="%1.%2.%3.%4.%5.%6.%7"/>
      <w:lvlJc w:val="left"/>
      <w:pPr>
        <w:tabs>
          <w:tab w:val="left" w:pos="1440"/>
        </w:tabs>
        <w:ind w:left="1440" w:hanging="1440"/>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800"/>
        </w:tabs>
        <w:ind w:left="1800" w:hanging="1800"/>
      </w:pPr>
      <w:rPr>
        <w:rFonts w:hint="default"/>
      </w:rPr>
    </w:lvl>
  </w:abstractNum>
  <w:abstractNum w:abstractNumId="46" w15:restartNumberingAfterBreak="0">
    <w:nsid w:val="6D65151D"/>
    <w:multiLevelType w:val="multilevel"/>
    <w:tmpl w:val="6D65151D"/>
    <w:lvl w:ilvl="0">
      <w:start w:val="1"/>
      <w:numFmt w:val="bullet"/>
      <w:lvlText w:val=""/>
      <w:lvlJc w:val="left"/>
      <w:pPr>
        <w:tabs>
          <w:tab w:val="left" w:pos="420"/>
        </w:tabs>
        <w:ind w:left="420" w:hanging="420"/>
      </w:pPr>
      <w:rPr>
        <w:rFonts w:ascii="Wingdings" w:hAnsi="Wingdings" w:hint="default"/>
      </w:rPr>
    </w:lvl>
    <w:lvl w:ilvl="1">
      <w:start w:val="11"/>
      <w:numFmt w:val="decimal"/>
      <w:lvlText w:val="%1.%2"/>
      <w:lvlJc w:val="left"/>
      <w:pPr>
        <w:tabs>
          <w:tab w:val="left" w:pos="420"/>
        </w:tabs>
        <w:ind w:left="420" w:hanging="420"/>
      </w:pPr>
      <w:rPr>
        <w:rFonts w:hint="default"/>
      </w:rPr>
    </w:lvl>
    <w:lvl w:ilvl="2">
      <w:start w:val="1"/>
      <w:numFmt w:val="decimal"/>
      <w:lvlText w:val="%1.%2.%3"/>
      <w:lvlJc w:val="left"/>
      <w:pPr>
        <w:tabs>
          <w:tab w:val="left" w:pos="720"/>
        </w:tabs>
        <w:ind w:left="720" w:hanging="720"/>
      </w:pPr>
      <w:rPr>
        <w:rFonts w:hint="default"/>
      </w:rPr>
    </w:lvl>
    <w:lvl w:ilvl="3">
      <w:start w:val="1"/>
      <w:numFmt w:val="bullet"/>
      <w:lvlText w:val=""/>
      <w:lvlJc w:val="left"/>
      <w:pPr>
        <w:tabs>
          <w:tab w:val="left" w:pos="420"/>
        </w:tabs>
        <w:ind w:left="420" w:hanging="420"/>
      </w:pPr>
      <w:rPr>
        <w:rFonts w:ascii="Wingdings" w:hAnsi="Wingdings" w:hint="default"/>
      </w:rPr>
    </w:lvl>
    <w:lvl w:ilvl="4">
      <w:start w:val="1"/>
      <w:numFmt w:val="decimal"/>
      <w:lvlText w:val="%1.%2.%3.%4.%5"/>
      <w:lvlJc w:val="left"/>
      <w:pPr>
        <w:tabs>
          <w:tab w:val="left" w:pos="1080"/>
        </w:tabs>
        <w:ind w:left="1080" w:hanging="1080"/>
      </w:pPr>
      <w:rPr>
        <w:rFonts w:hint="default"/>
      </w:rPr>
    </w:lvl>
    <w:lvl w:ilvl="5">
      <w:start w:val="1"/>
      <w:numFmt w:val="decimal"/>
      <w:lvlText w:val="%1.%2.%3.%4.%5.%6"/>
      <w:lvlJc w:val="left"/>
      <w:pPr>
        <w:tabs>
          <w:tab w:val="left" w:pos="1080"/>
        </w:tabs>
        <w:ind w:left="1080" w:hanging="1080"/>
      </w:pPr>
      <w:rPr>
        <w:rFonts w:hint="default"/>
      </w:rPr>
    </w:lvl>
    <w:lvl w:ilvl="6">
      <w:start w:val="1"/>
      <w:numFmt w:val="decimal"/>
      <w:lvlText w:val="%1.%2.%3.%4.%5.%6.%7"/>
      <w:lvlJc w:val="left"/>
      <w:pPr>
        <w:tabs>
          <w:tab w:val="left" w:pos="1440"/>
        </w:tabs>
        <w:ind w:left="1440" w:hanging="1440"/>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800"/>
        </w:tabs>
        <w:ind w:left="1800" w:hanging="1800"/>
      </w:pPr>
      <w:rPr>
        <w:rFonts w:hint="default"/>
      </w:rPr>
    </w:lvl>
  </w:abstractNum>
  <w:abstractNum w:abstractNumId="47" w15:restartNumberingAfterBreak="0">
    <w:nsid w:val="71BB652A"/>
    <w:multiLevelType w:val="multilevel"/>
    <w:tmpl w:val="71BB652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72183CF9"/>
    <w:multiLevelType w:val="multilevel"/>
    <w:tmpl w:val="72183CF9"/>
    <w:lvl w:ilvl="0">
      <w:start w:val="1"/>
      <w:numFmt w:val="decimal"/>
      <w:lvlText w:val="%1."/>
      <w:lvlJc w:val="left"/>
      <w:pPr>
        <w:ind w:left="1332" w:hanging="422"/>
      </w:pPr>
      <w:rPr>
        <w:rFonts w:ascii="Calibri" w:eastAsia="Calibri" w:hAnsi="Calibri" w:cs="Calibri" w:hint="default"/>
        <w:spacing w:val="-1"/>
        <w:w w:val="98"/>
        <w:sz w:val="21"/>
        <w:szCs w:val="21"/>
        <w:lang w:val="en-US" w:eastAsia="en-US" w:bidi="ar-SA"/>
      </w:rPr>
    </w:lvl>
    <w:lvl w:ilvl="1">
      <w:numFmt w:val="bullet"/>
      <w:lvlText w:val="•"/>
      <w:lvlJc w:val="left"/>
      <w:pPr>
        <w:ind w:left="2375" w:hanging="422"/>
      </w:pPr>
      <w:rPr>
        <w:rFonts w:hint="default"/>
        <w:lang w:val="en-US" w:eastAsia="en-US" w:bidi="ar-SA"/>
      </w:rPr>
    </w:lvl>
    <w:lvl w:ilvl="2">
      <w:numFmt w:val="bullet"/>
      <w:lvlText w:val="•"/>
      <w:lvlJc w:val="left"/>
      <w:pPr>
        <w:ind w:left="3410" w:hanging="422"/>
      </w:pPr>
      <w:rPr>
        <w:rFonts w:hint="default"/>
        <w:lang w:val="en-US" w:eastAsia="en-US" w:bidi="ar-SA"/>
      </w:rPr>
    </w:lvl>
    <w:lvl w:ilvl="3">
      <w:numFmt w:val="bullet"/>
      <w:lvlText w:val="•"/>
      <w:lvlJc w:val="left"/>
      <w:pPr>
        <w:ind w:left="4445" w:hanging="422"/>
      </w:pPr>
      <w:rPr>
        <w:rFonts w:hint="default"/>
        <w:lang w:val="en-US" w:eastAsia="en-US" w:bidi="ar-SA"/>
      </w:rPr>
    </w:lvl>
    <w:lvl w:ilvl="4">
      <w:numFmt w:val="bullet"/>
      <w:lvlText w:val="•"/>
      <w:lvlJc w:val="left"/>
      <w:pPr>
        <w:ind w:left="5480" w:hanging="422"/>
      </w:pPr>
      <w:rPr>
        <w:rFonts w:hint="default"/>
        <w:lang w:val="en-US" w:eastAsia="en-US" w:bidi="ar-SA"/>
      </w:rPr>
    </w:lvl>
    <w:lvl w:ilvl="5">
      <w:numFmt w:val="bullet"/>
      <w:lvlText w:val="•"/>
      <w:lvlJc w:val="left"/>
      <w:pPr>
        <w:ind w:left="6515" w:hanging="422"/>
      </w:pPr>
      <w:rPr>
        <w:rFonts w:hint="default"/>
        <w:lang w:val="en-US" w:eastAsia="en-US" w:bidi="ar-SA"/>
      </w:rPr>
    </w:lvl>
    <w:lvl w:ilvl="6">
      <w:numFmt w:val="bullet"/>
      <w:lvlText w:val="•"/>
      <w:lvlJc w:val="left"/>
      <w:pPr>
        <w:ind w:left="7550" w:hanging="422"/>
      </w:pPr>
      <w:rPr>
        <w:rFonts w:hint="default"/>
        <w:lang w:val="en-US" w:eastAsia="en-US" w:bidi="ar-SA"/>
      </w:rPr>
    </w:lvl>
    <w:lvl w:ilvl="7">
      <w:numFmt w:val="bullet"/>
      <w:lvlText w:val="•"/>
      <w:lvlJc w:val="left"/>
      <w:pPr>
        <w:ind w:left="8585" w:hanging="422"/>
      </w:pPr>
      <w:rPr>
        <w:rFonts w:hint="default"/>
        <w:lang w:val="en-US" w:eastAsia="en-US" w:bidi="ar-SA"/>
      </w:rPr>
    </w:lvl>
    <w:lvl w:ilvl="8">
      <w:numFmt w:val="bullet"/>
      <w:lvlText w:val="•"/>
      <w:lvlJc w:val="left"/>
      <w:pPr>
        <w:ind w:left="9620" w:hanging="422"/>
      </w:pPr>
      <w:rPr>
        <w:rFonts w:hint="default"/>
        <w:lang w:val="en-US" w:eastAsia="en-US" w:bidi="ar-SA"/>
      </w:rPr>
    </w:lvl>
  </w:abstractNum>
  <w:abstractNum w:abstractNumId="49" w15:restartNumberingAfterBreak="0">
    <w:nsid w:val="74510820"/>
    <w:multiLevelType w:val="multilevel"/>
    <w:tmpl w:val="74510820"/>
    <w:lvl w:ilvl="0">
      <w:start w:val="1"/>
      <w:numFmt w:val="bullet"/>
      <w:lvlText w:val=""/>
      <w:lvlJc w:val="left"/>
      <w:pPr>
        <w:ind w:left="459" w:hanging="420"/>
      </w:pPr>
      <w:rPr>
        <w:rFonts w:ascii="Wingdings" w:hAnsi="Wingdings" w:hint="default"/>
      </w:rPr>
    </w:lvl>
    <w:lvl w:ilvl="1">
      <w:start w:val="1"/>
      <w:numFmt w:val="bullet"/>
      <w:lvlText w:val=""/>
      <w:lvlJc w:val="left"/>
      <w:pPr>
        <w:ind w:left="879" w:hanging="420"/>
      </w:pPr>
      <w:rPr>
        <w:rFonts w:ascii="Wingdings" w:hAnsi="Wingdings" w:hint="default"/>
      </w:rPr>
    </w:lvl>
    <w:lvl w:ilvl="2">
      <w:start w:val="1"/>
      <w:numFmt w:val="bullet"/>
      <w:lvlText w:val=""/>
      <w:lvlJc w:val="left"/>
      <w:pPr>
        <w:ind w:left="1299" w:hanging="420"/>
      </w:pPr>
      <w:rPr>
        <w:rFonts w:ascii="Wingdings" w:hAnsi="Wingdings" w:hint="default"/>
      </w:rPr>
    </w:lvl>
    <w:lvl w:ilvl="3">
      <w:start w:val="1"/>
      <w:numFmt w:val="bullet"/>
      <w:lvlText w:val=""/>
      <w:lvlJc w:val="left"/>
      <w:pPr>
        <w:ind w:left="1719" w:hanging="420"/>
      </w:pPr>
      <w:rPr>
        <w:rFonts w:ascii="Wingdings" w:hAnsi="Wingdings" w:hint="default"/>
      </w:rPr>
    </w:lvl>
    <w:lvl w:ilvl="4">
      <w:start w:val="1"/>
      <w:numFmt w:val="bullet"/>
      <w:lvlText w:val=""/>
      <w:lvlJc w:val="left"/>
      <w:pPr>
        <w:ind w:left="2139" w:hanging="420"/>
      </w:pPr>
      <w:rPr>
        <w:rFonts w:ascii="Wingdings" w:hAnsi="Wingdings" w:hint="default"/>
      </w:rPr>
    </w:lvl>
    <w:lvl w:ilvl="5">
      <w:start w:val="1"/>
      <w:numFmt w:val="bullet"/>
      <w:lvlText w:val=""/>
      <w:lvlJc w:val="left"/>
      <w:pPr>
        <w:ind w:left="2559" w:hanging="420"/>
      </w:pPr>
      <w:rPr>
        <w:rFonts w:ascii="Wingdings" w:hAnsi="Wingdings" w:hint="default"/>
      </w:rPr>
    </w:lvl>
    <w:lvl w:ilvl="6">
      <w:start w:val="1"/>
      <w:numFmt w:val="bullet"/>
      <w:lvlText w:val=""/>
      <w:lvlJc w:val="left"/>
      <w:pPr>
        <w:ind w:left="2979" w:hanging="420"/>
      </w:pPr>
      <w:rPr>
        <w:rFonts w:ascii="Wingdings" w:hAnsi="Wingdings" w:hint="default"/>
      </w:rPr>
    </w:lvl>
    <w:lvl w:ilvl="7">
      <w:start w:val="1"/>
      <w:numFmt w:val="bullet"/>
      <w:lvlText w:val=""/>
      <w:lvlJc w:val="left"/>
      <w:pPr>
        <w:ind w:left="3399" w:hanging="420"/>
      </w:pPr>
      <w:rPr>
        <w:rFonts w:ascii="Wingdings" w:hAnsi="Wingdings" w:hint="default"/>
      </w:rPr>
    </w:lvl>
    <w:lvl w:ilvl="8">
      <w:start w:val="1"/>
      <w:numFmt w:val="bullet"/>
      <w:lvlText w:val=""/>
      <w:lvlJc w:val="left"/>
      <w:pPr>
        <w:ind w:left="3819" w:hanging="420"/>
      </w:pPr>
      <w:rPr>
        <w:rFonts w:ascii="Wingdings" w:hAnsi="Wingdings" w:hint="default"/>
      </w:rPr>
    </w:lvl>
  </w:abstractNum>
  <w:abstractNum w:abstractNumId="50" w15:restartNumberingAfterBreak="0">
    <w:nsid w:val="7DEC2089"/>
    <w:multiLevelType w:val="multilevel"/>
    <w:tmpl w:val="7DEC2089"/>
    <w:lvl w:ilvl="0">
      <w:numFmt w:val="bullet"/>
      <w:lvlText w:val=""/>
      <w:lvlJc w:val="left"/>
      <w:pPr>
        <w:ind w:left="1272" w:hanging="422"/>
      </w:pPr>
      <w:rPr>
        <w:rFonts w:ascii="Wingdings" w:eastAsia="Wingdings" w:hAnsi="Wingdings" w:cs="Wingdings" w:hint="default"/>
        <w:w w:val="98"/>
        <w:sz w:val="21"/>
        <w:szCs w:val="21"/>
        <w:lang w:val="en-US" w:eastAsia="en-US" w:bidi="ar-SA"/>
      </w:rPr>
    </w:lvl>
    <w:lvl w:ilvl="1">
      <w:numFmt w:val="bullet"/>
      <w:lvlText w:val="•"/>
      <w:lvlJc w:val="left"/>
      <w:pPr>
        <w:ind w:left="2315" w:hanging="422"/>
      </w:pPr>
      <w:rPr>
        <w:rFonts w:hint="default"/>
        <w:lang w:val="en-US" w:eastAsia="en-US" w:bidi="ar-SA"/>
      </w:rPr>
    </w:lvl>
    <w:lvl w:ilvl="2">
      <w:numFmt w:val="bullet"/>
      <w:lvlText w:val="•"/>
      <w:lvlJc w:val="left"/>
      <w:pPr>
        <w:ind w:left="3350" w:hanging="422"/>
      </w:pPr>
      <w:rPr>
        <w:rFonts w:hint="default"/>
        <w:lang w:val="en-US" w:eastAsia="en-US" w:bidi="ar-SA"/>
      </w:rPr>
    </w:lvl>
    <w:lvl w:ilvl="3">
      <w:numFmt w:val="bullet"/>
      <w:lvlText w:val="•"/>
      <w:lvlJc w:val="left"/>
      <w:pPr>
        <w:ind w:left="4385" w:hanging="422"/>
      </w:pPr>
      <w:rPr>
        <w:rFonts w:hint="default"/>
        <w:lang w:val="en-US" w:eastAsia="en-US" w:bidi="ar-SA"/>
      </w:rPr>
    </w:lvl>
    <w:lvl w:ilvl="4">
      <w:numFmt w:val="bullet"/>
      <w:lvlText w:val="•"/>
      <w:lvlJc w:val="left"/>
      <w:pPr>
        <w:ind w:left="5420" w:hanging="422"/>
      </w:pPr>
      <w:rPr>
        <w:rFonts w:hint="default"/>
        <w:lang w:val="en-US" w:eastAsia="en-US" w:bidi="ar-SA"/>
      </w:rPr>
    </w:lvl>
    <w:lvl w:ilvl="5">
      <w:numFmt w:val="bullet"/>
      <w:lvlText w:val="•"/>
      <w:lvlJc w:val="left"/>
      <w:pPr>
        <w:ind w:left="6455" w:hanging="422"/>
      </w:pPr>
      <w:rPr>
        <w:rFonts w:hint="default"/>
        <w:lang w:val="en-US" w:eastAsia="en-US" w:bidi="ar-SA"/>
      </w:rPr>
    </w:lvl>
    <w:lvl w:ilvl="6">
      <w:numFmt w:val="bullet"/>
      <w:lvlText w:val="•"/>
      <w:lvlJc w:val="left"/>
      <w:pPr>
        <w:ind w:left="7490" w:hanging="422"/>
      </w:pPr>
      <w:rPr>
        <w:rFonts w:hint="default"/>
        <w:lang w:val="en-US" w:eastAsia="en-US" w:bidi="ar-SA"/>
      </w:rPr>
    </w:lvl>
    <w:lvl w:ilvl="7">
      <w:numFmt w:val="bullet"/>
      <w:lvlText w:val="•"/>
      <w:lvlJc w:val="left"/>
      <w:pPr>
        <w:ind w:left="8525" w:hanging="422"/>
      </w:pPr>
      <w:rPr>
        <w:rFonts w:hint="default"/>
        <w:lang w:val="en-US" w:eastAsia="en-US" w:bidi="ar-SA"/>
      </w:rPr>
    </w:lvl>
    <w:lvl w:ilvl="8">
      <w:numFmt w:val="bullet"/>
      <w:lvlText w:val="•"/>
      <w:lvlJc w:val="left"/>
      <w:pPr>
        <w:ind w:left="9560" w:hanging="422"/>
      </w:pPr>
      <w:rPr>
        <w:rFonts w:hint="default"/>
        <w:lang w:val="en-US" w:eastAsia="en-US" w:bidi="ar-SA"/>
      </w:rPr>
    </w:lvl>
  </w:abstractNum>
  <w:abstractNum w:abstractNumId="51" w15:restartNumberingAfterBreak="0">
    <w:nsid w:val="7E2A629E"/>
    <w:multiLevelType w:val="multilevel"/>
    <w:tmpl w:val="7E2A629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7F6D4BEB"/>
    <w:multiLevelType w:val="multilevel"/>
    <w:tmpl w:val="7F6D4BE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53941662">
    <w:abstractNumId w:val="41"/>
  </w:num>
  <w:num w:numId="2" w16cid:durableId="725563706">
    <w:abstractNumId w:val="44"/>
  </w:num>
  <w:num w:numId="3" w16cid:durableId="1472752154">
    <w:abstractNumId w:val="3"/>
  </w:num>
  <w:num w:numId="4" w16cid:durableId="687488297">
    <w:abstractNumId w:val="18"/>
  </w:num>
  <w:num w:numId="5" w16cid:durableId="1350256124">
    <w:abstractNumId w:val="29"/>
  </w:num>
  <w:num w:numId="6" w16cid:durableId="1993949515">
    <w:abstractNumId w:val="48"/>
  </w:num>
  <w:num w:numId="7" w16cid:durableId="444546578">
    <w:abstractNumId w:val="37"/>
  </w:num>
  <w:num w:numId="8" w16cid:durableId="776606415">
    <w:abstractNumId w:val="17"/>
  </w:num>
  <w:num w:numId="9" w16cid:durableId="953907667">
    <w:abstractNumId w:val="1"/>
  </w:num>
  <w:num w:numId="10" w16cid:durableId="1535120557">
    <w:abstractNumId w:val="31"/>
  </w:num>
  <w:num w:numId="11" w16cid:durableId="2082168639">
    <w:abstractNumId w:val="21"/>
  </w:num>
  <w:num w:numId="12" w16cid:durableId="1284732324">
    <w:abstractNumId w:val="35"/>
  </w:num>
  <w:num w:numId="13" w16cid:durableId="26759667">
    <w:abstractNumId w:val="15"/>
  </w:num>
  <w:num w:numId="14" w16cid:durableId="1597328415">
    <w:abstractNumId w:val="27"/>
  </w:num>
  <w:num w:numId="15" w16cid:durableId="2134907348">
    <w:abstractNumId w:val="13"/>
  </w:num>
  <w:num w:numId="16" w16cid:durableId="1040741163">
    <w:abstractNumId w:val="12"/>
  </w:num>
  <w:num w:numId="17" w16cid:durableId="478425677">
    <w:abstractNumId w:val="2"/>
  </w:num>
  <w:num w:numId="18" w16cid:durableId="1442384957">
    <w:abstractNumId w:val="5"/>
  </w:num>
  <w:num w:numId="19" w16cid:durableId="144974641">
    <w:abstractNumId w:val="42"/>
  </w:num>
  <w:num w:numId="20" w16cid:durableId="1664042783">
    <w:abstractNumId w:val="10"/>
  </w:num>
  <w:num w:numId="21" w16cid:durableId="741293863">
    <w:abstractNumId w:val="22"/>
  </w:num>
  <w:num w:numId="22" w16cid:durableId="329724417">
    <w:abstractNumId w:val="28"/>
  </w:num>
  <w:num w:numId="23" w16cid:durableId="966467692">
    <w:abstractNumId w:val="6"/>
  </w:num>
  <w:num w:numId="24" w16cid:durableId="1907567320">
    <w:abstractNumId w:val="23"/>
  </w:num>
  <w:num w:numId="25" w16cid:durableId="1666083114">
    <w:abstractNumId w:val="26"/>
  </w:num>
  <w:num w:numId="26" w16cid:durableId="1542404915">
    <w:abstractNumId w:val="45"/>
  </w:num>
  <w:num w:numId="27" w16cid:durableId="775448919">
    <w:abstractNumId w:val="4"/>
  </w:num>
  <w:num w:numId="28" w16cid:durableId="150997270">
    <w:abstractNumId w:val="9"/>
  </w:num>
  <w:num w:numId="29" w16cid:durableId="942420659">
    <w:abstractNumId w:val="43"/>
  </w:num>
  <w:num w:numId="30" w16cid:durableId="946352288">
    <w:abstractNumId w:val="11"/>
  </w:num>
  <w:num w:numId="31" w16cid:durableId="202058115">
    <w:abstractNumId w:val="34"/>
  </w:num>
  <w:num w:numId="32" w16cid:durableId="38600745">
    <w:abstractNumId w:val="39"/>
  </w:num>
  <w:num w:numId="33" w16cid:durableId="2069762535">
    <w:abstractNumId w:val="50"/>
  </w:num>
  <w:num w:numId="34" w16cid:durableId="1085954543">
    <w:abstractNumId w:val="0"/>
  </w:num>
  <w:num w:numId="35" w16cid:durableId="1724475388">
    <w:abstractNumId w:val="25"/>
  </w:num>
  <w:num w:numId="36" w16cid:durableId="1591086570">
    <w:abstractNumId w:val="36"/>
  </w:num>
  <w:num w:numId="37" w16cid:durableId="1241326034">
    <w:abstractNumId w:val="16"/>
  </w:num>
  <w:num w:numId="38" w16cid:durableId="201866517">
    <w:abstractNumId w:val="14"/>
  </w:num>
  <w:num w:numId="39" w16cid:durableId="1487740237">
    <w:abstractNumId w:val="32"/>
  </w:num>
  <w:num w:numId="40" w16cid:durableId="2132627896">
    <w:abstractNumId w:val="7"/>
  </w:num>
  <w:num w:numId="41" w16cid:durableId="1076827837">
    <w:abstractNumId w:val="8"/>
  </w:num>
  <w:num w:numId="42" w16cid:durableId="1280261709">
    <w:abstractNumId w:val="38"/>
  </w:num>
  <w:num w:numId="43" w16cid:durableId="1191187310">
    <w:abstractNumId w:val="40"/>
  </w:num>
  <w:num w:numId="44" w16cid:durableId="1853567118">
    <w:abstractNumId w:val="24"/>
  </w:num>
  <w:num w:numId="45" w16cid:durableId="1574045682">
    <w:abstractNumId w:val="47"/>
  </w:num>
  <w:num w:numId="46" w16cid:durableId="245117719">
    <w:abstractNumId w:val="19"/>
  </w:num>
  <w:num w:numId="47" w16cid:durableId="1144658220">
    <w:abstractNumId w:val="33"/>
  </w:num>
  <w:num w:numId="48" w16cid:durableId="1262642267">
    <w:abstractNumId w:val="51"/>
  </w:num>
  <w:num w:numId="49" w16cid:durableId="1380278381">
    <w:abstractNumId w:val="30"/>
  </w:num>
  <w:num w:numId="50" w16cid:durableId="730612488">
    <w:abstractNumId w:val="49"/>
  </w:num>
  <w:num w:numId="51" w16cid:durableId="1770807312">
    <w:abstractNumId w:val="46"/>
  </w:num>
  <w:num w:numId="52" w16cid:durableId="1641881668">
    <w:abstractNumId w:val="52"/>
  </w:num>
  <w:num w:numId="53" w16cid:durableId="639000313">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8613250584758">
    <w15:presenceInfo w15:providerId="None" w15:userId="86132505847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10"/>
  <w:noPunctuationKerning/>
  <w:characterSpacingControl w:val="doNotCompress"/>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GNlZWQ1OWU3ZTA0MjRhOTYwYjViOGQzYWRlN2Y0N2MifQ=="/>
  </w:docVars>
  <w:rsids>
    <w:rsidRoot w:val="00C85ABD"/>
    <w:rsid w:val="0001152E"/>
    <w:rsid w:val="0001554E"/>
    <w:rsid w:val="0006258E"/>
    <w:rsid w:val="0007286C"/>
    <w:rsid w:val="0008294F"/>
    <w:rsid w:val="000C72A5"/>
    <w:rsid w:val="000D5904"/>
    <w:rsid w:val="000D79D2"/>
    <w:rsid w:val="000F50D1"/>
    <w:rsid w:val="001151CD"/>
    <w:rsid w:val="00116C62"/>
    <w:rsid w:val="00122F27"/>
    <w:rsid w:val="00142D35"/>
    <w:rsid w:val="001863D2"/>
    <w:rsid w:val="00191054"/>
    <w:rsid w:val="001C5FE6"/>
    <w:rsid w:val="001C6143"/>
    <w:rsid w:val="001D0ED4"/>
    <w:rsid w:val="001F02F8"/>
    <w:rsid w:val="002065BE"/>
    <w:rsid w:val="00210ECD"/>
    <w:rsid w:val="00264781"/>
    <w:rsid w:val="00272FA1"/>
    <w:rsid w:val="00274FD5"/>
    <w:rsid w:val="002A4CAE"/>
    <w:rsid w:val="002B5F97"/>
    <w:rsid w:val="002D796B"/>
    <w:rsid w:val="002E3E39"/>
    <w:rsid w:val="00330FC1"/>
    <w:rsid w:val="003348D1"/>
    <w:rsid w:val="00360390"/>
    <w:rsid w:val="00391656"/>
    <w:rsid w:val="003A0BF1"/>
    <w:rsid w:val="003C0C94"/>
    <w:rsid w:val="003D2A83"/>
    <w:rsid w:val="003F77EB"/>
    <w:rsid w:val="0040652C"/>
    <w:rsid w:val="00410C9A"/>
    <w:rsid w:val="00414F4D"/>
    <w:rsid w:val="0042333B"/>
    <w:rsid w:val="00426BB9"/>
    <w:rsid w:val="00446571"/>
    <w:rsid w:val="004866D0"/>
    <w:rsid w:val="004A5D1E"/>
    <w:rsid w:val="004B2200"/>
    <w:rsid w:val="004B7AA4"/>
    <w:rsid w:val="004C0EF1"/>
    <w:rsid w:val="004D28C9"/>
    <w:rsid w:val="00500DB0"/>
    <w:rsid w:val="0050599D"/>
    <w:rsid w:val="00505EFC"/>
    <w:rsid w:val="005107B1"/>
    <w:rsid w:val="00520FF0"/>
    <w:rsid w:val="00524F48"/>
    <w:rsid w:val="00527D31"/>
    <w:rsid w:val="00533CC5"/>
    <w:rsid w:val="0054351B"/>
    <w:rsid w:val="005514D1"/>
    <w:rsid w:val="005555B3"/>
    <w:rsid w:val="00560907"/>
    <w:rsid w:val="00561E91"/>
    <w:rsid w:val="00561F55"/>
    <w:rsid w:val="00581CE5"/>
    <w:rsid w:val="00590C0A"/>
    <w:rsid w:val="005A1EA1"/>
    <w:rsid w:val="005A53A7"/>
    <w:rsid w:val="006134AE"/>
    <w:rsid w:val="00621829"/>
    <w:rsid w:val="00630ED0"/>
    <w:rsid w:val="006346CC"/>
    <w:rsid w:val="00690FBA"/>
    <w:rsid w:val="0069385C"/>
    <w:rsid w:val="006B4750"/>
    <w:rsid w:val="006D394B"/>
    <w:rsid w:val="007058F4"/>
    <w:rsid w:val="00712829"/>
    <w:rsid w:val="0072312A"/>
    <w:rsid w:val="00735889"/>
    <w:rsid w:val="0073616D"/>
    <w:rsid w:val="0074725E"/>
    <w:rsid w:val="00764DFC"/>
    <w:rsid w:val="00766F2A"/>
    <w:rsid w:val="00786F61"/>
    <w:rsid w:val="007B0630"/>
    <w:rsid w:val="007E1DFD"/>
    <w:rsid w:val="00826018"/>
    <w:rsid w:val="00835980"/>
    <w:rsid w:val="00846914"/>
    <w:rsid w:val="00846DF9"/>
    <w:rsid w:val="008515E4"/>
    <w:rsid w:val="00852C3D"/>
    <w:rsid w:val="008829BA"/>
    <w:rsid w:val="008863C9"/>
    <w:rsid w:val="00892D03"/>
    <w:rsid w:val="008C1CC8"/>
    <w:rsid w:val="008D1C8F"/>
    <w:rsid w:val="008E4713"/>
    <w:rsid w:val="008F4224"/>
    <w:rsid w:val="008F6639"/>
    <w:rsid w:val="00911F9C"/>
    <w:rsid w:val="00915590"/>
    <w:rsid w:val="00930BA5"/>
    <w:rsid w:val="009346B8"/>
    <w:rsid w:val="00961E4D"/>
    <w:rsid w:val="009922A7"/>
    <w:rsid w:val="00994796"/>
    <w:rsid w:val="009969CB"/>
    <w:rsid w:val="009B560D"/>
    <w:rsid w:val="009B7769"/>
    <w:rsid w:val="009C1D8F"/>
    <w:rsid w:val="009C28AE"/>
    <w:rsid w:val="009C5F49"/>
    <w:rsid w:val="009D254F"/>
    <w:rsid w:val="009D5BF2"/>
    <w:rsid w:val="009F02E6"/>
    <w:rsid w:val="009F17AA"/>
    <w:rsid w:val="00A23384"/>
    <w:rsid w:val="00A6041D"/>
    <w:rsid w:val="00A723C5"/>
    <w:rsid w:val="00AC0CB9"/>
    <w:rsid w:val="00AC13FF"/>
    <w:rsid w:val="00AC3AA2"/>
    <w:rsid w:val="00AD3EBA"/>
    <w:rsid w:val="00AD44A7"/>
    <w:rsid w:val="00AF0C19"/>
    <w:rsid w:val="00B0515C"/>
    <w:rsid w:val="00B45D28"/>
    <w:rsid w:val="00B50433"/>
    <w:rsid w:val="00B9060B"/>
    <w:rsid w:val="00B96E39"/>
    <w:rsid w:val="00BA2892"/>
    <w:rsid w:val="00BB0074"/>
    <w:rsid w:val="00BB6723"/>
    <w:rsid w:val="00BD2C57"/>
    <w:rsid w:val="00BD63D0"/>
    <w:rsid w:val="00BE657C"/>
    <w:rsid w:val="00BF6C02"/>
    <w:rsid w:val="00C00D57"/>
    <w:rsid w:val="00C15EA5"/>
    <w:rsid w:val="00C2049B"/>
    <w:rsid w:val="00C27AA2"/>
    <w:rsid w:val="00C307C2"/>
    <w:rsid w:val="00C85ABD"/>
    <w:rsid w:val="00C87977"/>
    <w:rsid w:val="00CB6728"/>
    <w:rsid w:val="00D01519"/>
    <w:rsid w:val="00D0766F"/>
    <w:rsid w:val="00D10E9A"/>
    <w:rsid w:val="00D40474"/>
    <w:rsid w:val="00D44DE8"/>
    <w:rsid w:val="00D63ED5"/>
    <w:rsid w:val="00D87793"/>
    <w:rsid w:val="00DB797B"/>
    <w:rsid w:val="00DD25D7"/>
    <w:rsid w:val="00DF61E8"/>
    <w:rsid w:val="00E13963"/>
    <w:rsid w:val="00E13F98"/>
    <w:rsid w:val="00E20007"/>
    <w:rsid w:val="00E27C79"/>
    <w:rsid w:val="00E50521"/>
    <w:rsid w:val="00E96F16"/>
    <w:rsid w:val="00EA0CC3"/>
    <w:rsid w:val="00EC5F00"/>
    <w:rsid w:val="00ED05D3"/>
    <w:rsid w:val="00F2280B"/>
    <w:rsid w:val="00F233C5"/>
    <w:rsid w:val="00F55AB3"/>
    <w:rsid w:val="00F621CD"/>
    <w:rsid w:val="00F75F12"/>
    <w:rsid w:val="00F926A7"/>
    <w:rsid w:val="00FA4554"/>
    <w:rsid w:val="00FA48CE"/>
    <w:rsid w:val="00FC79CB"/>
    <w:rsid w:val="0FCE75E1"/>
    <w:rsid w:val="1C154A07"/>
    <w:rsid w:val="1C5A23EB"/>
    <w:rsid w:val="26FD5CB0"/>
    <w:rsid w:val="2FFD5E84"/>
    <w:rsid w:val="3CC661BC"/>
    <w:rsid w:val="4875377D"/>
    <w:rsid w:val="4C005E69"/>
    <w:rsid w:val="4D44708F"/>
    <w:rsid w:val="535376CF"/>
    <w:rsid w:val="535E1714"/>
    <w:rsid w:val="542D1B09"/>
    <w:rsid w:val="5A7061A7"/>
    <w:rsid w:val="5F0F15DE"/>
    <w:rsid w:val="629D1EDE"/>
    <w:rsid w:val="64517D6D"/>
    <w:rsid w:val="713F493D"/>
    <w:rsid w:val="77464CF6"/>
    <w:rsid w:val="7CDB673D"/>
    <w:rsid w:val="7DD71D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124E98C"/>
  <w15:docId w15:val="{7A727EB1-EB7A-4C2C-BF9A-14F2A2630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9" w:qFormat="1"/>
    <w:lsdException w:name="heading 3" w:uiPriority="1" w:qFormat="1"/>
    <w:lsdException w:name="heading 4" w:uiPriority="1" w:qFormat="1"/>
    <w:lsdException w:name="heading 5" w:uiPriority="1" w:qFormat="1"/>
    <w:lsdException w:name="heading 6" w:uiPriority="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1" w:qFormat="1"/>
    <w:lsdException w:name="toc 5" w:uiPriority="1" w:qFormat="1"/>
    <w:lsdException w:name="toc 6" w:uiPriority="1" w:qFormat="1"/>
    <w:lsdException w:name="annotation text" w:qFormat="1"/>
    <w:lsdException w:name="header" w:qFormat="1"/>
    <w:lsdException w:name="footer" w:uiPriority="99" w:qFormat="1"/>
    <w:lsdException w:name="caption" w:semiHidden="1" w:unhideWhenUsed="1" w:qFormat="1"/>
    <w:lsdException w:name="Title" w:qFormat="1"/>
    <w:lsdException w:name="Default Paragraph Font" w:semiHidden="1" w:uiPriority="1" w:unhideWhenUsed="1" w:qFormat="1"/>
    <w:lsdException w:name="Body Text" w:uiPriority="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uiPriority w:val="1"/>
    <w:qFormat/>
    <w:rsid w:val="00B45D28"/>
    <w:pPr>
      <w:widowControl w:val="0"/>
      <w:autoSpaceDE w:val="0"/>
      <w:autoSpaceDN w:val="0"/>
      <w:spacing w:line="360" w:lineRule="auto"/>
    </w:pPr>
    <w:rPr>
      <w:rFonts w:ascii="Arial" w:eastAsia="Arial" w:hAnsi="Arial" w:cs="Arial"/>
      <w:sz w:val="21"/>
      <w:szCs w:val="21"/>
      <w:lang w:eastAsia="en-US"/>
    </w:rPr>
  </w:style>
  <w:style w:type="paragraph" w:styleId="1">
    <w:name w:val="heading 1"/>
    <w:basedOn w:val="a"/>
    <w:next w:val="a"/>
    <w:link w:val="10"/>
    <w:uiPriority w:val="1"/>
    <w:qFormat/>
    <w:rsid w:val="00DB797B"/>
    <w:pPr>
      <w:spacing w:beforeLines="100" w:before="100" w:afterLines="100" w:after="100"/>
      <w:outlineLvl w:val="0"/>
    </w:pPr>
    <w:rPr>
      <w:b/>
      <w:sz w:val="36"/>
      <w:szCs w:val="32"/>
    </w:rPr>
  </w:style>
  <w:style w:type="paragraph" w:styleId="2">
    <w:name w:val="heading 2"/>
    <w:basedOn w:val="a"/>
    <w:next w:val="a"/>
    <w:link w:val="20"/>
    <w:uiPriority w:val="9"/>
    <w:qFormat/>
    <w:rsid w:val="00DB797B"/>
    <w:pPr>
      <w:spacing w:beforeLines="100" w:before="100" w:afterLines="100" w:after="100"/>
      <w:outlineLvl w:val="1"/>
    </w:pPr>
    <w:rPr>
      <w:b/>
      <w:bCs/>
      <w:sz w:val="32"/>
      <w:szCs w:val="32"/>
    </w:rPr>
  </w:style>
  <w:style w:type="paragraph" w:styleId="3">
    <w:name w:val="heading 3"/>
    <w:basedOn w:val="a"/>
    <w:next w:val="a"/>
    <w:link w:val="30"/>
    <w:uiPriority w:val="1"/>
    <w:qFormat/>
    <w:rsid w:val="00DB797B"/>
    <w:pPr>
      <w:spacing w:beforeLines="100" w:before="100" w:afterLines="100" w:after="100"/>
      <w:outlineLvl w:val="2"/>
    </w:pPr>
    <w:rPr>
      <w:sz w:val="32"/>
      <w:szCs w:val="32"/>
    </w:rPr>
  </w:style>
  <w:style w:type="paragraph" w:styleId="4">
    <w:name w:val="heading 4"/>
    <w:basedOn w:val="a"/>
    <w:next w:val="a"/>
    <w:link w:val="40"/>
    <w:uiPriority w:val="1"/>
    <w:qFormat/>
    <w:rsid w:val="00DB797B"/>
    <w:pPr>
      <w:spacing w:beforeLines="100" w:before="100" w:afterLines="100" w:after="100"/>
      <w:outlineLvl w:val="3"/>
    </w:pPr>
    <w:rPr>
      <w:sz w:val="30"/>
      <w:szCs w:val="30"/>
    </w:rPr>
  </w:style>
  <w:style w:type="paragraph" w:styleId="5">
    <w:name w:val="heading 5"/>
    <w:basedOn w:val="a"/>
    <w:next w:val="a"/>
    <w:uiPriority w:val="1"/>
    <w:qFormat/>
    <w:pPr>
      <w:ind w:left="-5"/>
      <w:outlineLvl w:val="4"/>
    </w:pPr>
    <w:rPr>
      <w:sz w:val="26"/>
      <w:szCs w:val="26"/>
    </w:rPr>
  </w:style>
  <w:style w:type="paragraph" w:styleId="6">
    <w:name w:val="heading 6"/>
    <w:basedOn w:val="a"/>
    <w:next w:val="a"/>
    <w:link w:val="60"/>
    <w:uiPriority w:val="1"/>
    <w:qFormat/>
    <w:pPr>
      <w:ind w:left="912"/>
      <w:outlineLvl w:val="5"/>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style>
  <w:style w:type="paragraph" w:styleId="a4">
    <w:name w:val="Body Text"/>
    <w:basedOn w:val="a"/>
    <w:link w:val="a5"/>
    <w:uiPriority w:val="1"/>
    <w:qFormat/>
  </w:style>
  <w:style w:type="paragraph" w:styleId="TOC5">
    <w:name w:val="toc 5"/>
    <w:basedOn w:val="a"/>
    <w:next w:val="a"/>
    <w:uiPriority w:val="1"/>
    <w:qFormat/>
    <w:pPr>
      <w:spacing w:before="47"/>
      <w:ind w:left="2494" w:hanging="744"/>
    </w:pPr>
  </w:style>
  <w:style w:type="paragraph" w:styleId="TOC3">
    <w:name w:val="toc 3"/>
    <w:basedOn w:val="a"/>
    <w:next w:val="a"/>
    <w:uiPriority w:val="39"/>
    <w:qFormat/>
    <w:pPr>
      <w:spacing w:before="46"/>
      <w:ind w:left="2125" w:hanging="689"/>
    </w:pPr>
  </w:style>
  <w:style w:type="paragraph" w:styleId="a6">
    <w:name w:val="footer"/>
    <w:basedOn w:val="a"/>
    <w:link w:val="a7"/>
    <w:uiPriority w:val="99"/>
    <w:qFormat/>
    <w:pPr>
      <w:tabs>
        <w:tab w:val="center" w:pos="4153"/>
        <w:tab w:val="right" w:pos="8306"/>
      </w:tabs>
      <w:snapToGrid w:val="0"/>
    </w:pPr>
    <w:rPr>
      <w:sz w:val="18"/>
    </w:rPr>
  </w:style>
  <w:style w:type="paragraph" w:styleId="a8">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styleId="TOC1">
    <w:name w:val="toc 1"/>
    <w:basedOn w:val="a"/>
    <w:next w:val="a"/>
    <w:uiPriority w:val="39"/>
    <w:qFormat/>
    <w:pPr>
      <w:spacing w:before="46"/>
      <w:ind w:left="1335" w:hanging="425"/>
    </w:pPr>
  </w:style>
  <w:style w:type="paragraph" w:styleId="TOC4">
    <w:name w:val="toc 4"/>
    <w:basedOn w:val="a"/>
    <w:next w:val="a"/>
    <w:uiPriority w:val="1"/>
    <w:qFormat/>
    <w:pPr>
      <w:spacing w:before="46"/>
      <w:ind w:left="2389" w:hanging="742"/>
    </w:pPr>
  </w:style>
  <w:style w:type="paragraph" w:styleId="TOC6">
    <w:name w:val="toc 6"/>
    <w:basedOn w:val="a"/>
    <w:next w:val="a"/>
    <w:uiPriority w:val="1"/>
    <w:qFormat/>
    <w:pPr>
      <w:spacing w:before="47"/>
      <w:ind w:left="2967" w:hanging="900"/>
    </w:pPr>
  </w:style>
  <w:style w:type="paragraph" w:styleId="TOC2">
    <w:name w:val="toc 2"/>
    <w:basedOn w:val="a"/>
    <w:next w:val="a"/>
    <w:uiPriority w:val="39"/>
    <w:qFormat/>
    <w:pPr>
      <w:spacing w:before="46"/>
      <w:ind w:left="1914" w:hanging="583"/>
    </w:pPr>
  </w:style>
  <w:style w:type="paragraph" w:styleId="a9">
    <w:name w:val="Normal (Web)"/>
    <w:basedOn w:val="a"/>
    <w:qFormat/>
    <w:pPr>
      <w:spacing w:beforeAutospacing="1" w:afterAutospacing="1"/>
    </w:pPr>
    <w:rPr>
      <w:rFonts w:cs="Times New Roman"/>
      <w:sz w:val="24"/>
      <w:lang w:eastAsia="zh-CN"/>
    </w:rPr>
  </w:style>
  <w:style w:type="table" w:styleId="aa">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tblPr>
      <w:tblCellMar>
        <w:top w:w="0" w:type="dxa"/>
        <w:left w:w="0" w:type="dxa"/>
        <w:bottom w:w="0" w:type="dxa"/>
        <w:right w:w="0" w:type="dxa"/>
      </w:tblCellMar>
    </w:tblPr>
  </w:style>
  <w:style w:type="paragraph" w:styleId="ab">
    <w:name w:val="List Paragraph"/>
    <w:basedOn w:val="a"/>
    <w:uiPriority w:val="99"/>
    <w:qFormat/>
    <w:pPr>
      <w:spacing w:before="46"/>
      <w:ind w:left="1332" w:hanging="422"/>
    </w:pPr>
  </w:style>
  <w:style w:type="paragraph" w:customStyle="1" w:styleId="TableParagraph">
    <w:name w:val="Table Paragraph"/>
    <w:basedOn w:val="a"/>
    <w:uiPriority w:val="1"/>
    <w:qFormat/>
    <w:pPr>
      <w:spacing w:before="21"/>
      <w:ind w:left="111"/>
    </w:pPr>
  </w:style>
  <w:style w:type="character" w:customStyle="1" w:styleId="30">
    <w:name w:val="标题 3 字符"/>
    <w:basedOn w:val="a0"/>
    <w:link w:val="3"/>
    <w:uiPriority w:val="1"/>
    <w:rsid w:val="00DB797B"/>
    <w:rPr>
      <w:rFonts w:ascii="Arial" w:eastAsia="Arial" w:hAnsi="Arial" w:cs="Arial"/>
      <w:sz w:val="32"/>
      <w:szCs w:val="32"/>
      <w:lang w:eastAsia="en-US"/>
    </w:rPr>
  </w:style>
  <w:style w:type="paragraph" w:customStyle="1" w:styleId="ac">
    <w:name w:val="次标题"/>
    <w:basedOn w:val="2"/>
    <w:qFormat/>
    <w:rPr>
      <w:color w:val="000000" w:themeColor="text1"/>
    </w:rPr>
  </w:style>
  <w:style w:type="paragraph" w:customStyle="1" w:styleId="WPSOffice1">
    <w:name w:val="WPSOffice手动目录 1"/>
    <w:qFormat/>
    <w:rPr>
      <w:rFonts w:asciiTheme="minorHAnsi" w:eastAsiaTheme="minorHAnsi" w:hAnsiTheme="minorHAnsi" w:cstheme="minorBidi"/>
    </w:rPr>
  </w:style>
  <w:style w:type="paragraph" w:customStyle="1" w:styleId="WPSOffice3">
    <w:name w:val="WPSOffice手动目录 3"/>
    <w:qFormat/>
    <w:pPr>
      <w:ind w:leftChars="400" w:left="400"/>
    </w:pPr>
    <w:rPr>
      <w:rFonts w:asciiTheme="minorHAnsi" w:eastAsiaTheme="minorHAnsi" w:hAnsiTheme="minorHAnsi" w:cstheme="minorBidi"/>
    </w:rPr>
  </w:style>
  <w:style w:type="paragraph" w:customStyle="1" w:styleId="WPSOffice2">
    <w:name w:val="WPSOffice手动目录 2"/>
    <w:qFormat/>
    <w:pPr>
      <w:ind w:leftChars="200" w:left="200"/>
    </w:pPr>
    <w:rPr>
      <w:rFonts w:asciiTheme="minorHAnsi" w:eastAsiaTheme="minorHAnsi" w:hAnsiTheme="minorHAnsi" w:cstheme="minorBidi"/>
    </w:rPr>
  </w:style>
  <w:style w:type="character" w:customStyle="1" w:styleId="10">
    <w:name w:val="标题 1 字符"/>
    <w:basedOn w:val="a0"/>
    <w:link w:val="1"/>
    <w:uiPriority w:val="1"/>
    <w:rsid w:val="00DB797B"/>
    <w:rPr>
      <w:rFonts w:ascii="Arial" w:eastAsia="Arial" w:hAnsi="Arial" w:cs="Arial"/>
      <w:b/>
      <w:sz w:val="36"/>
      <w:szCs w:val="32"/>
      <w:lang w:eastAsia="en-US"/>
    </w:rPr>
  </w:style>
  <w:style w:type="paragraph" w:customStyle="1" w:styleId="Style30">
    <w:name w:val="_Style 30"/>
    <w:basedOn w:val="a"/>
    <w:next w:val="a"/>
    <w:qFormat/>
    <w:pPr>
      <w:pBdr>
        <w:bottom w:val="single" w:sz="6" w:space="1" w:color="auto"/>
      </w:pBdr>
      <w:jc w:val="center"/>
    </w:pPr>
    <w:rPr>
      <w:vanish/>
      <w:sz w:val="16"/>
    </w:rPr>
  </w:style>
  <w:style w:type="paragraph" w:customStyle="1" w:styleId="Style31">
    <w:name w:val="_Style 31"/>
    <w:basedOn w:val="a"/>
    <w:next w:val="a"/>
    <w:qFormat/>
    <w:pPr>
      <w:pBdr>
        <w:top w:val="single" w:sz="6" w:space="1" w:color="auto"/>
      </w:pBdr>
      <w:jc w:val="center"/>
    </w:pPr>
    <w:rPr>
      <w:vanish/>
      <w:sz w:val="16"/>
    </w:rPr>
  </w:style>
  <w:style w:type="paragraph" w:customStyle="1" w:styleId="Style2">
    <w:name w:val="_Style 2"/>
    <w:basedOn w:val="a"/>
    <w:next w:val="a"/>
    <w:qFormat/>
    <w:pPr>
      <w:pBdr>
        <w:bottom w:val="single" w:sz="6" w:space="1" w:color="auto"/>
      </w:pBdr>
      <w:jc w:val="center"/>
    </w:pPr>
    <w:rPr>
      <w:vanish/>
      <w:sz w:val="16"/>
    </w:rPr>
  </w:style>
  <w:style w:type="paragraph" w:customStyle="1" w:styleId="Style3">
    <w:name w:val="_Style 3"/>
    <w:basedOn w:val="a"/>
    <w:next w:val="a"/>
    <w:qFormat/>
    <w:pPr>
      <w:pBdr>
        <w:top w:val="single" w:sz="6" w:space="1" w:color="auto"/>
      </w:pBdr>
      <w:jc w:val="center"/>
    </w:pPr>
    <w:rPr>
      <w:vanish/>
      <w:sz w:val="16"/>
    </w:rPr>
  </w:style>
  <w:style w:type="character" w:customStyle="1" w:styleId="a5">
    <w:name w:val="正文文本 字符"/>
    <w:link w:val="a4"/>
    <w:uiPriority w:val="1"/>
    <w:qFormat/>
    <w:rPr>
      <w:rFonts w:ascii="宋体" w:eastAsia="宋体" w:hAnsi="宋体" w:cs="宋体"/>
      <w:sz w:val="21"/>
      <w:szCs w:val="21"/>
      <w:lang w:val="en-US" w:eastAsia="en-US" w:bidi="ar-SA"/>
    </w:rPr>
  </w:style>
  <w:style w:type="character" w:styleId="ad">
    <w:name w:val="annotation reference"/>
    <w:basedOn w:val="a0"/>
    <w:rPr>
      <w:sz w:val="21"/>
      <w:szCs w:val="21"/>
    </w:rPr>
  </w:style>
  <w:style w:type="character" w:customStyle="1" w:styleId="20">
    <w:name w:val="标题 2 字符"/>
    <w:basedOn w:val="a0"/>
    <w:link w:val="2"/>
    <w:uiPriority w:val="9"/>
    <w:qFormat/>
    <w:rsid w:val="00DB797B"/>
    <w:rPr>
      <w:rFonts w:ascii="Arial" w:eastAsia="Arial" w:hAnsi="Arial" w:cs="Arial"/>
      <w:b/>
      <w:bCs/>
      <w:sz w:val="32"/>
      <w:szCs w:val="32"/>
      <w:lang w:eastAsia="en-US"/>
    </w:rPr>
  </w:style>
  <w:style w:type="character" w:customStyle="1" w:styleId="40">
    <w:name w:val="标题 4 字符"/>
    <w:basedOn w:val="a0"/>
    <w:link w:val="4"/>
    <w:uiPriority w:val="1"/>
    <w:rsid w:val="00DB797B"/>
    <w:rPr>
      <w:rFonts w:ascii="Arial" w:eastAsia="Arial" w:hAnsi="Arial" w:cs="Arial"/>
      <w:sz w:val="30"/>
      <w:szCs w:val="30"/>
      <w:lang w:eastAsia="en-US"/>
    </w:rPr>
  </w:style>
  <w:style w:type="character" w:customStyle="1" w:styleId="60">
    <w:name w:val="标题 6 字符"/>
    <w:basedOn w:val="a0"/>
    <w:link w:val="6"/>
    <w:uiPriority w:val="1"/>
    <w:rsid w:val="00520FF0"/>
    <w:rPr>
      <w:rFonts w:ascii="Arial" w:eastAsia="Arial" w:hAnsi="Arial" w:cs="Arial"/>
      <w:sz w:val="24"/>
      <w:szCs w:val="24"/>
      <w:lang w:eastAsia="en-US"/>
    </w:rPr>
  </w:style>
  <w:style w:type="character" w:customStyle="1" w:styleId="a7">
    <w:name w:val="页脚 字符"/>
    <w:basedOn w:val="a0"/>
    <w:link w:val="a6"/>
    <w:uiPriority w:val="99"/>
    <w:rsid w:val="00994796"/>
    <w:rPr>
      <w:rFonts w:ascii="Arial" w:eastAsia="Arial" w:hAnsi="Arial" w:cs="Arial"/>
      <w:sz w:val="18"/>
      <w:szCs w:val="21"/>
      <w:lang w:eastAsia="en-US"/>
    </w:rPr>
  </w:style>
  <w:style w:type="paragraph" w:styleId="TOC">
    <w:name w:val="TOC Heading"/>
    <w:basedOn w:val="1"/>
    <w:next w:val="a"/>
    <w:uiPriority w:val="39"/>
    <w:unhideWhenUsed/>
    <w:qFormat/>
    <w:rsid w:val="00D40474"/>
    <w:pPr>
      <w:keepNext/>
      <w:keepLines/>
      <w:widowControl/>
      <w:autoSpaceDE/>
      <w:autoSpaceDN/>
      <w:spacing w:beforeLines="0" w:before="240" w:afterLines="0" w:after="0" w:line="259" w:lineRule="auto"/>
      <w:outlineLvl w:val="9"/>
    </w:pPr>
    <w:rPr>
      <w:rFonts w:asciiTheme="majorHAnsi" w:eastAsiaTheme="majorEastAsia" w:hAnsiTheme="majorHAnsi" w:cstheme="majorBidi"/>
      <w:b w:val="0"/>
      <w:color w:val="365F91" w:themeColor="accent1" w:themeShade="BF"/>
      <w:sz w:val="32"/>
      <w:lang w:eastAsia="zh-CN"/>
    </w:rPr>
  </w:style>
  <w:style w:type="character" w:styleId="ae">
    <w:name w:val="Hyperlink"/>
    <w:basedOn w:val="a0"/>
    <w:uiPriority w:val="99"/>
    <w:unhideWhenUsed/>
    <w:rsid w:val="00D4047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05337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header" Target="header3.xml"/><Relationship Id="rId42" Type="http://schemas.openxmlformats.org/officeDocument/2006/relationships/image" Target="media/image23.png"/><Relationship Id="rId63" Type="http://schemas.openxmlformats.org/officeDocument/2006/relationships/image" Target="media/image40.png"/><Relationship Id="rId84" Type="http://schemas.openxmlformats.org/officeDocument/2006/relationships/image" Target="media/image52.jpeg"/><Relationship Id="rId16" Type="http://schemas.openxmlformats.org/officeDocument/2006/relationships/footer" Target="footer2.xml"/><Relationship Id="rId107" Type="http://schemas.openxmlformats.org/officeDocument/2006/relationships/image" Target="media/image71.png"/><Relationship Id="rId11" Type="http://schemas.openxmlformats.org/officeDocument/2006/relationships/image" Target="media/image2.jpeg"/><Relationship Id="rId32" Type="http://schemas.openxmlformats.org/officeDocument/2006/relationships/image" Target="media/image15.png"/><Relationship Id="rId37" Type="http://schemas.openxmlformats.org/officeDocument/2006/relationships/footer" Target="footer7.xm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jpeg"/><Relationship Id="rId79" Type="http://schemas.openxmlformats.org/officeDocument/2006/relationships/image" Target="media/image53.jpeg"/><Relationship Id="rId102" Type="http://schemas.openxmlformats.org/officeDocument/2006/relationships/image" Target="media/image66.jpeg"/><Relationship Id="rId123" Type="http://schemas.openxmlformats.org/officeDocument/2006/relationships/image" Target="media/image89.jpeg"/><Relationship Id="rId128" Type="http://schemas.openxmlformats.org/officeDocument/2006/relationships/header" Target="header14.xml"/><Relationship Id="rId5" Type="http://schemas.openxmlformats.org/officeDocument/2006/relationships/settings" Target="settings.xml"/><Relationship Id="rId90" Type="http://schemas.openxmlformats.org/officeDocument/2006/relationships/image" Target="media/image55.jpeg"/><Relationship Id="rId95" Type="http://schemas.openxmlformats.org/officeDocument/2006/relationships/image" Target="media/image63.jpeg"/><Relationship Id="rId22" Type="http://schemas.openxmlformats.org/officeDocument/2006/relationships/footer" Target="footer4.xml"/><Relationship Id="rId27" Type="http://schemas.openxmlformats.org/officeDocument/2006/relationships/image" Target="media/image11.jpeg"/><Relationship Id="rId43" Type="http://schemas.openxmlformats.org/officeDocument/2006/relationships/header" Target="header6.xml"/><Relationship Id="rId48" Type="http://schemas.openxmlformats.org/officeDocument/2006/relationships/image" Target="media/image27.png"/><Relationship Id="rId64" Type="http://schemas.openxmlformats.org/officeDocument/2006/relationships/image" Target="media/image41.png"/><Relationship Id="rId69" Type="http://schemas.openxmlformats.org/officeDocument/2006/relationships/image" Target="media/image44.png"/><Relationship Id="rId113" Type="http://schemas.openxmlformats.org/officeDocument/2006/relationships/footer" Target="footer14.xml"/><Relationship Id="rId118" Type="http://schemas.openxmlformats.org/officeDocument/2006/relationships/image" Target="media/image84.jpeg"/><Relationship Id="rId134" Type="http://schemas.openxmlformats.org/officeDocument/2006/relationships/fontTable" Target="fontTable.xml"/><Relationship Id="rId80" Type="http://schemas.openxmlformats.org/officeDocument/2006/relationships/image" Target="media/image50.jpeg"/><Relationship Id="rId85" Type="http://schemas.openxmlformats.org/officeDocument/2006/relationships/image" Target="media/image53.png"/><Relationship Id="rId12" Type="http://schemas.openxmlformats.org/officeDocument/2006/relationships/image" Target="media/image3.jpe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67.jpeg"/><Relationship Id="rId108" Type="http://schemas.openxmlformats.org/officeDocument/2006/relationships/image" Target="media/image72.png"/><Relationship Id="rId124" Type="http://schemas.openxmlformats.org/officeDocument/2006/relationships/image" Target="media/image80.jpeg"/><Relationship Id="rId129" Type="http://schemas.openxmlformats.org/officeDocument/2006/relationships/footer" Target="footer16.xml"/><Relationship Id="rId54" Type="http://schemas.openxmlformats.org/officeDocument/2006/relationships/image" Target="media/image31.png"/><Relationship Id="rId70" Type="http://schemas.openxmlformats.org/officeDocument/2006/relationships/footer" Target="footer11.xml"/><Relationship Id="rId75" Type="http://schemas.openxmlformats.org/officeDocument/2006/relationships/header" Target="header9.xml"/><Relationship Id="rId91" Type="http://schemas.openxmlformats.org/officeDocument/2006/relationships/image" Target="media/image58.jpeg"/><Relationship Id="rId96"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2.png"/><Relationship Id="rId49" Type="http://schemas.openxmlformats.org/officeDocument/2006/relationships/header" Target="header7.xml"/><Relationship Id="rId114" Type="http://schemas.openxmlformats.org/officeDocument/2006/relationships/footer" Target="footer15.xml"/><Relationship Id="rId119" Type="http://schemas.openxmlformats.org/officeDocument/2006/relationships/image" Target="media/image85.jpeg"/><Relationship Id="rId44" Type="http://schemas.openxmlformats.org/officeDocument/2006/relationships/footer" Target="footer8.xml"/><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1.jpeg"/><Relationship Id="rId86" Type="http://schemas.openxmlformats.org/officeDocument/2006/relationships/image" Target="media/image54.png"/><Relationship Id="rId130" Type="http://schemas.openxmlformats.org/officeDocument/2006/relationships/image" Target="media/image83.jpeg"/><Relationship Id="rId135" Type="http://schemas.microsoft.com/office/2011/relationships/people" Target="people.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0.png"/><Relationship Id="rId109" Type="http://schemas.openxmlformats.org/officeDocument/2006/relationships/image" Target="media/image73.png"/><Relationship Id="rId34" Type="http://schemas.openxmlformats.org/officeDocument/2006/relationships/image" Target="media/image17.png"/><Relationship Id="rId50" Type="http://schemas.openxmlformats.org/officeDocument/2006/relationships/footer" Target="footer9.xml"/><Relationship Id="rId55" Type="http://schemas.openxmlformats.org/officeDocument/2006/relationships/image" Target="media/image32.png"/><Relationship Id="rId76" Type="http://schemas.openxmlformats.org/officeDocument/2006/relationships/image" Target="media/image49.jpeg"/><Relationship Id="rId97" Type="http://schemas.openxmlformats.org/officeDocument/2006/relationships/header" Target="header11.xml"/><Relationship Id="rId104" Type="http://schemas.openxmlformats.org/officeDocument/2006/relationships/image" Target="media/image68.jpeg"/><Relationship Id="rId120" Type="http://schemas.openxmlformats.org/officeDocument/2006/relationships/image" Target="media/image77.jpeg"/><Relationship Id="rId125" Type="http://schemas.openxmlformats.org/officeDocument/2006/relationships/image" Target="media/image81.jpeg"/><Relationship Id="rId7" Type="http://schemas.openxmlformats.org/officeDocument/2006/relationships/footnotes" Target="footnotes.xml"/><Relationship Id="rId71" Type="http://schemas.openxmlformats.org/officeDocument/2006/relationships/image" Target="media/image45.jpeg"/><Relationship Id="rId92"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image" Target="media/image24.jpeg"/><Relationship Id="rId66" Type="http://schemas.openxmlformats.org/officeDocument/2006/relationships/header" Target="header8.xml"/><Relationship Id="rId87" Type="http://schemas.openxmlformats.org/officeDocument/2006/relationships/image" Target="media/image61.jpeg"/><Relationship Id="rId110" Type="http://schemas.openxmlformats.org/officeDocument/2006/relationships/image" Target="media/image74.png"/><Relationship Id="rId115" Type="http://schemas.openxmlformats.org/officeDocument/2006/relationships/image" Target="media/image75.jpeg"/><Relationship Id="rId131" Type="http://schemas.openxmlformats.org/officeDocument/2006/relationships/image" Target="media/image84.png"/><Relationship Id="rId136"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6.jpeg"/><Relationship Id="rId19" Type="http://schemas.openxmlformats.org/officeDocument/2006/relationships/header" Target="header2.xml"/><Relationship Id="rId14" Type="http://schemas.openxmlformats.org/officeDocument/2006/relationships/image" Target="media/image5.jpeg"/><Relationship Id="rId30" Type="http://schemas.openxmlformats.org/officeDocument/2006/relationships/image" Target="media/image14.jpeg"/><Relationship Id="rId35" Type="http://schemas.openxmlformats.org/officeDocument/2006/relationships/image" Target="media/image18.png"/><Relationship Id="rId56" Type="http://schemas.openxmlformats.org/officeDocument/2006/relationships/image" Target="media/image33.png"/><Relationship Id="rId100" Type="http://schemas.openxmlformats.org/officeDocument/2006/relationships/image" Target="media/image64.jpeg"/><Relationship Id="rId105" Type="http://schemas.openxmlformats.org/officeDocument/2006/relationships/image" Target="media/image69.png"/><Relationship Id="rId126" Type="http://schemas.openxmlformats.org/officeDocument/2006/relationships/image" Target="media/image82.jpe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0.jpeg"/><Relationship Id="rId98" Type="http://schemas.openxmlformats.org/officeDocument/2006/relationships/footer" Target="footer12.xml"/><Relationship Id="rId121" Type="http://schemas.openxmlformats.org/officeDocument/2006/relationships/image" Target="media/image78.jpeg"/><Relationship Id="rId3" Type="http://schemas.openxmlformats.org/officeDocument/2006/relationships/numbering" Target="numbering.xml"/><Relationship Id="rId25" Type="http://schemas.openxmlformats.org/officeDocument/2006/relationships/footer" Target="footer5.xml"/><Relationship Id="rId46" Type="http://schemas.openxmlformats.org/officeDocument/2006/relationships/image" Target="media/image25.jpeg"/><Relationship Id="rId67" Type="http://schemas.openxmlformats.org/officeDocument/2006/relationships/footer" Target="footer10.xml"/><Relationship Id="rId116" Type="http://schemas.openxmlformats.org/officeDocument/2006/relationships/image" Target="media/image76.jpeg"/><Relationship Id="rId20" Type="http://schemas.openxmlformats.org/officeDocument/2006/relationships/footer" Target="footer3.xml"/><Relationship Id="rId41" Type="http://schemas.openxmlformats.org/officeDocument/2006/relationships/image" Target="media/image22.png"/><Relationship Id="rId62" Type="http://schemas.openxmlformats.org/officeDocument/2006/relationships/image" Target="media/image39.png"/><Relationship Id="rId83" Type="http://schemas.openxmlformats.org/officeDocument/2006/relationships/image" Target="media/image57.jpeg"/><Relationship Id="rId88" Type="http://schemas.openxmlformats.org/officeDocument/2006/relationships/image" Target="media/image62.png"/><Relationship Id="rId111" Type="http://schemas.openxmlformats.org/officeDocument/2006/relationships/header" Target="header12.xml"/><Relationship Id="rId132" Type="http://schemas.openxmlformats.org/officeDocument/2006/relationships/header" Target="header15.xml"/><Relationship Id="rId15" Type="http://schemas.openxmlformats.org/officeDocument/2006/relationships/header" Target="header1.xml"/><Relationship Id="rId36" Type="http://schemas.openxmlformats.org/officeDocument/2006/relationships/header" Target="header5.xml"/><Relationship Id="rId57" Type="http://schemas.openxmlformats.org/officeDocument/2006/relationships/image" Target="media/image34.png"/><Relationship Id="rId106" Type="http://schemas.openxmlformats.org/officeDocument/2006/relationships/image" Target="media/image70.png"/><Relationship Id="rId127" Type="http://schemas.openxmlformats.org/officeDocument/2006/relationships/image" Target="media/image93.jpeg"/><Relationship Id="rId10" Type="http://schemas.openxmlformats.org/officeDocument/2006/relationships/footer" Target="footer1.xml"/><Relationship Id="rId31" Type="http://schemas.openxmlformats.org/officeDocument/2006/relationships/footer" Target="footer6.xml"/><Relationship Id="rId52" Type="http://schemas.openxmlformats.org/officeDocument/2006/relationships/image" Target="media/image29.png"/><Relationship Id="rId73" Type="http://schemas.openxmlformats.org/officeDocument/2006/relationships/image" Target="media/image47.jpeg"/><Relationship Id="rId94" Type="http://schemas.openxmlformats.org/officeDocument/2006/relationships/image" Target="media/image62.jpeg"/><Relationship Id="rId99" Type="http://schemas.openxmlformats.org/officeDocument/2006/relationships/footer" Target="footer13.xml"/><Relationship Id="rId101" Type="http://schemas.openxmlformats.org/officeDocument/2006/relationships/image" Target="media/image65.jpeg"/><Relationship Id="rId122" Type="http://schemas.openxmlformats.org/officeDocument/2006/relationships/image" Target="media/image79.jpe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0.png"/><Relationship Id="rId47" Type="http://schemas.openxmlformats.org/officeDocument/2006/relationships/image" Target="media/image26.jpeg"/><Relationship Id="rId68" Type="http://schemas.openxmlformats.org/officeDocument/2006/relationships/image" Target="media/image43.png"/><Relationship Id="rId89" Type="http://schemas.openxmlformats.org/officeDocument/2006/relationships/image" Target="media/image63.png"/><Relationship Id="rId112" Type="http://schemas.openxmlformats.org/officeDocument/2006/relationships/header" Target="header13.xml"/><Relationship Id="rId133" Type="http://schemas.openxmlformats.org/officeDocument/2006/relationships/footer" Target="footer17.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11.xml.rels><?xml version="1.0" encoding="UTF-8" standalone="yes"?>
<Relationships xmlns="http://schemas.openxmlformats.org/package/2006/relationships"><Relationship Id="rId1" Type="http://schemas.openxmlformats.org/officeDocument/2006/relationships/image" Target="media/image6.png"/></Relationships>
</file>

<file path=word/_rels/header13.xml.rels><?xml version="1.0" encoding="UTF-8" standalone="yes"?>
<Relationships xmlns="http://schemas.openxmlformats.org/package/2006/relationships"><Relationship Id="rId1" Type="http://schemas.openxmlformats.org/officeDocument/2006/relationships/image" Target="media/image6.png"/></Relationships>
</file>

<file path=word/_rels/header14.xml.rels><?xml version="1.0" encoding="UTF-8" standalone="yes"?>
<Relationships xmlns="http://schemas.openxmlformats.org/package/2006/relationships"><Relationship Id="rId1" Type="http://schemas.openxmlformats.org/officeDocument/2006/relationships/image" Target="media/image6.png"/></Relationships>
</file>

<file path=word/_rels/header15.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_rels/header4.xml.rels><?xml version="1.0" encoding="UTF-8" standalone="yes"?>
<Relationships xmlns="http://schemas.openxmlformats.org/package/2006/relationships"><Relationship Id="rId1" Type="http://schemas.openxmlformats.org/officeDocument/2006/relationships/image" Target="media/image6.png"/></Relationships>
</file>

<file path=word/_rels/header5.xml.rels><?xml version="1.0" encoding="UTF-8" standalone="yes"?>
<Relationships xmlns="http://schemas.openxmlformats.org/package/2006/relationships"><Relationship Id="rId1" Type="http://schemas.openxmlformats.org/officeDocument/2006/relationships/image" Target="media/image6.png"/></Relationships>
</file>

<file path=word/_rels/header6.xml.rels><?xml version="1.0" encoding="UTF-8" standalone="yes"?>
<Relationships xmlns="http://schemas.openxmlformats.org/package/2006/relationships"><Relationship Id="rId1" Type="http://schemas.openxmlformats.org/officeDocument/2006/relationships/image" Target="media/image6.png"/></Relationships>
</file>

<file path=word/_rels/header7.xml.rels><?xml version="1.0" encoding="UTF-8" standalone="yes"?>
<Relationships xmlns="http://schemas.openxmlformats.org/package/2006/relationships"><Relationship Id="rId1" Type="http://schemas.openxmlformats.org/officeDocument/2006/relationships/image" Target="media/image6.png"/></Relationships>
</file>

<file path=word/_rels/header8.xml.rels><?xml version="1.0" encoding="UTF-8" standalone="yes"?>
<Relationships xmlns="http://schemas.openxmlformats.org/package/2006/relationships"><Relationship Id="rId1" Type="http://schemas.openxmlformats.org/officeDocument/2006/relationships/image" Target="media/image6.png"/></Relationships>
</file>

<file path=word/_rels/header9.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2049"/>
    <customShpInfo spid="_x0000_s2051"/>
    <customShpInfo spid="_x0000_s2052"/>
    <customShpInfo spid="_x0000_s2057"/>
    <customShpInfo spid="_x0000_s2059"/>
    <customShpInfo spid="_x0000_s2067"/>
    <customShpInfo spid="_x0000_s2068"/>
    <customShpInfo spid="_x0000_s2070"/>
    <customShpInfo spid="_x0000_s2079"/>
    <customShpInfo spid="_x0000_s1033"/>
    <customShpInfo spid="_x0000_s1035"/>
    <customShpInfo spid="_x0000_s1036"/>
    <customShpInfo spid="_x0000_s1034"/>
    <customShpInfo spid="_x0000_s1038"/>
    <customShpInfo spid="_x0000_s1037"/>
    <customShpInfo spid="_x0000_s1049"/>
    <customShpInfo spid="_x0000_s1048"/>
    <customShpInfo spid="_x0000_s1051"/>
    <customShpInfo spid="_x0000_s1050"/>
    <customShpInfo spid="_x0000_s1057"/>
    <customShpInfo spid="_x0000_s1056"/>
    <customShpInfo spid="_x0000_s1064"/>
    <customShpInfo spid="_x0000_s1065"/>
    <customShpInfo spid="_x0000_s1066"/>
    <customShpInfo spid="_x0000_s1067"/>
    <customShpInfo spid="_x0000_s1063"/>
    <customShpInfo spid="_x0000_s1069"/>
    <customShpInfo spid="_x0000_s1068"/>
    <customShpInfo spid="_x0000_s1071"/>
    <customShpInfo spid="_x0000_s1070"/>
    <customShpInfo spid="_x0000_s1073"/>
    <customShpInfo spid="_x0000_s1072"/>
    <customShpInfo spid="_x0000_s1075"/>
    <customShpInfo spid="_x0000_s1076"/>
    <customShpInfo spid="_x0000_s1074"/>
    <customShpInfo spid="_x0000_s1077"/>
    <customShpInfo spid="_x0000_s1087"/>
    <customShpInfo spid="_x0000_s1088"/>
    <customShpInfo spid="_x0000_s1089"/>
    <customShpInfo spid="_x0000_s1090"/>
    <customShpInfo spid="_x0000_s1091"/>
    <customShpInfo spid="_x0000_s1092"/>
    <customShpInfo spid="_x0000_s1093"/>
    <customShpInfo spid="_x0000_s1086"/>
    <customShpInfo spid="_x0000_s1095"/>
    <customShpInfo spid="_x0000_s1096"/>
    <customShpInfo spid="_x0000_s1097"/>
    <customShpInfo spid="_x0000_s1098"/>
    <customShpInfo spid="_x0000_s1099"/>
    <customShpInfo spid="_x0000_s1100"/>
    <customShpInfo spid="_x0000_s1101"/>
    <customShpInfo spid="_x0000_s1094"/>
    <customShpInfo spid="_x0000_s1103"/>
    <customShpInfo spid="_x0000_s1102"/>
    <customShpInfo spid="_x0000_s1106"/>
    <customShpInfo spid="_x0000_s1105"/>
    <customShpInfo spid="_x0000_s1108"/>
    <customShpInfo spid="_x0000_s1109"/>
    <customShpInfo spid="_x0000_s1107"/>
    <customShpInfo spid="_x0000_s1112"/>
    <customShpInfo spid="_x0000_s1113"/>
    <customShpInfo spid="_x0000_s1111"/>
    <customShpInfo spid="_x0000_s1115"/>
    <customShpInfo spid="_x0000_s1114"/>
    <customShpInfo spid="_x0000_s1119"/>
    <customShpInfo spid="_x0000_s1120"/>
    <customShpInfo spid="_x0000_s1118"/>
    <customShpInfo spid="_x0000_s1144"/>
    <customShpInfo spid="_x0000_s1145"/>
    <customShpInfo spid="_x0000_s1146"/>
    <customShpInfo spid="_x0000_s1147"/>
    <customShpInfo spid="_x0000_s1148"/>
    <customShpInfo spid="_x0000_s1143"/>
    <customShpInfo spid="_x0000_s1150"/>
    <customShpInfo spid="_x0000_s1151"/>
    <customShpInfo spid="_x0000_s1152"/>
    <customShpInfo spid="_x0000_s1153"/>
    <customShpInfo spid="_x0000_s1149"/>
    <customShpInfo spid="_x0000_s1155"/>
    <customShpInfo spid="_x0000_s1154"/>
    <customShpInfo spid="_x0000_s1157"/>
    <customShpInfo spid="_x0000_s1156"/>
    <customShpInfo spid="_x0000_s1163"/>
    <customShpInfo spid="_x0000_s1162"/>
    <customShpInfo spid="_x0000_s1164"/>
    <customShpInfo spid="_x0000_s1166"/>
    <customShpInfo spid="_x0000_s1167"/>
    <customShpInfo spid="_x0000_s1168"/>
    <customShpInfo spid="_x0000_s1169"/>
    <customShpInfo spid="_x0000_s1170"/>
    <customShpInfo spid="_x0000_s1171"/>
    <customShpInfo spid="_x0000_s1165"/>
    <customShpInfo spid="_x0000_s1176"/>
    <customShpInfo spid="_x0000_s1177"/>
    <customShpInfo spid="_x0000_s1175"/>
    <customShpInfo spid="_x0000_s1173"/>
    <customShpInfo spid="_x0000_s1174"/>
    <customShpInfo spid="_x0000_s1172"/>
    <customShpInfo spid="_x0000_s1187"/>
    <customShpInfo spid="_x0000_s1186"/>
    <customShpInfo spid="_x0000_s1189"/>
    <customShpInfo spid="_x0000_s1190"/>
    <customShpInfo spid="_x0000_s1188"/>
    <customShpInfo spid="_x0000_s1192"/>
    <customShpInfo spid="_x0000_s1193"/>
    <customShpInfo spid="_x0000_s1191"/>
    <customShpInfo spid="_x0000_s1202"/>
    <customShpInfo spid="_x0000_s1201"/>
    <customShpInfo spid="_x0000_s1215"/>
    <customShpInfo spid="_x0000_s1214"/>
    <customShpInfo spid="_x0000_s1220"/>
    <customShpInfo spid="_x0000_s1221"/>
    <customShpInfo spid="_x0000_s1219"/>
    <customShpInfo spid="_x0000_s1223"/>
    <customShpInfo spid="_x0000_s1224"/>
    <customShpInfo spid="_x0000_s1222"/>
    <customShpInfo spid="_x0000_s1226"/>
    <customShpInfo spid="_x0000_s1225"/>
    <customShpInfo spid="_x0000_s1228"/>
    <customShpInfo spid="_x0000_s1229"/>
    <customShpInfo spid="_x0000_s1227"/>
    <customShpInfo spid="_x0000_s1231"/>
    <customShpInfo spid="_x0000_s1232"/>
    <customShpInfo spid="_x0000_s1233"/>
    <customShpInfo spid="_x0000_s1234"/>
    <customShpInfo spid="_x0000_s1235"/>
    <customShpInfo spid="_x0000_s1236"/>
    <customShpInfo spid="_x0000_s1237"/>
    <customShpInfo spid="_x0000_s1230"/>
    <customShpInfo spid="_x0000_s1238"/>
    <customShpInfo spid="_x0000_s1239"/>
    <customShpInfo spid="_x0000_s1266"/>
    <customShpInfo spid="_x0000_s1265"/>
    <customShpInfo spid="_x0000_s1280"/>
    <customShpInfo spid="_x0000_s1282"/>
    <customShpInfo spid="_x0000_s1283"/>
    <customShpInfo spid="_x0000_s1284"/>
    <customShpInfo spid="_x0000_s1285"/>
    <customShpInfo spid="_x0000_s1281"/>
    <customShpInfo spid="_x0000_s1287"/>
    <customShpInfo spid="_x0000_s1286"/>
    <customShpInfo spid="_x0000_s1292"/>
    <customShpInfo spid="_x0000_s1293"/>
    <customShpInfo spid="_x0000_s1291"/>
    <customShpInfo spid="_x0000_s1289"/>
    <customShpInfo spid="_x0000_s1290"/>
    <customShpInfo spid="_x0000_s1288"/>
    <customShpInfo spid="_x0000_s1298"/>
    <customShpInfo spid="_x0000_s1297"/>
    <customShpInfo spid="_x0000_s1311"/>
    <customShpInfo spid="_x0000_s1312"/>
    <customShpInfo spid="_x0000_s1310"/>
    <customShpInfo spid="_x0000_s1314"/>
    <customShpInfo spid="_x0000_s1313"/>
    <customShpInfo spid="_x0000_s1325"/>
    <customShpInfo spid="_x0000_s1324"/>
    <customShpInfo spid="_x0000_s1342"/>
    <customShpInfo spid="_x0000_s1341"/>
    <customShpInfo spid="_x0000_s1429"/>
    <customShpInfo spid="_x0000_s1430"/>
    <customShpInfo spid="_x0000_s1428"/>
    <customShpInfo spid="_x0000_s1432"/>
    <customShpInfo spid="_x0000_s1431"/>
    <customShpInfo spid="_x0000_s1434"/>
    <customShpInfo spid="_x0000_s1433"/>
    <customShpInfo spid="_x0000_s1441"/>
    <customShpInfo spid="_x0000_s1440"/>
    <customShpInfo spid="_x0000_s1443"/>
    <customShpInfo spid="_x0000_s1444"/>
    <customShpInfo spid="_x0000_s1442"/>
    <customShpInfo spid="_x0000_s1446"/>
    <customShpInfo spid="_x0000_s1447"/>
    <customShpInfo spid="_x0000_s1445"/>
    <customShpInfo spid="_x0000_s1449"/>
    <customShpInfo spid="_x0000_s1450"/>
    <customShpInfo spid="_x0000_s1448"/>
    <customShpInfo spid="_x0000_s1458"/>
    <customShpInfo spid="_x0000_s1459"/>
    <customShpInfo spid="_x0000_s1457"/>
    <customShpInfo spid="_x0000_s1471"/>
    <customShpInfo spid="_x0000_s1472"/>
    <customShpInfo spid="_x0000_s1470"/>
    <customShpInfo spid="_x0000_s1474"/>
    <customShpInfo spid="_x0000_s1475"/>
    <customShpInfo spid="_x0000_s1473"/>
    <customShpInfo spid="_x0000_s1477"/>
    <customShpInfo spid="_x0000_s1478"/>
    <customShpInfo spid="_x0000_s1476"/>
    <customShpInfo spid="_x0000_s1480"/>
    <customShpInfo spid="_x0000_s147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AE905FE-8175-482A-81FE-3FF8087D4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69</Pages>
  <Words>8291</Words>
  <Characters>47263</Characters>
  <Application>Microsoft Office Word</Application>
  <DocSecurity>0</DocSecurity>
  <Lines>393</Lines>
  <Paragraphs>110</Paragraphs>
  <ScaleCrop>false</ScaleCrop>
  <Company/>
  <LinksUpToDate>false</LinksUpToDate>
  <CharactersWithSpaces>55444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Kevin</dc:creator>
  <cp:lastModifiedBy>8615017529454</cp:lastModifiedBy>
  <cp:revision>51</cp:revision>
  <dcterms:created xsi:type="dcterms:W3CDTF">2023-12-28T06:49:00Z</dcterms:created>
  <dcterms:modified xsi:type="dcterms:W3CDTF">2023-12-29T05:38:00Z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2022-08-12T00:00:00Z</vt:filetime>
  </property>
  <property fmtid="{D5CDD505-2E9C-101B-9397-08002B2CF9AE}" pid="3" name="KSOProductBuildVer">
    <vt:lpwstr>2052-11.1.0.14309</vt:lpwstr>
  </property>
  <property fmtid="{D5CDD505-2E9C-101B-9397-08002B2CF9AE}" pid="4" name="ICV">
    <vt:lpwstr>1A82FCFA98E6480BBFDEEE5EF12B2153_13</vt:lpwstr>
  </property>
</Properties>
</file>